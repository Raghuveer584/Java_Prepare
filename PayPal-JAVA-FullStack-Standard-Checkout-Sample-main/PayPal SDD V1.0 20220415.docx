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05922" w14:textId="17C64FE6" w:rsidR="00664205" w:rsidRPr="00135249" w:rsidRDefault="008172ED" w:rsidP="004875BE">
      <w:pPr>
        <w:pStyle w:val="Title"/>
        <w:ind w:left="720"/>
      </w:pPr>
      <w:bookmarkStart w:id="0" w:name="_top"/>
      <w:bookmarkEnd w:id="0"/>
      <w:r w:rsidRPr="00135249">
        <w:drawing>
          <wp:anchor distT="0" distB="0" distL="114300" distR="114300" simplePos="0" relativeHeight="251658241" behindDoc="1" locked="0" layoutInCell="1" allowOverlap="1" wp14:anchorId="2981A3DC" wp14:editId="6D780829">
            <wp:simplePos x="0" y="0"/>
            <wp:positionH relativeFrom="column">
              <wp:posOffset>-978518</wp:posOffset>
            </wp:positionH>
            <wp:positionV relativeFrom="paragraph">
              <wp:posOffset>-749300</wp:posOffset>
            </wp:positionV>
            <wp:extent cx="7440706" cy="4635560"/>
            <wp:effectExtent l="0" t="0" r="825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7440706" cy="4635560"/>
                    </a:xfrm>
                    <a:prstGeom prst="rect">
                      <a:avLst/>
                    </a:prstGeom>
                  </pic:spPr>
                </pic:pic>
              </a:graphicData>
            </a:graphic>
            <wp14:sizeRelH relativeFrom="page">
              <wp14:pctWidth>0</wp14:pctWidth>
            </wp14:sizeRelH>
            <wp14:sizeRelV relativeFrom="page">
              <wp14:pctHeight>0</wp14:pctHeight>
            </wp14:sizeRelV>
          </wp:anchor>
        </w:drawing>
      </w:r>
    </w:p>
    <w:p w14:paraId="6D583E0C" w14:textId="77777777" w:rsidR="00664205" w:rsidRPr="00135249" w:rsidRDefault="00664205" w:rsidP="00D92E83">
      <w:pPr>
        <w:pStyle w:val="Title1"/>
        <w:rPr>
          <w:lang w:val="en-US"/>
        </w:rPr>
      </w:pPr>
    </w:p>
    <w:p w14:paraId="6D51443F" w14:textId="77777777" w:rsidR="00664205" w:rsidRPr="00135249" w:rsidRDefault="00664205" w:rsidP="00D92E83">
      <w:pPr>
        <w:pStyle w:val="Title1"/>
        <w:rPr>
          <w:lang w:val="en-US"/>
        </w:rPr>
      </w:pPr>
    </w:p>
    <w:p w14:paraId="61B428AF" w14:textId="77777777" w:rsidR="00664205" w:rsidRPr="00135249" w:rsidRDefault="00664205" w:rsidP="00D92E83">
      <w:pPr>
        <w:pStyle w:val="Title1"/>
        <w:rPr>
          <w:lang w:val="en-US"/>
        </w:rPr>
      </w:pPr>
    </w:p>
    <w:p w14:paraId="5789AEE5" w14:textId="77777777" w:rsidR="00664205" w:rsidRPr="00135249" w:rsidRDefault="00664205" w:rsidP="00D92E83">
      <w:pPr>
        <w:pStyle w:val="Title1"/>
        <w:rPr>
          <w:lang w:val="en-US"/>
        </w:rPr>
      </w:pPr>
    </w:p>
    <w:p w14:paraId="5807618E" w14:textId="77777777" w:rsidR="00664205" w:rsidRPr="00135249" w:rsidRDefault="00664205" w:rsidP="00D92E83">
      <w:pPr>
        <w:pStyle w:val="Title1"/>
        <w:rPr>
          <w:lang w:val="en-US"/>
        </w:rPr>
      </w:pPr>
    </w:p>
    <w:p w14:paraId="2E3660AD" w14:textId="77777777" w:rsidR="00664205" w:rsidRPr="00135249" w:rsidRDefault="00664205" w:rsidP="00D92E83">
      <w:pPr>
        <w:pStyle w:val="Title1"/>
        <w:rPr>
          <w:lang w:val="en-US"/>
        </w:rPr>
      </w:pPr>
    </w:p>
    <w:p w14:paraId="77278963" w14:textId="77777777" w:rsidR="00D92E83" w:rsidRPr="00135249" w:rsidRDefault="00D92E83" w:rsidP="00D92E83">
      <w:pPr>
        <w:pStyle w:val="Title1"/>
        <w:rPr>
          <w:lang w:val="en-US"/>
        </w:rPr>
      </w:pPr>
    </w:p>
    <w:p w14:paraId="42CE922D" w14:textId="77777777" w:rsidR="00D92E83" w:rsidRPr="00135249" w:rsidRDefault="00D92E83" w:rsidP="00D92E83">
      <w:pPr>
        <w:pStyle w:val="Title1"/>
        <w:rPr>
          <w:lang w:val="en-US"/>
        </w:rPr>
      </w:pPr>
    </w:p>
    <w:p w14:paraId="09CAA1E4" w14:textId="77777777" w:rsidR="00664205" w:rsidRPr="00135249" w:rsidRDefault="00664205" w:rsidP="00664205">
      <w:pPr>
        <w:rPr>
          <w:lang w:bidi="ar-SA"/>
        </w:rPr>
      </w:pPr>
    </w:p>
    <w:p w14:paraId="07990177" w14:textId="77777777" w:rsidR="00B322FE" w:rsidRDefault="00B322FE" w:rsidP="00B322FE">
      <w:pPr>
        <w:pStyle w:val="Title3"/>
      </w:pPr>
      <w:r>
        <w:t>Customer Service Center and Back Office System</w:t>
      </w:r>
    </w:p>
    <w:p w14:paraId="500CFFAB" w14:textId="40629343" w:rsidR="00B322FE" w:rsidRDefault="00B322FE" w:rsidP="00B322FE">
      <w:pPr>
        <w:pStyle w:val="Title3"/>
      </w:pPr>
      <w:r>
        <w:t>Ohio River Bridges</w:t>
      </w:r>
    </w:p>
    <w:p w14:paraId="0DBCBDDC" w14:textId="4A2A9036" w:rsidR="00B90C9B" w:rsidRDefault="008E607C" w:rsidP="00602DA6">
      <w:pPr>
        <w:pStyle w:val="Title"/>
      </w:pPr>
      <w:del w:id="1" w:author="Mythili Ramamoorthy" w:date="2022-03-17T16:01:00Z">
        <w:r w:rsidRPr="008E607C" w:rsidDel="00D83B7F">
          <w:delText>User Roles and Shift Managemen</w:delText>
        </w:r>
        <w:r w:rsidR="00D90ED9" w:rsidDel="00D83B7F">
          <w:delText>t</w:delText>
        </w:r>
      </w:del>
      <w:ins w:id="2" w:author="Mythili Ramamoorthy" w:date="2022-03-17T16:01:00Z">
        <w:del w:id="3" w:author="Leo Ferro" w:date="2022-03-28T23:16:00Z">
          <w:r w:rsidR="00D83B7F" w:rsidDel="00073722">
            <w:delText xml:space="preserve">Google </w:delText>
          </w:r>
        </w:del>
        <w:r w:rsidR="00D83B7F">
          <w:t>Pay</w:t>
        </w:r>
      </w:ins>
      <w:ins w:id="4" w:author="Leo Ferro" w:date="2022-03-28T23:16:00Z">
        <w:r w:rsidR="00073722">
          <w:t>Pal</w:t>
        </w:r>
      </w:ins>
      <w:r w:rsidR="00EC37FE">
        <w:t xml:space="preserve"> (SDD)</w:t>
      </w:r>
    </w:p>
    <w:p w14:paraId="369BCE94" w14:textId="3ED025E9" w:rsidR="00DD06C0" w:rsidRPr="00135249" w:rsidDel="00073722" w:rsidRDefault="00F3351B" w:rsidP="00203B19">
      <w:pPr>
        <w:pStyle w:val="Title1"/>
        <w:rPr>
          <w:del w:id="5" w:author="Leo Ferro" w:date="2022-03-28T23:17:00Z"/>
          <w:lang w:val="en-US"/>
        </w:rPr>
      </w:pPr>
      <w:del w:id="6" w:author="Leo Ferro" w:date="2022-03-28T23:17:00Z">
        <w:r w:rsidDel="00073722">
          <w:rPr>
            <w:lang w:val="en-US"/>
          </w:rPr>
          <w:delText>ORB</w:delText>
        </w:r>
        <w:r w:rsidR="00203B19" w:rsidRPr="00135249" w:rsidDel="00073722">
          <w:rPr>
            <w:lang w:val="en-US"/>
          </w:rPr>
          <w:delText xml:space="preserve"> </w:delText>
        </w:r>
        <w:r w:rsidR="00203B19" w:rsidRPr="001E784A" w:rsidDel="00073722">
          <w:rPr>
            <w:lang w:val="en-US"/>
          </w:rPr>
          <w:delText>Extensions</w:delText>
        </w:r>
      </w:del>
    </w:p>
    <w:p w14:paraId="6980AA68" w14:textId="7AC190C7" w:rsidR="00296915" w:rsidRPr="00135249" w:rsidRDefault="00296915" w:rsidP="00296915">
      <w:pPr>
        <w:pStyle w:val="Version"/>
      </w:pPr>
      <w:r w:rsidRPr="00135249">
        <w:t xml:space="preserve">Version </w:t>
      </w:r>
      <w:ins w:id="7" w:author="Mythili Ramamoorthy" w:date="2022-03-17T16:01:00Z">
        <w:r w:rsidR="00D83B7F">
          <w:t>1</w:t>
        </w:r>
      </w:ins>
      <w:del w:id="8" w:author="Mythili Ramamoorthy" w:date="2022-03-17T16:01:00Z">
        <w:r w:rsidR="0001246F" w:rsidDel="00D83B7F">
          <w:delText>2</w:delText>
        </w:r>
      </w:del>
      <w:r w:rsidR="0001246F">
        <w:t>.0</w:t>
      </w:r>
    </w:p>
    <w:p w14:paraId="08164FD2" w14:textId="7B3AAEB9" w:rsidR="00296915" w:rsidRPr="00135249" w:rsidRDefault="00D83B7F" w:rsidP="0064285C">
      <w:pPr>
        <w:pStyle w:val="Date"/>
      </w:pPr>
      <w:ins w:id="9" w:author="Mythili Ramamoorthy" w:date="2022-03-17T16:01:00Z">
        <w:r>
          <w:t>March</w:t>
        </w:r>
      </w:ins>
      <w:del w:id="10" w:author="Mythili Ramamoorthy" w:date="2022-03-17T16:01:00Z">
        <w:r w:rsidR="0001246F" w:rsidDel="00D83B7F">
          <w:delText>January</w:delText>
        </w:r>
      </w:del>
      <w:r w:rsidR="007A4CDB" w:rsidRPr="00135249">
        <w:t xml:space="preserve"> </w:t>
      </w:r>
      <w:r w:rsidR="00702B50">
        <w:t>1</w:t>
      </w:r>
      <w:ins w:id="11" w:author="Mythili Ramamoorthy" w:date="2022-03-17T16:01:00Z">
        <w:r>
          <w:t>7</w:t>
        </w:r>
      </w:ins>
      <w:del w:id="12" w:author="Mythili Ramamoorthy" w:date="2022-03-17T16:01:00Z">
        <w:r w:rsidR="00702B50" w:rsidDel="00D83B7F">
          <w:delText>2</w:delText>
        </w:r>
      </w:del>
      <w:r w:rsidR="00296915" w:rsidRPr="00135249">
        <w:t>, 20</w:t>
      </w:r>
      <w:r w:rsidR="00383A7E" w:rsidRPr="00135249">
        <w:t>2</w:t>
      </w:r>
      <w:r w:rsidR="009C4F21">
        <w:t>2</w:t>
      </w:r>
    </w:p>
    <w:p w14:paraId="5B00DE50" w14:textId="77777777" w:rsidR="00296915" w:rsidRPr="00135249" w:rsidRDefault="00296915" w:rsidP="00296915">
      <w:pPr>
        <w:rPr>
          <w:lang w:bidi="ar-SA"/>
        </w:rPr>
      </w:pPr>
    </w:p>
    <w:p w14:paraId="608FAD6B" w14:textId="77777777" w:rsidR="00664205" w:rsidRPr="00135249" w:rsidRDefault="00664205" w:rsidP="00664205">
      <w:pPr>
        <w:pStyle w:val="Body"/>
      </w:pPr>
      <w:r w:rsidRPr="00135249">
        <w:br w:type="page"/>
      </w:r>
    </w:p>
    <w:p w14:paraId="02FCD437" w14:textId="77777777" w:rsidR="00664205" w:rsidRPr="00135249" w:rsidRDefault="00664205" w:rsidP="00664205">
      <w:pPr>
        <w:pStyle w:val="Body"/>
      </w:pPr>
    </w:p>
    <w:p w14:paraId="3865FC80" w14:textId="77777777" w:rsidR="00664205" w:rsidRPr="00135249" w:rsidRDefault="00664205" w:rsidP="00664205">
      <w:pPr>
        <w:pStyle w:val="Body"/>
      </w:pPr>
    </w:p>
    <w:p w14:paraId="3B948F06" w14:textId="77777777" w:rsidR="00664205" w:rsidRPr="00135249" w:rsidRDefault="00664205" w:rsidP="00664205">
      <w:pPr>
        <w:pStyle w:val="Body"/>
      </w:pPr>
    </w:p>
    <w:p w14:paraId="4D3F9F76" w14:textId="77777777" w:rsidR="00664205" w:rsidRPr="00135249" w:rsidRDefault="00664205" w:rsidP="00664205">
      <w:pPr>
        <w:pStyle w:val="Body"/>
      </w:pPr>
    </w:p>
    <w:p w14:paraId="1CD55A3F" w14:textId="77777777" w:rsidR="00664205" w:rsidRPr="00135249" w:rsidRDefault="00664205" w:rsidP="00664205">
      <w:pPr>
        <w:pStyle w:val="Body"/>
      </w:pPr>
    </w:p>
    <w:p w14:paraId="3FF3D756" w14:textId="77777777" w:rsidR="00664205" w:rsidRPr="00135249" w:rsidRDefault="00664205" w:rsidP="00664205">
      <w:pPr>
        <w:pStyle w:val="Body"/>
      </w:pPr>
    </w:p>
    <w:p w14:paraId="0898DDC8" w14:textId="77777777" w:rsidR="00664205" w:rsidRPr="00135249" w:rsidRDefault="00664205" w:rsidP="00664205">
      <w:pPr>
        <w:pStyle w:val="Body"/>
      </w:pPr>
    </w:p>
    <w:p w14:paraId="6B80E578" w14:textId="77777777" w:rsidR="00664205" w:rsidRPr="00135249" w:rsidRDefault="00664205" w:rsidP="00664205">
      <w:pPr>
        <w:pStyle w:val="Body"/>
      </w:pPr>
    </w:p>
    <w:p w14:paraId="4AF0260D" w14:textId="66C450F7" w:rsidR="00664205" w:rsidRPr="00135249" w:rsidRDefault="00664205" w:rsidP="00664205">
      <w:pPr>
        <w:pStyle w:val="Body"/>
      </w:pPr>
    </w:p>
    <w:p w14:paraId="14631057" w14:textId="37768FB4" w:rsidR="00EA1758" w:rsidRPr="00135249" w:rsidRDefault="00EA1758" w:rsidP="00664205">
      <w:pPr>
        <w:pStyle w:val="Body"/>
      </w:pPr>
    </w:p>
    <w:p w14:paraId="5A73CBC6" w14:textId="275D4D8A" w:rsidR="00EA1758" w:rsidRPr="00135249" w:rsidRDefault="00EA1758" w:rsidP="00664205">
      <w:pPr>
        <w:pStyle w:val="Body"/>
      </w:pPr>
    </w:p>
    <w:p w14:paraId="41745C1B" w14:textId="27FE61C2" w:rsidR="00EA1758" w:rsidRPr="00135249" w:rsidRDefault="00EA1758" w:rsidP="00664205">
      <w:pPr>
        <w:pStyle w:val="Body"/>
      </w:pPr>
    </w:p>
    <w:p w14:paraId="64F9232B" w14:textId="692A559F" w:rsidR="00EA1758" w:rsidRPr="00135249" w:rsidRDefault="00EA1758" w:rsidP="00664205">
      <w:pPr>
        <w:pStyle w:val="Body"/>
      </w:pPr>
    </w:p>
    <w:p w14:paraId="18239D5D" w14:textId="2958C224" w:rsidR="00EA1758" w:rsidRPr="00135249" w:rsidRDefault="00EA1758" w:rsidP="00664205">
      <w:pPr>
        <w:pStyle w:val="Body"/>
      </w:pPr>
    </w:p>
    <w:p w14:paraId="4D1CB240" w14:textId="60EF0C8D" w:rsidR="00EA1758" w:rsidRPr="00135249" w:rsidRDefault="00EA1758" w:rsidP="00664205">
      <w:pPr>
        <w:pStyle w:val="Body"/>
      </w:pPr>
    </w:p>
    <w:p w14:paraId="4DC16C1E" w14:textId="105D8E26" w:rsidR="00EA1758" w:rsidRPr="00135249" w:rsidRDefault="00EA1758" w:rsidP="00664205">
      <w:pPr>
        <w:pStyle w:val="Body"/>
      </w:pPr>
    </w:p>
    <w:p w14:paraId="7022F3B6" w14:textId="07EC77E5" w:rsidR="00EA1758" w:rsidRPr="00135249" w:rsidRDefault="00EA1758" w:rsidP="00664205">
      <w:pPr>
        <w:pStyle w:val="Body"/>
      </w:pPr>
    </w:p>
    <w:p w14:paraId="15C03987" w14:textId="7A7CFB34" w:rsidR="00EA1758" w:rsidRPr="00135249" w:rsidRDefault="00EA1758" w:rsidP="00664205">
      <w:pPr>
        <w:pStyle w:val="Body"/>
      </w:pPr>
    </w:p>
    <w:p w14:paraId="27BDEA0F" w14:textId="3BC91824" w:rsidR="00EA1758" w:rsidRPr="00135249" w:rsidRDefault="00EA1758" w:rsidP="00664205">
      <w:pPr>
        <w:pStyle w:val="Body"/>
      </w:pPr>
    </w:p>
    <w:p w14:paraId="2CAFFCFD" w14:textId="76893C91" w:rsidR="00EA1758" w:rsidRPr="00135249" w:rsidRDefault="00EA1758" w:rsidP="00664205">
      <w:pPr>
        <w:pStyle w:val="Body"/>
      </w:pPr>
    </w:p>
    <w:p w14:paraId="09E56B88" w14:textId="415B06C4" w:rsidR="00EA1758" w:rsidRPr="00135249" w:rsidRDefault="00EA1758" w:rsidP="00664205">
      <w:pPr>
        <w:pStyle w:val="Body"/>
      </w:pPr>
    </w:p>
    <w:p w14:paraId="5C1F562F" w14:textId="77777777" w:rsidR="00EA1758" w:rsidRPr="00135249" w:rsidRDefault="00EA1758" w:rsidP="00664205">
      <w:pPr>
        <w:pStyle w:val="Body"/>
      </w:pPr>
    </w:p>
    <w:p w14:paraId="20EFFAC2" w14:textId="77777777" w:rsidR="00974101" w:rsidRPr="00135249" w:rsidRDefault="00974101" w:rsidP="007A07C3">
      <w:pPr>
        <w:pStyle w:val="Copyright"/>
      </w:pPr>
      <w:r w:rsidRPr="00135249">
        <w:t>COPYRIGHT</w:t>
      </w:r>
    </w:p>
    <w:p w14:paraId="3173B33A" w14:textId="347938B5" w:rsidR="00974101" w:rsidRPr="00135249" w:rsidRDefault="00974101" w:rsidP="00974101">
      <w:pPr>
        <w:pStyle w:val="Body"/>
      </w:pPr>
      <w:r w:rsidRPr="00135249">
        <w:t>Copyright © 202</w:t>
      </w:r>
      <w:r w:rsidR="00925C1F">
        <w:t>2</w:t>
      </w:r>
      <w:r w:rsidRPr="00135249">
        <w:t xml:space="preserve"> Electronic Transaction Consultants </w:t>
      </w:r>
      <w:r w:rsidR="00EA1758" w:rsidRPr="00135249">
        <w:rPr>
          <w:rStyle w:val="normaltextrun"/>
          <w:rFonts w:ascii="Calibri" w:hAnsi="Calibri" w:cs="Calibri"/>
          <w:color w:val="000000"/>
          <w:shd w:val="clear" w:color="auto" w:fill="FFFFFF"/>
        </w:rPr>
        <w:t>LLC (ETC).</w:t>
      </w:r>
      <w:r w:rsidRPr="00135249">
        <w:t xml:space="preserve"> All rights reserved.</w:t>
      </w:r>
    </w:p>
    <w:p w14:paraId="3EAF8E3D" w14:textId="77777777" w:rsidR="00664205" w:rsidRPr="00135249" w:rsidRDefault="00974101" w:rsidP="00664205">
      <w:pPr>
        <w:pStyle w:val="Body"/>
      </w:pPr>
      <w:r w:rsidRPr="00135249">
        <w:t>The software described in this document, if furnished under a license agreement or nondisclosure agreement, may be used or copied only in accordance with the terms of those agreements.</w:t>
      </w:r>
    </w:p>
    <w:p w14:paraId="6C398167" w14:textId="455AD78B" w:rsidR="00296915" w:rsidRPr="00135249" w:rsidRDefault="00296915" w:rsidP="00296915">
      <w:pPr>
        <w:pStyle w:val="Body"/>
        <w:sectPr w:rsidR="00296915" w:rsidRPr="00135249" w:rsidSect="00341C6C">
          <w:headerReference w:type="first" r:id="rId12"/>
          <w:footerReference w:type="first" r:id="rId13"/>
          <w:pgSz w:w="12240" w:h="15840" w:code="1"/>
          <w:pgMar w:top="1440" w:right="1440" w:bottom="1440" w:left="1800" w:header="720" w:footer="720" w:gutter="0"/>
          <w:cols w:space="720"/>
          <w:docGrid w:linePitch="360"/>
        </w:sectPr>
      </w:pPr>
    </w:p>
    <w:p w14:paraId="520C877A" w14:textId="2604C34C" w:rsidR="00664205" w:rsidRPr="00135249" w:rsidRDefault="00664205" w:rsidP="00A228E6">
      <w:pPr>
        <w:pStyle w:val="TOCHeading"/>
        <w:rPr>
          <w:lang w:val="en-US"/>
        </w:rPr>
      </w:pPr>
      <w:r w:rsidRPr="00135249">
        <w:rPr>
          <w:lang w:val="en-US"/>
        </w:rPr>
        <w:lastRenderedPageBreak/>
        <w:t>Document History</w:t>
      </w:r>
    </w:p>
    <w:tbl>
      <w:tblPr>
        <w:tblW w:w="5000" w:type="pct"/>
        <w:jc w:val="center"/>
        <w:tbl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insideH w:val="single" w:sz="8" w:space="0" w:color="BFBFBF" w:themeColor="background1" w:themeShade="BF"/>
          <w:insideV w:val="single" w:sz="8" w:space="0" w:color="BFBFBF" w:themeColor="background1" w:themeShade="BF"/>
        </w:tblBorders>
        <w:tblLayout w:type="fixed"/>
        <w:tblLook w:val="01E0" w:firstRow="1" w:lastRow="1" w:firstColumn="1" w:lastColumn="1" w:noHBand="0" w:noVBand="0"/>
      </w:tblPr>
      <w:tblGrid>
        <w:gridCol w:w="1828"/>
        <w:gridCol w:w="1529"/>
        <w:gridCol w:w="1019"/>
        <w:gridCol w:w="4964"/>
      </w:tblGrid>
      <w:tr w:rsidR="00664205" w:rsidRPr="00135249" w14:paraId="4DCAF9F7" w14:textId="77777777" w:rsidTr="00622249">
        <w:trPr>
          <w:jc w:val="center"/>
        </w:trPr>
        <w:tc>
          <w:tcPr>
            <w:tcW w:w="1828" w:type="dxa"/>
            <w:shd w:val="clear" w:color="auto" w:fill="5B7F93"/>
            <w:vAlign w:val="center"/>
          </w:tcPr>
          <w:p w14:paraId="45B63135" w14:textId="77777777" w:rsidR="00664205" w:rsidRPr="00135249" w:rsidRDefault="00664205" w:rsidP="008509E9">
            <w:pPr>
              <w:pStyle w:val="TableHeading"/>
            </w:pPr>
            <w:r w:rsidRPr="00135249">
              <w:t>Date</w:t>
            </w:r>
          </w:p>
        </w:tc>
        <w:tc>
          <w:tcPr>
            <w:tcW w:w="1529" w:type="dxa"/>
            <w:shd w:val="clear" w:color="auto" w:fill="5B7F93"/>
            <w:vAlign w:val="center"/>
          </w:tcPr>
          <w:p w14:paraId="798A8894" w14:textId="77777777" w:rsidR="00664205" w:rsidRPr="00135249" w:rsidRDefault="00664205" w:rsidP="008509E9">
            <w:pPr>
              <w:pStyle w:val="TableHeading"/>
            </w:pPr>
            <w:r w:rsidRPr="00135249">
              <w:t>Version</w:t>
            </w:r>
          </w:p>
        </w:tc>
        <w:tc>
          <w:tcPr>
            <w:tcW w:w="1019" w:type="dxa"/>
            <w:shd w:val="clear" w:color="auto" w:fill="5B7F93"/>
            <w:vAlign w:val="center"/>
          </w:tcPr>
          <w:p w14:paraId="52A69D29" w14:textId="77777777" w:rsidR="00664205" w:rsidRPr="00135249" w:rsidRDefault="00664205" w:rsidP="008509E9">
            <w:pPr>
              <w:pStyle w:val="TableHeading"/>
            </w:pPr>
            <w:r w:rsidRPr="00135249">
              <w:t>Author</w:t>
            </w:r>
          </w:p>
        </w:tc>
        <w:tc>
          <w:tcPr>
            <w:tcW w:w="4964" w:type="dxa"/>
            <w:shd w:val="clear" w:color="auto" w:fill="5B7F93"/>
            <w:vAlign w:val="center"/>
          </w:tcPr>
          <w:p w14:paraId="5CE8106C" w14:textId="77777777" w:rsidR="00664205" w:rsidRPr="00135249" w:rsidRDefault="00664205" w:rsidP="008509E9">
            <w:pPr>
              <w:pStyle w:val="TableHeading"/>
            </w:pPr>
            <w:r w:rsidRPr="00135249">
              <w:t>Summary of Changes</w:t>
            </w:r>
          </w:p>
        </w:tc>
      </w:tr>
      <w:tr w:rsidR="00664205" w:rsidRPr="00135249" w14:paraId="5ED79B85" w14:textId="77777777" w:rsidTr="00622249">
        <w:trPr>
          <w:jc w:val="center"/>
        </w:trPr>
        <w:tc>
          <w:tcPr>
            <w:tcW w:w="1828" w:type="dxa"/>
            <w:shd w:val="clear" w:color="auto" w:fill="auto"/>
          </w:tcPr>
          <w:p w14:paraId="7EE466CC" w14:textId="32C80217" w:rsidR="00664205" w:rsidRPr="00135249" w:rsidRDefault="00F74B93" w:rsidP="009F0648">
            <w:pPr>
              <w:pStyle w:val="TableCellLeft"/>
            </w:pPr>
            <w:del w:id="13" w:author="Mythili Ramamoorthy" w:date="2022-03-17T16:02:00Z">
              <w:r w:rsidDel="00BA5FE3">
                <w:delText>December</w:delText>
              </w:r>
              <w:r w:rsidR="00B0724B" w:rsidRPr="00135249" w:rsidDel="00BA5FE3">
                <w:delText xml:space="preserve"> </w:delText>
              </w:r>
              <w:r w:rsidR="007D2F8E" w:rsidDel="00BA5FE3">
                <w:delText>2</w:delText>
              </w:r>
              <w:r w:rsidR="00E264B6" w:rsidDel="00BA5FE3">
                <w:delText>1</w:delText>
              </w:r>
              <w:r w:rsidR="00DD747B" w:rsidRPr="00135249" w:rsidDel="00BA5FE3">
                <w:delText xml:space="preserve">, </w:delText>
              </w:r>
              <w:r w:rsidR="00B0724B" w:rsidRPr="00135249" w:rsidDel="00BA5FE3">
                <w:delText>2021</w:delText>
              </w:r>
            </w:del>
          </w:p>
        </w:tc>
        <w:tc>
          <w:tcPr>
            <w:tcW w:w="1529" w:type="dxa"/>
            <w:shd w:val="clear" w:color="auto" w:fill="auto"/>
          </w:tcPr>
          <w:p w14:paraId="1B4899CC" w14:textId="372405C1" w:rsidR="00664205" w:rsidRPr="00135249" w:rsidRDefault="00F74B93" w:rsidP="009F0648">
            <w:pPr>
              <w:pStyle w:val="TableCellLeft"/>
            </w:pPr>
            <w:r>
              <w:t>1</w:t>
            </w:r>
            <w:r w:rsidR="00107126" w:rsidRPr="00135249">
              <w:t>.</w:t>
            </w:r>
            <w:r w:rsidR="005146D2" w:rsidRPr="00135249">
              <w:t>0</w:t>
            </w:r>
          </w:p>
        </w:tc>
        <w:tc>
          <w:tcPr>
            <w:tcW w:w="1019" w:type="dxa"/>
            <w:shd w:val="clear" w:color="auto" w:fill="auto"/>
          </w:tcPr>
          <w:p w14:paraId="4B40D9FC" w14:textId="77777777" w:rsidR="00664205" w:rsidRPr="00135249" w:rsidRDefault="00DD747B" w:rsidP="009F0648">
            <w:pPr>
              <w:pStyle w:val="TableCellLeft"/>
            </w:pPr>
            <w:r w:rsidRPr="00135249">
              <w:t>ETC</w:t>
            </w:r>
          </w:p>
        </w:tc>
        <w:tc>
          <w:tcPr>
            <w:tcW w:w="4964" w:type="dxa"/>
            <w:shd w:val="clear" w:color="auto" w:fill="auto"/>
          </w:tcPr>
          <w:p w14:paraId="11F77F34" w14:textId="5EE20974" w:rsidR="00664205" w:rsidRPr="00135249" w:rsidRDefault="006255AA" w:rsidP="009F0648">
            <w:pPr>
              <w:pStyle w:val="TableCellLeft"/>
            </w:pPr>
            <w:r>
              <w:t>Initial submittal</w:t>
            </w:r>
          </w:p>
        </w:tc>
      </w:tr>
      <w:tr w:rsidR="00664205" w:rsidRPr="00135249" w14:paraId="0238FE54" w14:textId="77777777" w:rsidTr="00622249">
        <w:trPr>
          <w:jc w:val="center"/>
        </w:trPr>
        <w:tc>
          <w:tcPr>
            <w:tcW w:w="1828" w:type="dxa"/>
            <w:shd w:val="clear" w:color="auto" w:fill="auto"/>
          </w:tcPr>
          <w:p w14:paraId="10762EE9" w14:textId="1429088C" w:rsidR="00664205" w:rsidRPr="00135249" w:rsidRDefault="00396A03" w:rsidP="009F0648">
            <w:pPr>
              <w:pStyle w:val="TableCellLeft"/>
            </w:pPr>
            <w:del w:id="14" w:author="Mythili Ramamoorthy" w:date="2022-03-17T16:02:00Z">
              <w:r w:rsidDel="00BA5FE3">
                <w:delText>December 27, 2021</w:delText>
              </w:r>
            </w:del>
          </w:p>
        </w:tc>
        <w:tc>
          <w:tcPr>
            <w:tcW w:w="1529" w:type="dxa"/>
            <w:shd w:val="clear" w:color="auto" w:fill="auto"/>
          </w:tcPr>
          <w:p w14:paraId="20F26236" w14:textId="678FD69C" w:rsidR="00664205" w:rsidRPr="00135249" w:rsidRDefault="00396A03" w:rsidP="009F0648">
            <w:pPr>
              <w:pStyle w:val="TableCellLeft"/>
            </w:pPr>
            <w:del w:id="15" w:author="Mythili Ramamoorthy" w:date="2022-03-17T16:02:00Z">
              <w:r w:rsidDel="00BA5FE3">
                <w:delText>1.1</w:delText>
              </w:r>
            </w:del>
          </w:p>
        </w:tc>
        <w:tc>
          <w:tcPr>
            <w:tcW w:w="1019" w:type="dxa"/>
            <w:shd w:val="clear" w:color="auto" w:fill="auto"/>
          </w:tcPr>
          <w:p w14:paraId="0DAE62A0" w14:textId="33A1F70F" w:rsidR="00664205" w:rsidRPr="00135249" w:rsidRDefault="00396A03" w:rsidP="009F0648">
            <w:pPr>
              <w:pStyle w:val="TableCellLeft"/>
            </w:pPr>
            <w:del w:id="16" w:author="Mythili Ramamoorthy" w:date="2022-03-17T16:02:00Z">
              <w:r w:rsidDel="00BA5FE3">
                <w:delText>ETC</w:delText>
              </w:r>
            </w:del>
          </w:p>
        </w:tc>
        <w:tc>
          <w:tcPr>
            <w:tcW w:w="4964" w:type="dxa"/>
            <w:shd w:val="clear" w:color="auto" w:fill="auto"/>
          </w:tcPr>
          <w:p w14:paraId="760A3FA8" w14:textId="52161149" w:rsidR="00664205" w:rsidRPr="00135249" w:rsidRDefault="00E850D2" w:rsidP="009F0648">
            <w:pPr>
              <w:pStyle w:val="TableCellLeft"/>
            </w:pPr>
            <w:del w:id="17" w:author="Mythili Ramamoorthy" w:date="2022-03-17T16:02:00Z">
              <w:r w:rsidDel="00BA5FE3">
                <w:delText>Updated per customer comments</w:delText>
              </w:r>
            </w:del>
          </w:p>
        </w:tc>
      </w:tr>
      <w:tr w:rsidR="00622249" w:rsidRPr="00135249" w14:paraId="3FDC9259" w14:textId="77777777" w:rsidTr="00622249">
        <w:trPr>
          <w:jc w:val="center"/>
        </w:trPr>
        <w:tc>
          <w:tcPr>
            <w:tcW w:w="1828" w:type="dxa"/>
            <w:shd w:val="clear" w:color="auto" w:fill="auto"/>
          </w:tcPr>
          <w:p w14:paraId="5F819E60" w14:textId="51283DF6" w:rsidR="00622249" w:rsidRPr="00135249" w:rsidRDefault="009C4F21" w:rsidP="00622249">
            <w:pPr>
              <w:pStyle w:val="TableCellLeft"/>
            </w:pPr>
            <w:del w:id="18" w:author="Mythili Ramamoorthy" w:date="2022-03-17T16:02:00Z">
              <w:r w:rsidDel="00BA5FE3">
                <w:delText xml:space="preserve">January </w:delText>
              </w:r>
              <w:r w:rsidR="00702B50" w:rsidDel="00BA5FE3">
                <w:delText>12</w:delText>
              </w:r>
              <w:r w:rsidDel="00BA5FE3">
                <w:delText>, 2022</w:delText>
              </w:r>
            </w:del>
          </w:p>
        </w:tc>
        <w:tc>
          <w:tcPr>
            <w:tcW w:w="1529" w:type="dxa"/>
            <w:shd w:val="clear" w:color="auto" w:fill="auto"/>
          </w:tcPr>
          <w:p w14:paraId="0AA5BC1F" w14:textId="76E4798C" w:rsidR="00622249" w:rsidRPr="00135249" w:rsidRDefault="009C4F21" w:rsidP="00622249">
            <w:pPr>
              <w:pStyle w:val="TableCellLeft"/>
            </w:pPr>
            <w:del w:id="19" w:author="Mythili Ramamoorthy" w:date="2022-03-17T16:02:00Z">
              <w:r w:rsidDel="00BA5FE3">
                <w:delText>2.0</w:delText>
              </w:r>
            </w:del>
          </w:p>
        </w:tc>
        <w:tc>
          <w:tcPr>
            <w:tcW w:w="1019" w:type="dxa"/>
            <w:shd w:val="clear" w:color="auto" w:fill="auto"/>
          </w:tcPr>
          <w:p w14:paraId="132EA351" w14:textId="1111E756" w:rsidR="00622249" w:rsidRPr="00135249" w:rsidRDefault="009C4F21" w:rsidP="00622249">
            <w:pPr>
              <w:pStyle w:val="TableCellLeft"/>
            </w:pPr>
            <w:del w:id="20" w:author="Mythili Ramamoorthy" w:date="2022-03-17T16:02:00Z">
              <w:r w:rsidDel="00BA5FE3">
                <w:delText>ETC</w:delText>
              </w:r>
            </w:del>
          </w:p>
        </w:tc>
        <w:tc>
          <w:tcPr>
            <w:tcW w:w="4964" w:type="dxa"/>
            <w:shd w:val="clear" w:color="auto" w:fill="auto"/>
          </w:tcPr>
          <w:p w14:paraId="7F3C1AC9" w14:textId="0539AF97" w:rsidR="00622249" w:rsidRPr="00135249" w:rsidRDefault="009C4F21" w:rsidP="00622249">
            <w:pPr>
              <w:pStyle w:val="TableCellLeft"/>
            </w:pPr>
            <w:del w:id="21" w:author="Mythili Ramamoorthy" w:date="2022-03-17T16:02:00Z">
              <w:r w:rsidDel="00BA5FE3">
                <w:delText>Updated based on V1.0 comments</w:delText>
              </w:r>
            </w:del>
          </w:p>
        </w:tc>
      </w:tr>
      <w:tr w:rsidR="00622249" w:rsidRPr="00135249" w14:paraId="7031DD1B" w14:textId="77777777" w:rsidTr="00622249">
        <w:trPr>
          <w:jc w:val="center"/>
        </w:trPr>
        <w:tc>
          <w:tcPr>
            <w:tcW w:w="1828" w:type="dxa"/>
            <w:shd w:val="clear" w:color="auto" w:fill="auto"/>
          </w:tcPr>
          <w:p w14:paraId="0BE72798" w14:textId="77777777" w:rsidR="00622249" w:rsidRPr="00135249" w:rsidRDefault="00622249" w:rsidP="00622249">
            <w:pPr>
              <w:pStyle w:val="TableCellLeft"/>
            </w:pPr>
          </w:p>
        </w:tc>
        <w:tc>
          <w:tcPr>
            <w:tcW w:w="1529" w:type="dxa"/>
            <w:shd w:val="clear" w:color="auto" w:fill="auto"/>
          </w:tcPr>
          <w:p w14:paraId="3DE69BBB" w14:textId="77777777" w:rsidR="00622249" w:rsidRPr="00135249" w:rsidRDefault="00622249" w:rsidP="00622249">
            <w:pPr>
              <w:pStyle w:val="TableCellLeft"/>
            </w:pPr>
          </w:p>
        </w:tc>
        <w:tc>
          <w:tcPr>
            <w:tcW w:w="1019" w:type="dxa"/>
            <w:shd w:val="clear" w:color="auto" w:fill="auto"/>
          </w:tcPr>
          <w:p w14:paraId="52F12089" w14:textId="77777777" w:rsidR="00622249" w:rsidRPr="00135249" w:rsidRDefault="00622249" w:rsidP="00622249">
            <w:pPr>
              <w:pStyle w:val="TableCellLeft"/>
            </w:pPr>
          </w:p>
        </w:tc>
        <w:tc>
          <w:tcPr>
            <w:tcW w:w="4964" w:type="dxa"/>
            <w:shd w:val="clear" w:color="auto" w:fill="auto"/>
          </w:tcPr>
          <w:p w14:paraId="077A0C2D" w14:textId="77777777" w:rsidR="00622249" w:rsidRPr="00135249" w:rsidRDefault="00622249" w:rsidP="00622249">
            <w:pPr>
              <w:pStyle w:val="TableCellLeft"/>
            </w:pPr>
          </w:p>
        </w:tc>
      </w:tr>
      <w:tr w:rsidR="00622249" w:rsidRPr="00135249" w14:paraId="7F1E66A9" w14:textId="77777777" w:rsidTr="00622249">
        <w:trPr>
          <w:jc w:val="center"/>
        </w:trPr>
        <w:tc>
          <w:tcPr>
            <w:tcW w:w="1828" w:type="dxa"/>
            <w:shd w:val="clear" w:color="auto" w:fill="auto"/>
          </w:tcPr>
          <w:p w14:paraId="43FC4EF1" w14:textId="77777777" w:rsidR="00622249" w:rsidRPr="00135249" w:rsidRDefault="00622249" w:rsidP="00622249">
            <w:pPr>
              <w:pStyle w:val="TableCellLeft"/>
            </w:pPr>
          </w:p>
        </w:tc>
        <w:tc>
          <w:tcPr>
            <w:tcW w:w="1529" w:type="dxa"/>
            <w:shd w:val="clear" w:color="auto" w:fill="auto"/>
          </w:tcPr>
          <w:p w14:paraId="416D5063" w14:textId="77777777" w:rsidR="00622249" w:rsidRPr="00135249" w:rsidRDefault="00622249" w:rsidP="00622249">
            <w:pPr>
              <w:pStyle w:val="TableCellLeft"/>
            </w:pPr>
          </w:p>
        </w:tc>
        <w:tc>
          <w:tcPr>
            <w:tcW w:w="1019" w:type="dxa"/>
            <w:shd w:val="clear" w:color="auto" w:fill="auto"/>
          </w:tcPr>
          <w:p w14:paraId="19B1C1D4" w14:textId="77777777" w:rsidR="00622249" w:rsidRPr="00135249" w:rsidRDefault="00622249" w:rsidP="00622249">
            <w:pPr>
              <w:pStyle w:val="TableCellLeft"/>
            </w:pPr>
          </w:p>
        </w:tc>
        <w:tc>
          <w:tcPr>
            <w:tcW w:w="4964" w:type="dxa"/>
            <w:shd w:val="clear" w:color="auto" w:fill="auto"/>
          </w:tcPr>
          <w:p w14:paraId="5365B004" w14:textId="77777777" w:rsidR="00622249" w:rsidRPr="00135249" w:rsidRDefault="00622249" w:rsidP="00622249">
            <w:pPr>
              <w:pStyle w:val="TableCellLeft"/>
            </w:pPr>
          </w:p>
        </w:tc>
      </w:tr>
      <w:tr w:rsidR="00622249" w:rsidRPr="00135249" w14:paraId="22A91F70" w14:textId="77777777" w:rsidTr="00622249">
        <w:trPr>
          <w:jc w:val="center"/>
        </w:trPr>
        <w:tc>
          <w:tcPr>
            <w:tcW w:w="1828" w:type="dxa"/>
            <w:shd w:val="clear" w:color="auto" w:fill="auto"/>
          </w:tcPr>
          <w:p w14:paraId="4C556019" w14:textId="77777777" w:rsidR="00622249" w:rsidRPr="00135249" w:rsidRDefault="00622249" w:rsidP="00622249">
            <w:pPr>
              <w:pStyle w:val="TableCellLeft"/>
            </w:pPr>
          </w:p>
        </w:tc>
        <w:tc>
          <w:tcPr>
            <w:tcW w:w="1529" w:type="dxa"/>
            <w:shd w:val="clear" w:color="auto" w:fill="auto"/>
          </w:tcPr>
          <w:p w14:paraId="02547EEB" w14:textId="77777777" w:rsidR="00622249" w:rsidRPr="00135249" w:rsidRDefault="00622249" w:rsidP="00622249">
            <w:pPr>
              <w:pStyle w:val="TableCellLeft"/>
            </w:pPr>
          </w:p>
        </w:tc>
        <w:tc>
          <w:tcPr>
            <w:tcW w:w="1019" w:type="dxa"/>
            <w:shd w:val="clear" w:color="auto" w:fill="auto"/>
          </w:tcPr>
          <w:p w14:paraId="7E95BD0F" w14:textId="77777777" w:rsidR="00622249" w:rsidRPr="00135249" w:rsidRDefault="00622249" w:rsidP="00622249">
            <w:pPr>
              <w:pStyle w:val="TableCellLeft"/>
            </w:pPr>
          </w:p>
        </w:tc>
        <w:tc>
          <w:tcPr>
            <w:tcW w:w="4964" w:type="dxa"/>
            <w:shd w:val="clear" w:color="auto" w:fill="auto"/>
          </w:tcPr>
          <w:p w14:paraId="5182D16D" w14:textId="77777777" w:rsidR="00622249" w:rsidRPr="00135249" w:rsidRDefault="00622249" w:rsidP="00622249">
            <w:pPr>
              <w:pStyle w:val="TableCellLeft"/>
            </w:pPr>
          </w:p>
        </w:tc>
      </w:tr>
    </w:tbl>
    <w:p w14:paraId="4D27C130" w14:textId="77777777" w:rsidR="00664205" w:rsidRPr="00135249" w:rsidRDefault="00664205" w:rsidP="00664205">
      <w:pPr>
        <w:pStyle w:val="Body"/>
      </w:pPr>
    </w:p>
    <w:p w14:paraId="092B1C71" w14:textId="77777777" w:rsidR="00664205" w:rsidRPr="00135249" w:rsidDel="00311B4F" w:rsidRDefault="00664205" w:rsidP="00664205">
      <w:pPr>
        <w:pStyle w:val="Body"/>
        <w:rPr>
          <w:del w:id="22" w:author="Mythili Ramamoorthy" w:date="2022-03-23T17:34:00Z"/>
        </w:rPr>
      </w:pPr>
      <w:del w:id="23" w:author="Mythili Ramamoorthy" w:date="2022-03-23T17:34:00Z">
        <w:r w:rsidRPr="00135249" w:rsidDel="00311B4F">
          <w:br w:type="page"/>
        </w:r>
      </w:del>
    </w:p>
    <w:p w14:paraId="55EED1E6" w14:textId="77777777" w:rsidR="00664205" w:rsidRPr="00135249" w:rsidRDefault="00664205" w:rsidP="00664205">
      <w:pPr>
        <w:pStyle w:val="Body"/>
      </w:pPr>
    </w:p>
    <w:p w14:paraId="45F73CE5" w14:textId="77777777" w:rsidR="00664205" w:rsidRPr="00135249" w:rsidRDefault="00664205" w:rsidP="00664205">
      <w:pPr>
        <w:pStyle w:val="Body"/>
      </w:pPr>
      <w:r w:rsidRPr="00135249">
        <w:rPr>
          <w:noProof/>
        </w:rPr>
        <w:drawing>
          <wp:anchor distT="0" distB="0" distL="114300" distR="114300" simplePos="0" relativeHeight="251658240" behindDoc="0" locked="0" layoutInCell="1" allowOverlap="1" wp14:anchorId="30DDF38C" wp14:editId="4DD51601">
            <wp:simplePos x="0" y="0"/>
            <wp:positionH relativeFrom="page">
              <wp:posOffset>3144487</wp:posOffset>
            </wp:positionH>
            <wp:positionV relativeFrom="page">
              <wp:posOffset>4686300</wp:posOffset>
            </wp:positionV>
            <wp:extent cx="1511493" cy="681742"/>
            <wp:effectExtent l="0" t="0" r="0" b="4445"/>
            <wp:wrapNone/>
            <wp:docPr id="1"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descr="RITE trans"/>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1511493" cy="681742"/>
                    </a:xfrm>
                    <a:prstGeom prst="rect">
                      <a:avLst/>
                    </a:prstGeom>
                    <a:noFill/>
                    <a:ln w="9525">
                      <a:noFill/>
                      <a:miter lim="800000"/>
                      <a:headEnd/>
                      <a:tailEnd/>
                    </a:ln>
                  </pic:spPr>
                </pic:pic>
              </a:graphicData>
            </a:graphic>
            <wp14:sizeRelH relativeFrom="margin">
              <wp14:pctWidth>0</wp14:pctWidth>
            </wp14:sizeRelH>
          </wp:anchor>
        </w:drawing>
      </w:r>
      <w:r w:rsidRPr="00135249">
        <w:br w:type="page"/>
      </w:r>
    </w:p>
    <w:p w14:paraId="38E7FCF3" w14:textId="77777777" w:rsidR="00664205" w:rsidRPr="00135249" w:rsidRDefault="00664205" w:rsidP="008D5767">
      <w:pPr>
        <w:pStyle w:val="TOCHeading"/>
        <w:outlineLvl w:val="1"/>
        <w:rPr>
          <w:lang w:val="en-US"/>
        </w:rPr>
      </w:pPr>
      <w:r w:rsidRPr="00135249">
        <w:rPr>
          <w:lang w:val="en-US"/>
        </w:rPr>
        <w:lastRenderedPageBreak/>
        <w:t>Table of Contents</w:t>
      </w:r>
    </w:p>
    <w:p w14:paraId="50684C1B" w14:textId="62107147" w:rsidR="00D94A48" w:rsidRDefault="00DD2F79">
      <w:pPr>
        <w:pStyle w:val="TOC1"/>
        <w:rPr>
          <w:rFonts w:asciiTheme="minorHAnsi" w:eastAsiaTheme="minorEastAsia" w:hAnsiTheme="minorHAnsi"/>
          <w:b w:val="0"/>
          <w:color w:val="auto"/>
          <w:sz w:val="22"/>
        </w:rPr>
      </w:pPr>
      <w:r w:rsidRPr="00135249">
        <w:fldChar w:fldCharType="begin"/>
      </w:r>
      <w:r w:rsidRPr="00135249">
        <w:instrText xml:space="preserve"> TOC \o "2-3" \h \z \t "Heading 1,1,Appendix,1,Appendix Heading 1,1,Appendix Title,1,Appx Hd 1,1,Heading 1 No Number,1,Header,1,Header - Odd,1,Header Even,1,Header Odd,1,Header Land,1,Heading Intro Pages,1,SectionHead,1,TOA Heading,1" </w:instrText>
      </w:r>
      <w:r w:rsidRPr="00135249">
        <w:fldChar w:fldCharType="separate"/>
      </w:r>
      <w:hyperlink w:anchor="_Toc101140940" w:history="1">
        <w:r w:rsidR="00D94A48" w:rsidRPr="000A660F">
          <w:rPr>
            <w:rStyle w:val="Hyperlink"/>
            <w:rFonts w:cs="Times New Roman"/>
            <w14:scene3d>
              <w14:camera w14:prst="orthographicFront"/>
              <w14:lightRig w14:rig="threePt" w14:dir="t">
                <w14:rot w14:lat="0" w14:lon="0" w14:rev="0"/>
              </w14:lightRig>
            </w14:scene3d>
          </w:rPr>
          <w:t>1.</w:t>
        </w:r>
        <w:r w:rsidR="00D94A48">
          <w:rPr>
            <w:rFonts w:asciiTheme="minorHAnsi" w:eastAsiaTheme="minorEastAsia" w:hAnsiTheme="minorHAnsi"/>
            <w:b w:val="0"/>
            <w:color w:val="auto"/>
            <w:sz w:val="22"/>
          </w:rPr>
          <w:tab/>
        </w:r>
        <w:r w:rsidR="00D94A48" w:rsidRPr="000A660F">
          <w:rPr>
            <w:rStyle w:val="Hyperlink"/>
          </w:rPr>
          <w:t>General</w:t>
        </w:r>
        <w:r w:rsidR="00D94A48">
          <w:rPr>
            <w:webHidden/>
          </w:rPr>
          <w:tab/>
        </w:r>
        <w:r w:rsidR="00D94A48">
          <w:rPr>
            <w:webHidden/>
          </w:rPr>
          <w:fldChar w:fldCharType="begin"/>
        </w:r>
        <w:r w:rsidR="00D94A48">
          <w:rPr>
            <w:webHidden/>
          </w:rPr>
          <w:instrText xml:space="preserve"> PAGEREF _Toc101140940 \h </w:instrText>
        </w:r>
        <w:r w:rsidR="00D94A48">
          <w:rPr>
            <w:webHidden/>
          </w:rPr>
        </w:r>
        <w:r w:rsidR="00D94A48">
          <w:rPr>
            <w:webHidden/>
          </w:rPr>
          <w:fldChar w:fldCharType="separate"/>
        </w:r>
        <w:r w:rsidR="00D94A48">
          <w:rPr>
            <w:webHidden/>
          </w:rPr>
          <w:t>1</w:t>
        </w:r>
        <w:r w:rsidR="00D94A48">
          <w:rPr>
            <w:webHidden/>
          </w:rPr>
          <w:fldChar w:fldCharType="end"/>
        </w:r>
      </w:hyperlink>
    </w:p>
    <w:p w14:paraId="4C3C94E7" w14:textId="5C9FE506" w:rsidR="00D94A48" w:rsidRDefault="00D94A48">
      <w:pPr>
        <w:pStyle w:val="TOC2"/>
        <w:rPr>
          <w:rFonts w:asciiTheme="minorHAnsi" w:hAnsiTheme="minorHAnsi" w:cstheme="minorBidi"/>
          <w:b w:val="0"/>
          <w:color w:val="auto"/>
          <w:sz w:val="22"/>
          <w:szCs w:val="22"/>
          <w:lang w:bidi="ar-SA"/>
        </w:rPr>
      </w:pPr>
      <w:hyperlink w:anchor="_Toc101140944" w:history="1">
        <w:r w:rsidRPr="000A660F">
          <w:rPr>
            <w:rStyle w:val="Hyperlink"/>
            <w14:scene3d>
              <w14:camera w14:prst="orthographicFront"/>
              <w14:lightRig w14:rig="threePt" w14:dir="t">
                <w14:rot w14:lat="0" w14:lon="0" w14:rev="0"/>
              </w14:lightRig>
            </w14:scene3d>
          </w:rPr>
          <w:t>1.1.</w:t>
        </w:r>
        <w:r>
          <w:rPr>
            <w:rFonts w:asciiTheme="minorHAnsi" w:hAnsiTheme="minorHAnsi" w:cstheme="minorBidi"/>
            <w:b w:val="0"/>
            <w:color w:val="auto"/>
            <w:sz w:val="22"/>
            <w:szCs w:val="22"/>
            <w:lang w:bidi="ar-SA"/>
          </w:rPr>
          <w:tab/>
        </w:r>
        <w:r w:rsidRPr="000A660F">
          <w:rPr>
            <w:rStyle w:val="Hyperlink"/>
          </w:rPr>
          <w:t>Document Purpose</w:t>
        </w:r>
        <w:r>
          <w:rPr>
            <w:webHidden/>
          </w:rPr>
          <w:tab/>
        </w:r>
        <w:r>
          <w:rPr>
            <w:webHidden/>
          </w:rPr>
          <w:fldChar w:fldCharType="begin"/>
        </w:r>
        <w:r>
          <w:rPr>
            <w:webHidden/>
          </w:rPr>
          <w:instrText xml:space="preserve"> PAGEREF _Toc101140944 \h </w:instrText>
        </w:r>
        <w:r>
          <w:rPr>
            <w:webHidden/>
          </w:rPr>
        </w:r>
        <w:r>
          <w:rPr>
            <w:webHidden/>
          </w:rPr>
          <w:fldChar w:fldCharType="separate"/>
        </w:r>
        <w:r>
          <w:rPr>
            <w:webHidden/>
          </w:rPr>
          <w:t>1</w:t>
        </w:r>
        <w:r>
          <w:rPr>
            <w:webHidden/>
          </w:rPr>
          <w:fldChar w:fldCharType="end"/>
        </w:r>
      </w:hyperlink>
    </w:p>
    <w:p w14:paraId="4B294DBD" w14:textId="7EA274A7" w:rsidR="00D94A48" w:rsidRDefault="00D94A48">
      <w:pPr>
        <w:pStyle w:val="TOC2"/>
        <w:rPr>
          <w:rFonts w:asciiTheme="minorHAnsi" w:hAnsiTheme="minorHAnsi" w:cstheme="minorBidi"/>
          <w:b w:val="0"/>
          <w:color w:val="auto"/>
          <w:sz w:val="22"/>
          <w:szCs w:val="22"/>
          <w:lang w:bidi="ar-SA"/>
        </w:rPr>
      </w:pPr>
      <w:hyperlink w:anchor="_Toc101140945" w:history="1">
        <w:r w:rsidRPr="000A660F">
          <w:rPr>
            <w:rStyle w:val="Hyperlink"/>
            <w14:scene3d>
              <w14:camera w14:prst="orthographicFront"/>
              <w14:lightRig w14:rig="threePt" w14:dir="t">
                <w14:rot w14:lat="0" w14:lon="0" w14:rev="0"/>
              </w14:lightRig>
            </w14:scene3d>
          </w:rPr>
          <w:t>1.2.</w:t>
        </w:r>
        <w:r>
          <w:rPr>
            <w:rFonts w:asciiTheme="minorHAnsi" w:hAnsiTheme="minorHAnsi" w:cstheme="minorBidi"/>
            <w:b w:val="0"/>
            <w:color w:val="auto"/>
            <w:sz w:val="22"/>
            <w:szCs w:val="22"/>
            <w:lang w:bidi="ar-SA"/>
          </w:rPr>
          <w:tab/>
        </w:r>
        <w:r w:rsidRPr="000A660F">
          <w:rPr>
            <w:rStyle w:val="Hyperlink"/>
          </w:rPr>
          <w:t>Audience</w:t>
        </w:r>
        <w:r>
          <w:rPr>
            <w:webHidden/>
          </w:rPr>
          <w:tab/>
        </w:r>
        <w:r>
          <w:rPr>
            <w:webHidden/>
          </w:rPr>
          <w:fldChar w:fldCharType="begin"/>
        </w:r>
        <w:r>
          <w:rPr>
            <w:webHidden/>
          </w:rPr>
          <w:instrText xml:space="preserve"> PAGEREF _Toc101140945 \h </w:instrText>
        </w:r>
        <w:r>
          <w:rPr>
            <w:webHidden/>
          </w:rPr>
        </w:r>
        <w:r>
          <w:rPr>
            <w:webHidden/>
          </w:rPr>
          <w:fldChar w:fldCharType="separate"/>
        </w:r>
        <w:r>
          <w:rPr>
            <w:webHidden/>
          </w:rPr>
          <w:t>1</w:t>
        </w:r>
        <w:r>
          <w:rPr>
            <w:webHidden/>
          </w:rPr>
          <w:fldChar w:fldCharType="end"/>
        </w:r>
      </w:hyperlink>
    </w:p>
    <w:p w14:paraId="0A98341D" w14:textId="0D12B5EF" w:rsidR="00D94A48" w:rsidRDefault="00D94A48">
      <w:pPr>
        <w:pStyle w:val="TOC2"/>
        <w:rPr>
          <w:rFonts w:asciiTheme="minorHAnsi" w:hAnsiTheme="minorHAnsi" w:cstheme="minorBidi"/>
          <w:b w:val="0"/>
          <w:color w:val="auto"/>
          <w:sz w:val="22"/>
          <w:szCs w:val="22"/>
          <w:lang w:bidi="ar-SA"/>
        </w:rPr>
      </w:pPr>
      <w:hyperlink w:anchor="_Toc101140948" w:history="1">
        <w:r w:rsidRPr="000A660F">
          <w:rPr>
            <w:rStyle w:val="Hyperlink"/>
            <w14:scene3d>
              <w14:camera w14:prst="orthographicFront"/>
              <w14:lightRig w14:rig="threePt" w14:dir="t">
                <w14:rot w14:lat="0" w14:lon="0" w14:rev="0"/>
              </w14:lightRig>
            </w14:scene3d>
          </w:rPr>
          <w:t>1.3.</w:t>
        </w:r>
        <w:r>
          <w:rPr>
            <w:rFonts w:asciiTheme="minorHAnsi" w:hAnsiTheme="minorHAnsi" w:cstheme="minorBidi"/>
            <w:b w:val="0"/>
            <w:color w:val="auto"/>
            <w:sz w:val="22"/>
            <w:szCs w:val="22"/>
            <w:lang w:bidi="ar-SA"/>
          </w:rPr>
          <w:tab/>
        </w:r>
        <w:r w:rsidRPr="000A660F">
          <w:rPr>
            <w:rStyle w:val="Hyperlink"/>
          </w:rPr>
          <w:t>Software Detailed Design</w:t>
        </w:r>
        <w:r>
          <w:rPr>
            <w:webHidden/>
          </w:rPr>
          <w:tab/>
        </w:r>
        <w:r>
          <w:rPr>
            <w:webHidden/>
          </w:rPr>
          <w:fldChar w:fldCharType="begin"/>
        </w:r>
        <w:r>
          <w:rPr>
            <w:webHidden/>
          </w:rPr>
          <w:instrText xml:space="preserve"> PAGEREF _Toc101140948 \h </w:instrText>
        </w:r>
        <w:r>
          <w:rPr>
            <w:webHidden/>
          </w:rPr>
        </w:r>
        <w:r>
          <w:rPr>
            <w:webHidden/>
          </w:rPr>
          <w:fldChar w:fldCharType="separate"/>
        </w:r>
        <w:r>
          <w:rPr>
            <w:webHidden/>
          </w:rPr>
          <w:t>1</w:t>
        </w:r>
        <w:r>
          <w:rPr>
            <w:webHidden/>
          </w:rPr>
          <w:fldChar w:fldCharType="end"/>
        </w:r>
      </w:hyperlink>
    </w:p>
    <w:p w14:paraId="0C13F7F5" w14:textId="70516729" w:rsidR="00D94A48" w:rsidRDefault="00D94A48">
      <w:pPr>
        <w:pStyle w:val="TOC1"/>
        <w:rPr>
          <w:rFonts w:asciiTheme="minorHAnsi" w:eastAsiaTheme="minorEastAsia" w:hAnsiTheme="minorHAnsi"/>
          <w:b w:val="0"/>
          <w:color w:val="auto"/>
          <w:sz w:val="22"/>
        </w:rPr>
      </w:pPr>
      <w:hyperlink w:anchor="_Toc101140949" w:history="1">
        <w:r w:rsidRPr="000A660F">
          <w:rPr>
            <w:rStyle w:val="Hyperlink"/>
            <w:rFonts w:cs="Times New Roman"/>
            <w14:scene3d>
              <w14:camera w14:prst="orthographicFront"/>
              <w14:lightRig w14:rig="threePt" w14:dir="t">
                <w14:rot w14:lat="0" w14:lon="0" w14:rev="0"/>
              </w14:lightRig>
            </w14:scene3d>
          </w:rPr>
          <w:t>2.</w:t>
        </w:r>
        <w:r>
          <w:rPr>
            <w:rFonts w:asciiTheme="minorHAnsi" w:eastAsiaTheme="minorEastAsia" w:hAnsiTheme="minorHAnsi"/>
            <w:b w:val="0"/>
            <w:color w:val="auto"/>
            <w:sz w:val="22"/>
          </w:rPr>
          <w:tab/>
        </w:r>
        <w:r w:rsidRPr="000A660F">
          <w:rPr>
            <w:rStyle w:val="Hyperlink"/>
          </w:rPr>
          <w:t>Reference Documents</w:t>
        </w:r>
        <w:r>
          <w:rPr>
            <w:webHidden/>
          </w:rPr>
          <w:tab/>
        </w:r>
        <w:r>
          <w:rPr>
            <w:webHidden/>
          </w:rPr>
          <w:fldChar w:fldCharType="begin"/>
        </w:r>
        <w:r>
          <w:rPr>
            <w:webHidden/>
          </w:rPr>
          <w:instrText xml:space="preserve"> PAGEREF _Toc101140949 \h </w:instrText>
        </w:r>
        <w:r>
          <w:rPr>
            <w:webHidden/>
          </w:rPr>
        </w:r>
        <w:r>
          <w:rPr>
            <w:webHidden/>
          </w:rPr>
          <w:fldChar w:fldCharType="separate"/>
        </w:r>
        <w:r>
          <w:rPr>
            <w:webHidden/>
          </w:rPr>
          <w:t>2</w:t>
        </w:r>
        <w:r>
          <w:rPr>
            <w:webHidden/>
          </w:rPr>
          <w:fldChar w:fldCharType="end"/>
        </w:r>
      </w:hyperlink>
    </w:p>
    <w:p w14:paraId="751C270D" w14:textId="7C2F0939" w:rsidR="00D94A48" w:rsidRDefault="00D94A48">
      <w:pPr>
        <w:pStyle w:val="TOC1"/>
        <w:rPr>
          <w:rFonts w:asciiTheme="minorHAnsi" w:eastAsiaTheme="minorEastAsia" w:hAnsiTheme="minorHAnsi"/>
          <w:b w:val="0"/>
          <w:color w:val="auto"/>
          <w:sz w:val="22"/>
        </w:rPr>
      </w:pPr>
      <w:hyperlink w:anchor="_Toc101140950" w:history="1">
        <w:r w:rsidRPr="000A660F">
          <w:rPr>
            <w:rStyle w:val="Hyperlink"/>
            <w:rFonts w:cs="Times New Roman"/>
            <w14:scene3d>
              <w14:camera w14:prst="orthographicFront"/>
              <w14:lightRig w14:rig="threePt" w14:dir="t">
                <w14:rot w14:lat="0" w14:lon="0" w14:rev="0"/>
              </w14:lightRig>
            </w14:scene3d>
          </w:rPr>
          <w:t>3.</w:t>
        </w:r>
        <w:r>
          <w:rPr>
            <w:rFonts w:asciiTheme="minorHAnsi" w:eastAsiaTheme="minorEastAsia" w:hAnsiTheme="minorHAnsi"/>
            <w:b w:val="0"/>
            <w:color w:val="auto"/>
            <w:sz w:val="22"/>
          </w:rPr>
          <w:tab/>
        </w:r>
        <w:r w:rsidRPr="000A660F">
          <w:rPr>
            <w:rStyle w:val="Hyperlink"/>
          </w:rPr>
          <w:t>PayPal</w:t>
        </w:r>
        <w:r>
          <w:rPr>
            <w:webHidden/>
          </w:rPr>
          <w:tab/>
        </w:r>
        <w:r>
          <w:rPr>
            <w:webHidden/>
          </w:rPr>
          <w:fldChar w:fldCharType="begin"/>
        </w:r>
        <w:r>
          <w:rPr>
            <w:webHidden/>
          </w:rPr>
          <w:instrText xml:space="preserve"> PAGEREF _Toc101140950 \h </w:instrText>
        </w:r>
        <w:r>
          <w:rPr>
            <w:webHidden/>
          </w:rPr>
        </w:r>
        <w:r>
          <w:rPr>
            <w:webHidden/>
          </w:rPr>
          <w:fldChar w:fldCharType="separate"/>
        </w:r>
        <w:r>
          <w:rPr>
            <w:webHidden/>
          </w:rPr>
          <w:t>3</w:t>
        </w:r>
        <w:r>
          <w:rPr>
            <w:webHidden/>
          </w:rPr>
          <w:fldChar w:fldCharType="end"/>
        </w:r>
      </w:hyperlink>
    </w:p>
    <w:p w14:paraId="54130EA4" w14:textId="36FFFE37" w:rsidR="00D94A48" w:rsidRDefault="00D94A48">
      <w:pPr>
        <w:pStyle w:val="TOC2"/>
        <w:rPr>
          <w:rFonts w:asciiTheme="minorHAnsi" w:hAnsiTheme="minorHAnsi" w:cstheme="minorBidi"/>
          <w:b w:val="0"/>
          <w:color w:val="auto"/>
          <w:sz w:val="22"/>
          <w:szCs w:val="22"/>
          <w:lang w:bidi="ar-SA"/>
        </w:rPr>
      </w:pPr>
      <w:hyperlink w:anchor="_Toc101140951" w:history="1">
        <w:r w:rsidRPr="000A660F">
          <w:rPr>
            <w:rStyle w:val="Hyperlink"/>
            <w14:scene3d>
              <w14:camera w14:prst="orthographicFront"/>
              <w14:lightRig w14:rig="threePt" w14:dir="t">
                <w14:rot w14:lat="0" w14:lon="0" w14:rev="0"/>
              </w14:lightRig>
            </w14:scene3d>
          </w:rPr>
          <w:t>3.1.</w:t>
        </w:r>
        <w:r>
          <w:rPr>
            <w:rFonts w:asciiTheme="minorHAnsi" w:hAnsiTheme="minorHAnsi" w:cstheme="minorBidi"/>
            <w:b w:val="0"/>
            <w:color w:val="auto"/>
            <w:sz w:val="22"/>
            <w:szCs w:val="22"/>
            <w:lang w:bidi="ar-SA"/>
          </w:rPr>
          <w:tab/>
        </w:r>
        <w:r w:rsidRPr="000A660F">
          <w:rPr>
            <w:rStyle w:val="Hyperlink"/>
          </w:rPr>
          <w:t>Functional Requirements</w:t>
        </w:r>
        <w:r>
          <w:rPr>
            <w:webHidden/>
          </w:rPr>
          <w:tab/>
        </w:r>
        <w:r>
          <w:rPr>
            <w:webHidden/>
          </w:rPr>
          <w:fldChar w:fldCharType="begin"/>
        </w:r>
        <w:r>
          <w:rPr>
            <w:webHidden/>
          </w:rPr>
          <w:instrText xml:space="preserve"> PAGEREF _Toc101140951 \h </w:instrText>
        </w:r>
        <w:r>
          <w:rPr>
            <w:webHidden/>
          </w:rPr>
        </w:r>
        <w:r>
          <w:rPr>
            <w:webHidden/>
          </w:rPr>
          <w:fldChar w:fldCharType="separate"/>
        </w:r>
        <w:r>
          <w:rPr>
            <w:webHidden/>
          </w:rPr>
          <w:t>3</w:t>
        </w:r>
        <w:r>
          <w:rPr>
            <w:webHidden/>
          </w:rPr>
          <w:fldChar w:fldCharType="end"/>
        </w:r>
      </w:hyperlink>
    </w:p>
    <w:p w14:paraId="7A257939" w14:textId="08BF1435" w:rsidR="00D94A48" w:rsidRDefault="00D94A48">
      <w:pPr>
        <w:pStyle w:val="TOC2"/>
        <w:rPr>
          <w:rFonts w:asciiTheme="minorHAnsi" w:hAnsiTheme="minorHAnsi" w:cstheme="minorBidi"/>
          <w:b w:val="0"/>
          <w:color w:val="auto"/>
          <w:sz w:val="22"/>
          <w:szCs w:val="22"/>
          <w:lang w:bidi="ar-SA"/>
        </w:rPr>
      </w:pPr>
      <w:hyperlink w:anchor="_Toc101140952" w:history="1">
        <w:r w:rsidRPr="000A660F">
          <w:rPr>
            <w:rStyle w:val="Hyperlink"/>
            <w14:scene3d>
              <w14:camera w14:prst="orthographicFront"/>
              <w14:lightRig w14:rig="threePt" w14:dir="t">
                <w14:rot w14:lat="0" w14:lon="0" w14:rev="0"/>
              </w14:lightRig>
            </w14:scene3d>
          </w:rPr>
          <w:t>3.2.</w:t>
        </w:r>
        <w:r>
          <w:rPr>
            <w:rFonts w:asciiTheme="minorHAnsi" w:hAnsiTheme="minorHAnsi" w:cstheme="minorBidi"/>
            <w:b w:val="0"/>
            <w:color w:val="auto"/>
            <w:sz w:val="22"/>
            <w:szCs w:val="22"/>
            <w:lang w:bidi="ar-SA"/>
          </w:rPr>
          <w:tab/>
        </w:r>
        <w:r w:rsidRPr="000A660F">
          <w:rPr>
            <w:rStyle w:val="Hyperlink"/>
          </w:rPr>
          <w:t>PayPal Workflow</w:t>
        </w:r>
        <w:r>
          <w:rPr>
            <w:webHidden/>
          </w:rPr>
          <w:tab/>
        </w:r>
        <w:r>
          <w:rPr>
            <w:webHidden/>
          </w:rPr>
          <w:fldChar w:fldCharType="begin"/>
        </w:r>
        <w:r>
          <w:rPr>
            <w:webHidden/>
          </w:rPr>
          <w:instrText xml:space="preserve"> PAGEREF _Toc101140952 \h </w:instrText>
        </w:r>
        <w:r>
          <w:rPr>
            <w:webHidden/>
          </w:rPr>
        </w:r>
        <w:r>
          <w:rPr>
            <w:webHidden/>
          </w:rPr>
          <w:fldChar w:fldCharType="separate"/>
        </w:r>
        <w:r>
          <w:rPr>
            <w:webHidden/>
          </w:rPr>
          <w:t>3</w:t>
        </w:r>
        <w:r>
          <w:rPr>
            <w:webHidden/>
          </w:rPr>
          <w:fldChar w:fldCharType="end"/>
        </w:r>
      </w:hyperlink>
    </w:p>
    <w:p w14:paraId="0AA88323" w14:textId="53640206" w:rsidR="00D94A48" w:rsidRDefault="00D94A48">
      <w:pPr>
        <w:pStyle w:val="TOC2"/>
        <w:rPr>
          <w:rFonts w:asciiTheme="minorHAnsi" w:hAnsiTheme="minorHAnsi" w:cstheme="minorBidi"/>
          <w:b w:val="0"/>
          <w:color w:val="auto"/>
          <w:sz w:val="22"/>
          <w:szCs w:val="22"/>
          <w:lang w:bidi="ar-SA"/>
        </w:rPr>
      </w:pPr>
      <w:hyperlink w:anchor="_Toc101140953" w:history="1">
        <w:r w:rsidRPr="000A660F">
          <w:rPr>
            <w:rStyle w:val="Hyperlink"/>
            <w14:scene3d>
              <w14:camera w14:prst="orthographicFront"/>
              <w14:lightRig w14:rig="threePt" w14:dir="t">
                <w14:rot w14:lat="0" w14:lon="0" w14:rev="0"/>
              </w14:lightRig>
            </w14:scene3d>
          </w:rPr>
          <w:t>3.3.</w:t>
        </w:r>
        <w:r>
          <w:rPr>
            <w:rFonts w:asciiTheme="minorHAnsi" w:hAnsiTheme="minorHAnsi" w:cstheme="minorBidi"/>
            <w:b w:val="0"/>
            <w:color w:val="auto"/>
            <w:sz w:val="22"/>
            <w:szCs w:val="22"/>
            <w:lang w:bidi="ar-SA"/>
          </w:rPr>
          <w:tab/>
        </w:r>
        <w:r w:rsidRPr="000A660F">
          <w:rPr>
            <w:rStyle w:val="Hyperlink"/>
          </w:rPr>
          <w:t>Technical Design</w:t>
        </w:r>
        <w:r>
          <w:rPr>
            <w:webHidden/>
          </w:rPr>
          <w:tab/>
        </w:r>
        <w:r>
          <w:rPr>
            <w:webHidden/>
          </w:rPr>
          <w:fldChar w:fldCharType="begin"/>
        </w:r>
        <w:r>
          <w:rPr>
            <w:webHidden/>
          </w:rPr>
          <w:instrText xml:space="preserve"> PAGEREF _Toc101140953 \h </w:instrText>
        </w:r>
        <w:r>
          <w:rPr>
            <w:webHidden/>
          </w:rPr>
        </w:r>
        <w:r>
          <w:rPr>
            <w:webHidden/>
          </w:rPr>
          <w:fldChar w:fldCharType="separate"/>
        </w:r>
        <w:r>
          <w:rPr>
            <w:webHidden/>
          </w:rPr>
          <w:t>4</w:t>
        </w:r>
        <w:r>
          <w:rPr>
            <w:webHidden/>
          </w:rPr>
          <w:fldChar w:fldCharType="end"/>
        </w:r>
      </w:hyperlink>
    </w:p>
    <w:p w14:paraId="7DBB79E7" w14:textId="2D4B75A4" w:rsidR="00D94A48" w:rsidRDefault="00D94A48">
      <w:pPr>
        <w:pStyle w:val="TOC3"/>
        <w:rPr>
          <w:rFonts w:asciiTheme="minorHAnsi" w:hAnsiTheme="minorHAnsi" w:cstheme="minorBidi"/>
          <w:b w:val="0"/>
          <w:color w:val="auto"/>
          <w:sz w:val="22"/>
          <w:szCs w:val="22"/>
          <w:lang w:bidi="ar-SA"/>
          <w14:scene3d>
            <w14:camera w14:prst="orthographicFront"/>
            <w14:lightRig w14:rig="threePt" w14:dir="t">
              <w14:rot w14:lat="0" w14:lon="0" w14:rev="0"/>
            </w14:lightRig>
          </w14:scene3d>
        </w:rPr>
      </w:pPr>
      <w:hyperlink w:anchor="_Toc101140954" w:history="1">
        <w:r w:rsidRPr="000A660F">
          <w:rPr>
            <w:rStyle w:val="Hyperlink"/>
          </w:rPr>
          <w:t>3.3.1.</w:t>
        </w:r>
        <w:r>
          <w:rPr>
            <w:rFonts w:asciiTheme="minorHAnsi" w:hAnsiTheme="minorHAnsi" w:cstheme="minorBidi"/>
            <w:b w:val="0"/>
            <w:color w:val="auto"/>
            <w:sz w:val="22"/>
            <w:szCs w:val="22"/>
            <w:lang w:bidi="ar-SA"/>
            <w14:scene3d>
              <w14:camera w14:prst="orthographicFront"/>
              <w14:lightRig w14:rig="threePt" w14:dir="t">
                <w14:rot w14:lat="0" w14:lon="0" w14:rev="0"/>
              </w14:lightRig>
            </w14:scene3d>
          </w:rPr>
          <w:tab/>
        </w:r>
        <w:r w:rsidRPr="000A660F">
          <w:rPr>
            <w:rStyle w:val="Hyperlink"/>
          </w:rPr>
          <w:t>UI Design</w:t>
        </w:r>
        <w:r>
          <w:rPr>
            <w:webHidden/>
          </w:rPr>
          <w:tab/>
        </w:r>
        <w:r>
          <w:rPr>
            <w:webHidden/>
          </w:rPr>
          <w:fldChar w:fldCharType="begin"/>
        </w:r>
        <w:r>
          <w:rPr>
            <w:webHidden/>
          </w:rPr>
          <w:instrText xml:space="preserve"> PAGEREF _Toc101140954 \h </w:instrText>
        </w:r>
        <w:r>
          <w:rPr>
            <w:webHidden/>
          </w:rPr>
        </w:r>
        <w:r>
          <w:rPr>
            <w:webHidden/>
          </w:rPr>
          <w:fldChar w:fldCharType="separate"/>
        </w:r>
        <w:r>
          <w:rPr>
            <w:webHidden/>
          </w:rPr>
          <w:t>4</w:t>
        </w:r>
        <w:r>
          <w:rPr>
            <w:webHidden/>
          </w:rPr>
          <w:fldChar w:fldCharType="end"/>
        </w:r>
      </w:hyperlink>
    </w:p>
    <w:p w14:paraId="1C4088DC" w14:textId="5935F497" w:rsidR="00D94A48" w:rsidRDefault="00D94A48">
      <w:pPr>
        <w:pStyle w:val="TOC3"/>
        <w:rPr>
          <w:rFonts w:asciiTheme="minorHAnsi" w:hAnsiTheme="minorHAnsi" w:cstheme="minorBidi"/>
          <w:b w:val="0"/>
          <w:color w:val="auto"/>
          <w:sz w:val="22"/>
          <w:szCs w:val="22"/>
          <w:lang w:bidi="ar-SA"/>
          <w14:scene3d>
            <w14:camera w14:prst="orthographicFront"/>
            <w14:lightRig w14:rig="threePt" w14:dir="t">
              <w14:rot w14:lat="0" w14:lon="0" w14:rev="0"/>
            </w14:lightRig>
          </w14:scene3d>
        </w:rPr>
      </w:pPr>
      <w:hyperlink w:anchor="_Toc101140955" w:history="1">
        <w:r w:rsidRPr="000A660F">
          <w:rPr>
            <w:rStyle w:val="Hyperlink"/>
          </w:rPr>
          <w:t>3.3.2.</w:t>
        </w:r>
        <w:r>
          <w:rPr>
            <w:rFonts w:asciiTheme="minorHAnsi" w:hAnsiTheme="minorHAnsi" w:cstheme="minorBidi"/>
            <w:b w:val="0"/>
            <w:color w:val="auto"/>
            <w:sz w:val="22"/>
            <w:szCs w:val="22"/>
            <w:lang w:bidi="ar-SA"/>
            <w14:scene3d>
              <w14:camera w14:prst="orthographicFront"/>
              <w14:lightRig w14:rig="threePt" w14:dir="t">
                <w14:rot w14:lat="0" w14:lon="0" w14:rev="0"/>
              </w14:lightRig>
            </w14:scene3d>
          </w:rPr>
          <w:tab/>
        </w:r>
        <w:r w:rsidRPr="000A660F">
          <w:rPr>
            <w:rStyle w:val="Hyperlink"/>
          </w:rPr>
          <w:t>PayPal Integration</w:t>
        </w:r>
        <w:r>
          <w:rPr>
            <w:webHidden/>
          </w:rPr>
          <w:tab/>
        </w:r>
        <w:r>
          <w:rPr>
            <w:webHidden/>
          </w:rPr>
          <w:fldChar w:fldCharType="begin"/>
        </w:r>
        <w:r>
          <w:rPr>
            <w:webHidden/>
          </w:rPr>
          <w:instrText xml:space="preserve"> PAGEREF _Toc101140955 \h </w:instrText>
        </w:r>
        <w:r>
          <w:rPr>
            <w:webHidden/>
          </w:rPr>
        </w:r>
        <w:r>
          <w:rPr>
            <w:webHidden/>
          </w:rPr>
          <w:fldChar w:fldCharType="separate"/>
        </w:r>
        <w:r>
          <w:rPr>
            <w:webHidden/>
          </w:rPr>
          <w:t>6</w:t>
        </w:r>
        <w:r>
          <w:rPr>
            <w:webHidden/>
          </w:rPr>
          <w:fldChar w:fldCharType="end"/>
        </w:r>
      </w:hyperlink>
    </w:p>
    <w:p w14:paraId="72CF0FCC" w14:textId="40F92A1E" w:rsidR="00D94A48" w:rsidRDefault="00D94A48">
      <w:pPr>
        <w:pStyle w:val="TOC3"/>
        <w:rPr>
          <w:rFonts w:asciiTheme="minorHAnsi" w:hAnsiTheme="minorHAnsi" w:cstheme="minorBidi"/>
          <w:b w:val="0"/>
          <w:color w:val="auto"/>
          <w:sz w:val="22"/>
          <w:szCs w:val="22"/>
          <w:lang w:bidi="ar-SA"/>
          <w14:scene3d>
            <w14:camera w14:prst="orthographicFront"/>
            <w14:lightRig w14:rig="threePt" w14:dir="t">
              <w14:rot w14:lat="0" w14:lon="0" w14:rev="0"/>
            </w14:lightRig>
          </w14:scene3d>
        </w:rPr>
      </w:pPr>
      <w:hyperlink w:anchor="_Toc101140956" w:history="1">
        <w:r w:rsidRPr="000A660F">
          <w:rPr>
            <w:rStyle w:val="Hyperlink"/>
          </w:rPr>
          <w:t>3.3.3.</w:t>
        </w:r>
        <w:r>
          <w:rPr>
            <w:rFonts w:asciiTheme="minorHAnsi" w:hAnsiTheme="minorHAnsi" w:cstheme="minorBidi"/>
            <w:b w:val="0"/>
            <w:color w:val="auto"/>
            <w:sz w:val="22"/>
            <w:szCs w:val="22"/>
            <w:lang w:bidi="ar-SA"/>
            <w14:scene3d>
              <w14:camera w14:prst="orthographicFront"/>
              <w14:lightRig w14:rig="threePt" w14:dir="t">
                <w14:rot w14:lat="0" w14:lon="0" w14:rev="0"/>
              </w14:lightRig>
            </w14:scene3d>
          </w:rPr>
          <w:tab/>
        </w:r>
        <w:r w:rsidRPr="000A660F">
          <w:rPr>
            <w:rStyle w:val="Hyperlink"/>
          </w:rPr>
          <w:t>Mendix Changes</w:t>
        </w:r>
        <w:r>
          <w:rPr>
            <w:webHidden/>
          </w:rPr>
          <w:tab/>
        </w:r>
        <w:r>
          <w:rPr>
            <w:webHidden/>
          </w:rPr>
          <w:fldChar w:fldCharType="begin"/>
        </w:r>
        <w:r>
          <w:rPr>
            <w:webHidden/>
          </w:rPr>
          <w:instrText xml:space="preserve"> PAGEREF _Toc101140956 \h </w:instrText>
        </w:r>
        <w:r>
          <w:rPr>
            <w:webHidden/>
          </w:rPr>
        </w:r>
        <w:r>
          <w:rPr>
            <w:webHidden/>
          </w:rPr>
          <w:fldChar w:fldCharType="separate"/>
        </w:r>
        <w:r>
          <w:rPr>
            <w:webHidden/>
          </w:rPr>
          <w:t>9</w:t>
        </w:r>
        <w:r>
          <w:rPr>
            <w:webHidden/>
          </w:rPr>
          <w:fldChar w:fldCharType="end"/>
        </w:r>
      </w:hyperlink>
    </w:p>
    <w:p w14:paraId="0C9E07F0" w14:textId="3F8DF3CA" w:rsidR="00D94A48" w:rsidRDefault="00D94A48">
      <w:pPr>
        <w:pStyle w:val="TOC3"/>
        <w:rPr>
          <w:rFonts w:asciiTheme="minorHAnsi" w:hAnsiTheme="minorHAnsi" w:cstheme="minorBidi"/>
          <w:b w:val="0"/>
          <w:color w:val="auto"/>
          <w:sz w:val="22"/>
          <w:szCs w:val="22"/>
          <w:lang w:bidi="ar-SA"/>
          <w14:scene3d>
            <w14:camera w14:prst="orthographicFront"/>
            <w14:lightRig w14:rig="threePt" w14:dir="t">
              <w14:rot w14:lat="0" w14:lon="0" w14:rev="0"/>
            </w14:lightRig>
          </w14:scene3d>
        </w:rPr>
      </w:pPr>
      <w:hyperlink w:anchor="_Toc101140957" w:history="1">
        <w:r w:rsidRPr="000A660F">
          <w:rPr>
            <w:rStyle w:val="Hyperlink"/>
          </w:rPr>
          <w:t>3.3.4.</w:t>
        </w:r>
        <w:r>
          <w:rPr>
            <w:rFonts w:asciiTheme="minorHAnsi" w:hAnsiTheme="minorHAnsi" w:cstheme="minorBidi"/>
            <w:b w:val="0"/>
            <w:color w:val="auto"/>
            <w:sz w:val="22"/>
            <w:szCs w:val="22"/>
            <w:lang w:bidi="ar-SA"/>
            <w14:scene3d>
              <w14:camera w14:prst="orthographicFront"/>
              <w14:lightRig w14:rig="threePt" w14:dir="t">
                <w14:rot w14:lat="0" w14:lon="0" w14:rev="0"/>
              </w14:lightRig>
            </w14:scene3d>
          </w:rPr>
          <w:tab/>
        </w:r>
        <w:r w:rsidRPr="000A660F">
          <w:rPr>
            <w:rStyle w:val="Hyperlink"/>
          </w:rPr>
          <w:t>DB Changes</w:t>
        </w:r>
        <w:r>
          <w:rPr>
            <w:webHidden/>
          </w:rPr>
          <w:tab/>
        </w:r>
        <w:r>
          <w:rPr>
            <w:webHidden/>
          </w:rPr>
          <w:fldChar w:fldCharType="begin"/>
        </w:r>
        <w:r>
          <w:rPr>
            <w:webHidden/>
          </w:rPr>
          <w:instrText xml:space="preserve"> PAGEREF _Toc101140957 \h </w:instrText>
        </w:r>
        <w:r>
          <w:rPr>
            <w:webHidden/>
          </w:rPr>
        </w:r>
        <w:r>
          <w:rPr>
            <w:webHidden/>
          </w:rPr>
          <w:fldChar w:fldCharType="separate"/>
        </w:r>
        <w:r>
          <w:rPr>
            <w:webHidden/>
          </w:rPr>
          <w:t>14</w:t>
        </w:r>
        <w:r>
          <w:rPr>
            <w:webHidden/>
          </w:rPr>
          <w:fldChar w:fldCharType="end"/>
        </w:r>
      </w:hyperlink>
    </w:p>
    <w:p w14:paraId="25A33B5C" w14:textId="189DAD03" w:rsidR="00D94A48" w:rsidRDefault="00D94A48">
      <w:pPr>
        <w:pStyle w:val="TOC3"/>
        <w:rPr>
          <w:rFonts w:asciiTheme="minorHAnsi" w:hAnsiTheme="minorHAnsi" w:cstheme="minorBidi"/>
          <w:b w:val="0"/>
          <w:color w:val="auto"/>
          <w:sz w:val="22"/>
          <w:szCs w:val="22"/>
          <w:lang w:bidi="ar-SA"/>
          <w14:scene3d>
            <w14:camera w14:prst="orthographicFront"/>
            <w14:lightRig w14:rig="threePt" w14:dir="t">
              <w14:rot w14:lat="0" w14:lon="0" w14:rev="0"/>
            </w14:lightRig>
          </w14:scene3d>
        </w:rPr>
      </w:pPr>
      <w:hyperlink w:anchor="_Toc101140958" w:history="1">
        <w:r w:rsidRPr="000A660F">
          <w:rPr>
            <w:rStyle w:val="Hyperlink"/>
          </w:rPr>
          <w:t>3.3.5.</w:t>
        </w:r>
        <w:r>
          <w:rPr>
            <w:rFonts w:asciiTheme="minorHAnsi" w:hAnsiTheme="minorHAnsi" w:cstheme="minorBidi"/>
            <w:b w:val="0"/>
            <w:color w:val="auto"/>
            <w:sz w:val="22"/>
            <w:szCs w:val="22"/>
            <w:lang w:bidi="ar-SA"/>
            <w14:scene3d>
              <w14:camera w14:prst="orthographicFront"/>
              <w14:lightRig w14:rig="threePt" w14:dir="t">
                <w14:rot w14:lat="0" w14:lon="0" w14:rev="0"/>
              </w14:lightRig>
            </w14:scene3d>
          </w:rPr>
          <w:tab/>
        </w:r>
        <w:r w:rsidRPr="000A660F">
          <w:rPr>
            <w:rStyle w:val="Hyperlink"/>
          </w:rPr>
          <w:t>Java Changes</w:t>
        </w:r>
        <w:r>
          <w:rPr>
            <w:webHidden/>
          </w:rPr>
          <w:tab/>
        </w:r>
        <w:r>
          <w:rPr>
            <w:webHidden/>
          </w:rPr>
          <w:fldChar w:fldCharType="begin"/>
        </w:r>
        <w:r>
          <w:rPr>
            <w:webHidden/>
          </w:rPr>
          <w:instrText xml:space="preserve"> PAGEREF _Toc101140958 \h </w:instrText>
        </w:r>
        <w:r>
          <w:rPr>
            <w:webHidden/>
          </w:rPr>
        </w:r>
        <w:r>
          <w:rPr>
            <w:webHidden/>
          </w:rPr>
          <w:fldChar w:fldCharType="separate"/>
        </w:r>
        <w:r>
          <w:rPr>
            <w:webHidden/>
          </w:rPr>
          <w:t>15</w:t>
        </w:r>
        <w:r>
          <w:rPr>
            <w:webHidden/>
          </w:rPr>
          <w:fldChar w:fldCharType="end"/>
        </w:r>
      </w:hyperlink>
    </w:p>
    <w:p w14:paraId="483C9A15" w14:textId="0229029B" w:rsidR="00664205" w:rsidRPr="00135249" w:rsidRDefault="00DD2F79" w:rsidP="008D5767">
      <w:pPr>
        <w:pStyle w:val="TOCHeading"/>
        <w:outlineLvl w:val="1"/>
      </w:pPr>
      <w:r w:rsidRPr="00135249">
        <w:lastRenderedPageBreak/>
        <w:fldChar w:fldCharType="end"/>
      </w:r>
      <w:r w:rsidR="00664205" w:rsidRPr="00135249">
        <w:t>Table of Figures</w:t>
      </w:r>
    </w:p>
    <w:p w14:paraId="4BB4D20D" w14:textId="7FF1FA9F" w:rsidR="00BA1289" w:rsidRDefault="00664205">
      <w:pPr>
        <w:pStyle w:val="TableofFigures"/>
        <w:tabs>
          <w:tab w:val="right" w:leader="dot" w:pos="9350"/>
        </w:tabs>
        <w:rPr>
          <w:ins w:id="24" w:author="Mythili Ramamoorthy" w:date="2022-03-24T18:20:00Z"/>
          <w:rFonts w:cstheme="minorBidi"/>
          <w:noProof/>
          <w:sz w:val="22"/>
          <w:szCs w:val="22"/>
          <w:lang w:val="en-IN" w:eastAsia="en-IN" w:bidi="ar-SA"/>
        </w:rPr>
      </w:pPr>
      <w:r w:rsidRPr="00135249">
        <w:rPr>
          <w:b/>
        </w:rPr>
        <w:fldChar w:fldCharType="begin"/>
      </w:r>
      <w:r w:rsidRPr="00135249">
        <w:rPr>
          <w:b/>
        </w:rPr>
        <w:instrText xml:space="preserve"> TOC \h \z \c "Figure" </w:instrText>
      </w:r>
      <w:r w:rsidRPr="00135249">
        <w:rPr>
          <w:b/>
        </w:rPr>
        <w:fldChar w:fldCharType="separate"/>
      </w:r>
      <w:ins w:id="25" w:author="Mythili Ramamoorthy" w:date="2022-03-24T18:20:00Z">
        <w:r w:rsidR="00BA1289" w:rsidRPr="00336E34">
          <w:rPr>
            <w:rStyle w:val="Hyperlink"/>
            <w:noProof/>
          </w:rPr>
          <w:fldChar w:fldCharType="begin"/>
        </w:r>
        <w:r w:rsidR="00BA1289" w:rsidRPr="00336E34">
          <w:rPr>
            <w:rStyle w:val="Hyperlink"/>
            <w:noProof/>
          </w:rPr>
          <w:instrText xml:space="preserve"> </w:instrText>
        </w:r>
        <w:r w:rsidR="00BA1289">
          <w:rPr>
            <w:noProof/>
          </w:rPr>
          <w:instrText>HYPERLINK \l "_Toc99038463"</w:instrText>
        </w:r>
        <w:r w:rsidR="00BA1289" w:rsidRPr="00336E34">
          <w:rPr>
            <w:rStyle w:val="Hyperlink"/>
            <w:noProof/>
          </w:rPr>
          <w:instrText xml:space="preserve"> </w:instrText>
        </w:r>
        <w:r w:rsidR="00BA1289" w:rsidRPr="00336E34">
          <w:rPr>
            <w:rStyle w:val="Hyperlink"/>
            <w:noProof/>
          </w:rPr>
          <w:fldChar w:fldCharType="separate"/>
        </w:r>
        <w:r w:rsidR="00BA1289" w:rsidRPr="00336E34">
          <w:rPr>
            <w:rStyle w:val="Hyperlink"/>
            <w:noProof/>
          </w:rPr>
          <w:t>Figure 1: Goolge Pay Workflow</w:t>
        </w:r>
        <w:r w:rsidR="00BA1289">
          <w:rPr>
            <w:noProof/>
            <w:webHidden/>
          </w:rPr>
          <w:tab/>
        </w:r>
        <w:r w:rsidR="00BA1289">
          <w:rPr>
            <w:noProof/>
            <w:webHidden/>
          </w:rPr>
          <w:fldChar w:fldCharType="begin"/>
        </w:r>
        <w:r w:rsidR="00BA1289">
          <w:rPr>
            <w:noProof/>
            <w:webHidden/>
          </w:rPr>
          <w:instrText xml:space="preserve"> PAGEREF _Toc99038463 \h </w:instrText>
        </w:r>
      </w:ins>
      <w:r w:rsidR="00BA1289">
        <w:rPr>
          <w:noProof/>
          <w:webHidden/>
        </w:rPr>
      </w:r>
      <w:r w:rsidR="00BA1289">
        <w:rPr>
          <w:noProof/>
          <w:webHidden/>
        </w:rPr>
        <w:fldChar w:fldCharType="separate"/>
      </w:r>
      <w:ins w:id="26" w:author="Mythili Ramamoorthy" w:date="2022-03-24T18:20:00Z">
        <w:r w:rsidR="00BA1289">
          <w:rPr>
            <w:noProof/>
            <w:webHidden/>
          </w:rPr>
          <w:t>3</w:t>
        </w:r>
        <w:r w:rsidR="00BA1289">
          <w:rPr>
            <w:noProof/>
            <w:webHidden/>
          </w:rPr>
          <w:fldChar w:fldCharType="end"/>
        </w:r>
        <w:r w:rsidR="00BA1289" w:rsidRPr="00336E34">
          <w:rPr>
            <w:rStyle w:val="Hyperlink"/>
            <w:noProof/>
          </w:rPr>
          <w:fldChar w:fldCharType="end"/>
        </w:r>
      </w:ins>
    </w:p>
    <w:p w14:paraId="176BE814" w14:textId="72EB2612" w:rsidR="00A45846" w:rsidDel="00BA1289" w:rsidRDefault="00A45846">
      <w:pPr>
        <w:pStyle w:val="TableofFigures"/>
        <w:tabs>
          <w:tab w:val="right" w:leader="dot" w:pos="9350"/>
        </w:tabs>
        <w:rPr>
          <w:del w:id="27" w:author="Mythili Ramamoorthy" w:date="2022-03-24T18:20:00Z"/>
          <w:rFonts w:cstheme="minorBidi"/>
          <w:noProof/>
          <w:sz w:val="22"/>
          <w:szCs w:val="22"/>
          <w:lang w:bidi="ar-SA"/>
        </w:rPr>
      </w:pPr>
      <w:del w:id="28" w:author="Mythili Ramamoorthy" w:date="2022-03-24T18:20:00Z">
        <w:r w:rsidRPr="00BA1289" w:rsidDel="00BA1289">
          <w:rPr>
            <w:rStyle w:val="Hyperlink"/>
            <w:noProof/>
          </w:rPr>
          <w:delText>Figure 1: Prompt to Close Shift Workflow</w:delText>
        </w:r>
        <w:r w:rsidDel="00BA1289">
          <w:rPr>
            <w:noProof/>
            <w:webHidden/>
          </w:rPr>
          <w:tab/>
          <w:delText>4</w:delText>
        </w:r>
      </w:del>
    </w:p>
    <w:p w14:paraId="21B2FBDE" w14:textId="5F767E6E" w:rsidR="00A45846" w:rsidDel="00BA1289" w:rsidRDefault="00A45846">
      <w:pPr>
        <w:pStyle w:val="TableofFigures"/>
        <w:tabs>
          <w:tab w:val="right" w:leader="dot" w:pos="9350"/>
        </w:tabs>
        <w:rPr>
          <w:del w:id="29" w:author="Mythili Ramamoorthy" w:date="2022-03-24T18:20:00Z"/>
          <w:rFonts w:cstheme="minorBidi"/>
          <w:noProof/>
          <w:sz w:val="22"/>
          <w:szCs w:val="22"/>
          <w:lang w:bidi="ar-SA"/>
        </w:rPr>
      </w:pPr>
      <w:del w:id="30" w:author="Mythili Ramamoorthy" w:date="2022-03-24T18:20:00Z">
        <w:r w:rsidRPr="00BA1289" w:rsidDel="00BA1289">
          <w:rPr>
            <w:rStyle w:val="Hyperlink"/>
            <w:noProof/>
          </w:rPr>
          <w:delText>Figure 2: Shift Is Open Message</w:delText>
        </w:r>
        <w:r w:rsidDel="00BA1289">
          <w:rPr>
            <w:noProof/>
            <w:webHidden/>
          </w:rPr>
          <w:tab/>
          <w:delText>5</w:delText>
        </w:r>
      </w:del>
    </w:p>
    <w:p w14:paraId="6A753AC1" w14:textId="4E091745" w:rsidR="00A45846" w:rsidDel="00BA1289" w:rsidRDefault="00A45846">
      <w:pPr>
        <w:pStyle w:val="TableofFigures"/>
        <w:tabs>
          <w:tab w:val="right" w:leader="dot" w:pos="9350"/>
        </w:tabs>
        <w:rPr>
          <w:del w:id="31" w:author="Mythili Ramamoorthy" w:date="2022-03-24T18:20:00Z"/>
          <w:rFonts w:cstheme="minorBidi"/>
          <w:noProof/>
          <w:sz w:val="22"/>
          <w:szCs w:val="22"/>
          <w:lang w:bidi="ar-SA"/>
        </w:rPr>
      </w:pPr>
      <w:del w:id="32" w:author="Mythili Ramamoorthy" w:date="2022-03-24T18:20:00Z">
        <w:r w:rsidRPr="00BA1289" w:rsidDel="00BA1289">
          <w:rPr>
            <w:rStyle w:val="Hyperlink"/>
            <w:noProof/>
          </w:rPr>
          <w:delText>Figure 3: Modify Microflow Call</w:delText>
        </w:r>
        <w:r w:rsidDel="00BA1289">
          <w:rPr>
            <w:noProof/>
            <w:webHidden/>
          </w:rPr>
          <w:tab/>
          <w:delText>6</w:delText>
        </w:r>
      </w:del>
    </w:p>
    <w:p w14:paraId="2E5BE66A" w14:textId="09B6847E" w:rsidR="00A45846" w:rsidDel="00BA1289" w:rsidRDefault="00A45846">
      <w:pPr>
        <w:pStyle w:val="TableofFigures"/>
        <w:tabs>
          <w:tab w:val="right" w:leader="dot" w:pos="9350"/>
        </w:tabs>
        <w:rPr>
          <w:del w:id="33" w:author="Mythili Ramamoorthy" w:date="2022-03-24T18:20:00Z"/>
          <w:rFonts w:cstheme="minorBidi"/>
          <w:noProof/>
          <w:sz w:val="22"/>
          <w:szCs w:val="22"/>
          <w:lang w:bidi="ar-SA"/>
        </w:rPr>
      </w:pPr>
      <w:del w:id="34" w:author="Mythili Ramamoorthy" w:date="2022-03-24T18:20:00Z">
        <w:r w:rsidRPr="00BA1289" w:rsidDel="00BA1289">
          <w:rPr>
            <w:rStyle w:val="Hyperlink"/>
            <w:noProof/>
          </w:rPr>
          <w:delText>Figure 4: Modify microflow onclick event.</w:delText>
        </w:r>
        <w:r w:rsidDel="00BA1289">
          <w:rPr>
            <w:noProof/>
            <w:webHidden/>
          </w:rPr>
          <w:tab/>
          <w:delText>7</w:delText>
        </w:r>
      </w:del>
    </w:p>
    <w:p w14:paraId="16A3445B" w14:textId="037E5C06" w:rsidR="00A45846" w:rsidDel="00BA1289" w:rsidRDefault="00A45846">
      <w:pPr>
        <w:pStyle w:val="TableofFigures"/>
        <w:tabs>
          <w:tab w:val="right" w:leader="dot" w:pos="9350"/>
        </w:tabs>
        <w:rPr>
          <w:del w:id="35" w:author="Mythili Ramamoorthy" w:date="2022-03-24T18:20:00Z"/>
          <w:rFonts w:cstheme="minorBidi"/>
          <w:noProof/>
          <w:sz w:val="22"/>
          <w:szCs w:val="22"/>
          <w:lang w:bidi="ar-SA"/>
        </w:rPr>
      </w:pPr>
      <w:del w:id="36" w:author="Mythili Ramamoorthy" w:date="2022-03-24T18:20:00Z">
        <w:r w:rsidRPr="00BA1289" w:rsidDel="00BA1289">
          <w:rPr>
            <w:rStyle w:val="Hyperlink"/>
            <w:noProof/>
          </w:rPr>
          <w:delText>Figure 5: Limit Balance Attempts Workflow</w:delText>
        </w:r>
        <w:r w:rsidDel="00BA1289">
          <w:rPr>
            <w:noProof/>
            <w:webHidden/>
          </w:rPr>
          <w:tab/>
          <w:delText>9</w:delText>
        </w:r>
      </w:del>
    </w:p>
    <w:p w14:paraId="1082145A" w14:textId="6A869E6A" w:rsidR="00A45846" w:rsidDel="00BA1289" w:rsidRDefault="00A45846">
      <w:pPr>
        <w:pStyle w:val="TableofFigures"/>
        <w:tabs>
          <w:tab w:val="right" w:leader="dot" w:pos="9350"/>
        </w:tabs>
        <w:rPr>
          <w:del w:id="37" w:author="Mythili Ramamoorthy" w:date="2022-03-24T18:20:00Z"/>
          <w:rFonts w:cstheme="minorBidi"/>
          <w:noProof/>
          <w:sz w:val="22"/>
          <w:szCs w:val="22"/>
          <w:lang w:bidi="ar-SA"/>
        </w:rPr>
      </w:pPr>
      <w:del w:id="38" w:author="Mythili Ramamoorthy" w:date="2022-03-24T18:20:00Z">
        <w:r w:rsidRPr="00BA1289" w:rsidDel="00BA1289">
          <w:rPr>
            <w:rStyle w:val="Hyperlink"/>
            <w:noProof/>
          </w:rPr>
          <w:delText>Figure 6: 1 of 5 Balance Shift Attempts Message</w:delText>
        </w:r>
        <w:r w:rsidDel="00BA1289">
          <w:rPr>
            <w:noProof/>
            <w:webHidden/>
          </w:rPr>
          <w:tab/>
          <w:delText>10</w:delText>
        </w:r>
      </w:del>
    </w:p>
    <w:p w14:paraId="69538A7F" w14:textId="5124369E" w:rsidR="00A45846" w:rsidDel="00BA1289" w:rsidRDefault="00A45846">
      <w:pPr>
        <w:pStyle w:val="TableofFigures"/>
        <w:tabs>
          <w:tab w:val="right" w:leader="dot" w:pos="9350"/>
        </w:tabs>
        <w:rPr>
          <w:del w:id="39" w:author="Mythili Ramamoorthy" w:date="2022-03-24T18:20:00Z"/>
          <w:rFonts w:cstheme="minorBidi"/>
          <w:noProof/>
          <w:sz w:val="22"/>
          <w:szCs w:val="22"/>
          <w:lang w:bidi="ar-SA"/>
        </w:rPr>
      </w:pPr>
      <w:del w:id="40" w:author="Mythili Ramamoorthy" w:date="2022-03-24T18:20:00Z">
        <w:r w:rsidRPr="00BA1289" w:rsidDel="00BA1289">
          <w:rPr>
            <w:rStyle w:val="Hyperlink"/>
            <w:noProof/>
          </w:rPr>
          <w:delText>Figure 7: Maximum Exceeded Balance Shift Attempts</w:delText>
        </w:r>
        <w:r w:rsidDel="00BA1289">
          <w:rPr>
            <w:noProof/>
            <w:webHidden/>
          </w:rPr>
          <w:tab/>
          <w:delText>11</w:delText>
        </w:r>
      </w:del>
    </w:p>
    <w:p w14:paraId="44F5271E" w14:textId="3409F71A" w:rsidR="00A45846" w:rsidDel="00BA1289" w:rsidRDefault="00A45846">
      <w:pPr>
        <w:pStyle w:val="TableofFigures"/>
        <w:tabs>
          <w:tab w:val="right" w:leader="dot" w:pos="9350"/>
        </w:tabs>
        <w:rPr>
          <w:del w:id="41" w:author="Mythili Ramamoorthy" w:date="2022-03-24T18:20:00Z"/>
          <w:rFonts w:cstheme="minorBidi"/>
          <w:noProof/>
          <w:sz w:val="22"/>
          <w:szCs w:val="22"/>
          <w:lang w:bidi="ar-SA"/>
        </w:rPr>
      </w:pPr>
      <w:del w:id="42" w:author="Mythili Ramamoorthy" w:date="2022-03-24T18:20:00Z">
        <w:r w:rsidRPr="00BA1289" w:rsidDel="00BA1289">
          <w:rPr>
            <w:rStyle w:val="Hyperlink"/>
            <w:noProof/>
          </w:rPr>
          <w:delText>Figure 8: Add button Boolean variables to SessionManagement.Inventory entity</w:delText>
        </w:r>
        <w:r w:rsidDel="00BA1289">
          <w:rPr>
            <w:noProof/>
            <w:webHidden/>
          </w:rPr>
          <w:tab/>
          <w:delText>12</w:delText>
        </w:r>
      </w:del>
    </w:p>
    <w:p w14:paraId="0BEA82D8" w14:textId="2DFFF7C9" w:rsidR="00A45846" w:rsidDel="00BA1289" w:rsidRDefault="00A45846">
      <w:pPr>
        <w:pStyle w:val="TableofFigures"/>
        <w:tabs>
          <w:tab w:val="right" w:leader="dot" w:pos="9350"/>
        </w:tabs>
        <w:rPr>
          <w:del w:id="43" w:author="Mythili Ramamoorthy" w:date="2022-03-24T18:20:00Z"/>
          <w:rFonts w:cstheme="minorBidi"/>
          <w:noProof/>
          <w:sz w:val="22"/>
          <w:szCs w:val="22"/>
          <w:lang w:bidi="ar-SA"/>
        </w:rPr>
      </w:pPr>
      <w:del w:id="44" w:author="Mythili Ramamoorthy" w:date="2022-03-24T18:20:00Z">
        <w:r w:rsidRPr="00BA1289" w:rsidDel="00BA1289">
          <w:rPr>
            <w:rStyle w:val="Hyperlink"/>
            <w:noProof/>
          </w:rPr>
          <w:delText>Figure 9: Modifications for ShiftServices /reconcileShiftObject</w:delText>
        </w:r>
        <w:r w:rsidDel="00BA1289">
          <w:rPr>
            <w:noProof/>
            <w:webHidden/>
          </w:rPr>
          <w:tab/>
          <w:delText>13</w:delText>
        </w:r>
      </w:del>
    </w:p>
    <w:p w14:paraId="3EAA3CE2" w14:textId="6743761D" w:rsidR="00A45846" w:rsidDel="00BA1289" w:rsidRDefault="00A45846">
      <w:pPr>
        <w:pStyle w:val="TableofFigures"/>
        <w:tabs>
          <w:tab w:val="right" w:leader="dot" w:pos="9350"/>
        </w:tabs>
        <w:rPr>
          <w:del w:id="45" w:author="Mythili Ramamoorthy" w:date="2022-03-24T18:20:00Z"/>
          <w:rFonts w:cstheme="minorBidi"/>
          <w:noProof/>
          <w:sz w:val="22"/>
          <w:szCs w:val="22"/>
          <w:lang w:bidi="ar-SA"/>
        </w:rPr>
      </w:pPr>
      <w:del w:id="46" w:author="Mythili Ramamoorthy" w:date="2022-03-24T18:20:00Z">
        <w:r w:rsidRPr="00BA1289" w:rsidDel="00BA1289">
          <w:rPr>
            <w:rStyle w:val="Hyperlink"/>
            <w:noProof/>
          </w:rPr>
          <w:delText>Figure 10: Force Close Shift Workflow</w:delText>
        </w:r>
        <w:r w:rsidDel="00BA1289">
          <w:rPr>
            <w:noProof/>
            <w:webHidden/>
          </w:rPr>
          <w:tab/>
          <w:delText>16</w:delText>
        </w:r>
      </w:del>
    </w:p>
    <w:p w14:paraId="23EE8E95" w14:textId="351C1E15" w:rsidR="00A45846" w:rsidDel="00BA1289" w:rsidRDefault="00A45846">
      <w:pPr>
        <w:pStyle w:val="TableofFigures"/>
        <w:tabs>
          <w:tab w:val="right" w:leader="dot" w:pos="9350"/>
        </w:tabs>
        <w:rPr>
          <w:del w:id="47" w:author="Mythili Ramamoorthy" w:date="2022-03-24T18:20:00Z"/>
          <w:rFonts w:cstheme="minorBidi"/>
          <w:noProof/>
          <w:sz w:val="22"/>
          <w:szCs w:val="22"/>
          <w:lang w:bidi="ar-SA"/>
        </w:rPr>
      </w:pPr>
      <w:del w:id="48" w:author="Mythili Ramamoorthy" w:date="2022-03-24T18:20:00Z">
        <w:r w:rsidRPr="00BA1289" w:rsidDel="00BA1289">
          <w:rPr>
            <w:rStyle w:val="Hyperlink"/>
            <w:noProof/>
          </w:rPr>
          <w:delText>Figure 11: CSR’s Computer: Supervisor Override Popup</w:delText>
        </w:r>
        <w:r w:rsidDel="00BA1289">
          <w:rPr>
            <w:noProof/>
            <w:webHidden/>
          </w:rPr>
          <w:tab/>
          <w:delText>19</w:delText>
        </w:r>
      </w:del>
    </w:p>
    <w:p w14:paraId="11E0B3DD" w14:textId="3E365CEF" w:rsidR="00A45846" w:rsidDel="00BA1289" w:rsidRDefault="00A45846">
      <w:pPr>
        <w:pStyle w:val="TableofFigures"/>
        <w:tabs>
          <w:tab w:val="right" w:leader="dot" w:pos="9350"/>
        </w:tabs>
        <w:rPr>
          <w:del w:id="49" w:author="Mythili Ramamoorthy" w:date="2022-03-24T18:20:00Z"/>
          <w:rFonts w:cstheme="minorBidi"/>
          <w:noProof/>
          <w:sz w:val="22"/>
          <w:szCs w:val="22"/>
          <w:lang w:bidi="ar-SA"/>
        </w:rPr>
      </w:pPr>
      <w:del w:id="50" w:author="Mythili Ramamoorthy" w:date="2022-03-24T18:20:00Z">
        <w:r w:rsidRPr="00BA1289" w:rsidDel="00BA1289">
          <w:rPr>
            <w:rStyle w:val="Hyperlink"/>
            <w:noProof/>
          </w:rPr>
          <w:delText>Figure 12: CSR’s Computer: Supervisor Login</w:delText>
        </w:r>
        <w:r w:rsidDel="00BA1289">
          <w:rPr>
            <w:noProof/>
            <w:webHidden/>
          </w:rPr>
          <w:tab/>
          <w:delText>19</w:delText>
        </w:r>
      </w:del>
    </w:p>
    <w:p w14:paraId="7460CE91" w14:textId="6CE6C9E8" w:rsidR="00A45846" w:rsidDel="00BA1289" w:rsidRDefault="00A45846">
      <w:pPr>
        <w:pStyle w:val="TableofFigures"/>
        <w:tabs>
          <w:tab w:val="right" w:leader="dot" w:pos="9350"/>
        </w:tabs>
        <w:rPr>
          <w:del w:id="51" w:author="Mythili Ramamoorthy" w:date="2022-03-24T18:20:00Z"/>
          <w:rFonts w:cstheme="minorBidi"/>
          <w:noProof/>
          <w:sz w:val="22"/>
          <w:szCs w:val="22"/>
          <w:lang w:bidi="ar-SA"/>
        </w:rPr>
      </w:pPr>
      <w:del w:id="52" w:author="Mythili Ramamoorthy" w:date="2022-03-24T18:20:00Z">
        <w:r w:rsidRPr="00BA1289" w:rsidDel="00BA1289">
          <w:rPr>
            <w:rStyle w:val="Hyperlink"/>
            <w:noProof/>
          </w:rPr>
          <w:delText>Figure 13: CSR’s Computer: Supervisor Override Request</w:delText>
        </w:r>
        <w:r w:rsidDel="00BA1289">
          <w:rPr>
            <w:noProof/>
            <w:webHidden/>
          </w:rPr>
          <w:tab/>
          <w:delText>19</w:delText>
        </w:r>
      </w:del>
    </w:p>
    <w:p w14:paraId="40E1941A" w14:textId="21C918CE" w:rsidR="00A45846" w:rsidDel="00BA1289" w:rsidRDefault="00A45846">
      <w:pPr>
        <w:pStyle w:val="TableofFigures"/>
        <w:tabs>
          <w:tab w:val="right" w:leader="dot" w:pos="9350"/>
        </w:tabs>
        <w:rPr>
          <w:del w:id="53" w:author="Mythili Ramamoorthy" w:date="2022-03-24T18:20:00Z"/>
          <w:rFonts w:cstheme="minorBidi"/>
          <w:noProof/>
          <w:sz w:val="22"/>
          <w:szCs w:val="22"/>
          <w:lang w:bidi="ar-SA"/>
        </w:rPr>
      </w:pPr>
      <w:del w:id="54" w:author="Mythili Ramamoorthy" w:date="2022-03-24T18:20:00Z">
        <w:r w:rsidRPr="00BA1289" w:rsidDel="00BA1289">
          <w:rPr>
            <w:rStyle w:val="Hyperlink"/>
            <w:noProof/>
          </w:rPr>
          <w:delText>Figure 14: Supervisor’s Computer: Supervisor Override Notification</w:delText>
        </w:r>
        <w:r w:rsidDel="00BA1289">
          <w:rPr>
            <w:noProof/>
            <w:webHidden/>
          </w:rPr>
          <w:tab/>
          <w:delText>20</w:delText>
        </w:r>
      </w:del>
    </w:p>
    <w:p w14:paraId="28FB7400" w14:textId="152552D6" w:rsidR="00A45846" w:rsidDel="00BA1289" w:rsidRDefault="00A45846">
      <w:pPr>
        <w:pStyle w:val="TableofFigures"/>
        <w:tabs>
          <w:tab w:val="right" w:leader="dot" w:pos="9350"/>
        </w:tabs>
        <w:rPr>
          <w:del w:id="55" w:author="Mythili Ramamoorthy" w:date="2022-03-24T18:20:00Z"/>
          <w:rFonts w:cstheme="minorBidi"/>
          <w:noProof/>
          <w:sz w:val="22"/>
          <w:szCs w:val="22"/>
          <w:lang w:bidi="ar-SA"/>
        </w:rPr>
      </w:pPr>
      <w:del w:id="56" w:author="Mythili Ramamoorthy" w:date="2022-03-24T18:20:00Z">
        <w:r w:rsidRPr="00BA1289" w:rsidDel="00BA1289">
          <w:rPr>
            <w:rStyle w:val="Hyperlink"/>
            <w:noProof/>
          </w:rPr>
          <w:delText>Figure 15: Supervisor Override Configuration</w:delText>
        </w:r>
        <w:r w:rsidDel="00BA1289">
          <w:rPr>
            <w:noProof/>
            <w:webHidden/>
          </w:rPr>
          <w:tab/>
          <w:delText>21</w:delText>
        </w:r>
      </w:del>
    </w:p>
    <w:p w14:paraId="519DF393" w14:textId="2FBECAAA" w:rsidR="00A45846" w:rsidDel="00BA1289" w:rsidRDefault="00A45846">
      <w:pPr>
        <w:pStyle w:val="TableofFigures"/>
        <w:tabs>
          <w:tab w:val="right" w:leader="dot" w:pos="9350"/>
        </w:tabs>
        <w:rPr>
          <w:del w:id="57" w:author="Mythili Ramamoorthy" w:date="2022-03-24T18:20:00Z"/>
          <w:rFonts w:cstheme="minorBidi"/>
          <w:noProof/>
          <w:sz w:val="22"/>
          <w:szCs w:val="22"/>
          <w:lang w:bidi="ar-SA"/>
        </w:rPr>
      </w:pPr>
      <w:del w:id="58" w:author="Mythili Ramamoorthy" w:date="2022-03-24T18:20:00Z">
        <w:r w:rsidRPr="00BA1289" w:rsidDel="00BA1289">
          <w:rPr>
            <w:rStyle w:val="Hyperlink"/>
            <w:noProof/>
          </w:rPr>
          <w:delText>Figure 16: Force Close Shift Button Modification</w:delText>
        </w:r>
        <w:r w:rsidDel="00BA1289">
          <w:rPr>
            <w:noProof/>
            <w:webHidden/>
          </w:rPr>
          <w:tab/>
          <w:delText>22</w:delText>
        </w:r>
      </w:del>
    </w:p>
    <w:p w14:paraId="3396247F" w14:textId="28022131" w:rsidR="00A45846" w:rsidDel="00BA1289" w:rsidRDefault="00A45846">
      <w:pPr>
        <w:pStyle w:val="TableofFigures"/>
        <w:tabs>
          <w:tab w:val="right" w:leader="dot" w:pos="9350"/>
        </w:tabs>
        <w:rPr>
          <w:del w:id="59" w:author="Mythili Ramamoorthy" w:date="2022-03-24T18:20:00Z"/>
          <w:rFonts w:cstheme="minorBidi"/>
          <w:noProof/>
          <w:sz w:val="22"/>
          <w:szCs w:val="22"/>
          <w:lang w:bidi="ar-SA"/>
        </w:rPr>
      </w:pPr>
      <w:del w:id="60" w:author="Mythili Ramamoorthy" w:date="2022-03-24T18:20:00Z">
        <w:r w:rsidRPr="00BA1289" w:rsidDel="00BA1289">
          <w:rPr>
            <w:rStyle w:val="Hyperlink"/>
            <w:noProof/>
          </w:rPr>
          <w:delText>Figure 17: Supervisor Override Widget Addition and Modification</w:delText>
        </w:r>
        <w:r w:rsidDel="00BA1289">
          <w:rPr>
            <w:noProof/>
            <w:webHidden/>
          </w:rPr>
          <w:tab/>
          <w:delText>22</w:delText>
        </w:r>
      </w:del>
    </w:p>
    <w:p w14:paraId="2202EAAA" w14:textId="7FD40CA3" w:rsidR="00A45846" w:rsidDel="00BA1289" w:rsidRDefault="00A45846">
      <w:pPr>
        <w:pStyle w:val="TableofFigures"/>
        <w:tabs>
          <w:tab w:val="right" w:leader="dot" w:pos="9350"/>
        </w:tabs>
        <w:rPr>
          <w:ins w:id="61" w:author="Reba Reames" w:date="2022-01-12T11:25:00Z"/>
          <w:del w:id="62" w:author="Mythili Ramamoorthy" w:date="2022-03-24T18:20:00Z"/>
          <w:rFonts w:cstheme="minorBidi"/>
          <w:noProof/>
          <w:sz w:val="22"/>
          <w:szCs w:val="22"/>
          <w:lang w:bidi="ar-SA"/>
        </w:rPr>
      </w:pPr>
      <w:del w:id="63" w:author="Mythili Ramamoorthy" w:date="2022-03-24T18:20:00Z">
        <w:r w:rsidRPr="00BA1289" w:rsidDel="00BA1289">
          <w:rPr>
            <w:rStyle w:val="Hyperlink"/>
            <w:noProof/>
          </w:rPr>
          <w:delText>Figure 18: Variance code</w:delText>
        </w:r>
        <w:r w:rsidDel="00BA1289">
          <w:rPr>
            <w:noProof/>
            <w:webHidden/>
          </w:rPr>
          <w:tab/>
          <w:delText>23</w:delText>
        </w:r>
      </w:del>
    </w:p>
    <w:p w14:paraId="75408B34" w14:textId="64F13D05" w:rsidR="00294391" w:rsidDel="00BA1289" w:rsidRDefault="00294391">
      <w:pPr>
        <w:pStyle w:val="TableofFigures"/>
        <w:tabs>
          <w:tab w:val="right" w:leader="dot" w:pos="9350"/>
        </w:tabs>
        <w:rPr>
          <w:del w:id="64" w:author="Mythili Ramamoorthy" w:date="2022-03-24T18:20:00Z"/>
          <w:rFonts w:cstheme="minorBidi"/>
          <w:noProof/>
          <w:sz w:val="22"/>
          <w:szCs w:val="22"/>
          <w:lang w:bidi="ar-SA"/>
        </w:rPr>
      </w:pPr>
      <w:del w:id="65" w:author="Mythili Ramamoorthy" w:date="2022-03-24T18:20:00Z">
        <w:r w:rsidRPr="00A45846" w:rsidDel="00BA1289">
          <w:rPr>
            <w:rStyle w:val="Hyperlink"/>
            <w:noProof/>
          </w:rPr>
          <w:delText>Figure 1: Prompt to Close Shift Workflow</w:delText>
        </w:r>
        <w:r w:rsidDel="00BA1289">
          <w:rPr>
            <w:noProof/>
            <w:webHidden/>
          </w:rPr>
          <w:tab/>
          <w:delText>4</w:delText>
        </w:r>
      </w:del>
    </w:p>
    <w:p w14:paraId="48293603" w14:textId="0E1ACFCF" w:rsidR="00294391" w:rsidDel="00BA1289" w:rsidRDefault="00294391">
      <w:pPr>
        <w:pStyle w:val="TableofFigures"/>
        <w:tabs>
          <w:tab w:val="right" w:leader="dot" w:pos="9350"/>
        </w:tabs>
        <w:rPr>
          <w:del w:id="66" w:author="Mythili Ramamoorthy" w:date="2022-03-24T18:20:00Z"/>
          <w:rFonts w:cstheme="minorBidi"/>
          <w:noProof/>
          <w:sz w:val="22"/>
          <w:szCs w:val="22"/>
          <w:lang w:bidi="ar-SA"/>
        </w:rPr>
      </w:pPr>
      <w:del w:id="67" w:author="Mythili Ramamoorthy" w:date="2022-03-24T18:20:00Z">
        <w:r w:rsidRPr="00A45846" w:rsidDel="00BA1289">
          <w:rPr>
            <w:rStyle w:val="Hyperlink"/>
            <w:noProof/>
          </w:rPr>
          <w:delText>Figure 2: Shift Is Open Message</w:delText>
        </w:r>
        <w:r w:rsidDel="00BA1289">
          <w:rPr>
            <w:noProof/>
            <w:webHidden/>
          </w:rPr>
          <w:tab/>
          <w:delText>5</w:delText>
        </w:r>
      </w:del>
    </w:p>
    <w:p w14:paraId="7009EF1F" w14:textId="6861FAED" w:rsidR="00294391" w:rsidDel="00BA1289" w:rsidRDefault="00294391">
      <w:pPr>
        <w:pStyle w:val="TableofFigures"/>
        <w:tabs>
          <w:tab w:val="right" w:leader="dot" w:pos="9350"/>
        </w:tabs>
        <w:rPr>
          <w:del w:id="68" w:author="Mythili Ramamoorthy" w:date="2022-03-24T18:20:00Z"/>
          <w:rFonts w:cstheme="minorBidi"/>
          <w:noProof/>
          <w:sz w:val="22"/>
          <w:szCs w:val="22"/>
          <w:lang w:bidi="ar-SA"/>
        </w:rPr>
      </w:pPr>
      <w:del w:id="69" w:author="Mythili Ramamoorthy" w:date="2022-03-24T18:20:00Z">
        <w:r w:rsidRPr="00A45846" w:rsidDel="00BA1289">
          <w:rPr>
            <w:rStyle w:val="Hyperlink"/>
            <w:noProof/>
          </w:rPr>
          <w:delText>Figure 3: Modify Microflow Call</w:delText>
        </w:r>
        <w:r w:rsidDel="00BA1289">
          <w:rPr>
            <w:noProof/>
            <w:webHidden/>
          </w:rPr>
          <w:tab/>
          <w:delText>6</w:delText>
        </w:r>
      </w:del>
    </w:p>
    <w:p w14:paraId="482776E4" w14:textId="0BAB3183" w:rsidR="00294391" w:rsidDel="00BA1289" w:rsidRDefault="00294391">
      <w:pPr>
        <w:pStyle w:val="TableofFigures"/>
        <w:tabs>
          <w:tab w:val="right" w:leader="dot" w:pos="9350"/>
        </w:tabs>
        <w:rPr>
          <w:del w:id="70" w:author="Mythili Ramamoorthy" w:date="2022-03-24T18:20:00Z"/>
          <w:rFonts w:cstheme="minorBidi"/>
          <w:noProof/>
          <w:sz w:val="22"/>
          <w:szCs w:val="22"/>
          <w:lang w:bidi="ar-SA"/>
        </w:rPr>
      </w:pPr>
      <w:del w:id="71" w:author="Mythili Ramamoorthy" w:date="2022-03-24T18:20:00Z">
        <w:r w:rsidRPr="00A45846" w:rsidDel="00BA1289">
          <w:rPr>
            <w:rStyle w:val="Hyperlink"/>
            <w:noProof/>
          </w:rPr>
          <w:delText>Figure 4: Modify microflow onclick event.</w:delText>
        </w:r>
        <w:r w:rsidDel="00BA1289">
          <w:rPr>
            <w:noProof/>
            <w:webHidden/>
          </w:rPr>
          <w:tab/>
          <w:delText>7</w:delText>
        </w:r>
      </w:del>
    </w:p>
    <w:p w14:paraId="2D08E1C5" w14:textId="057808A3" w:rsidR="00294391" w:rsidDel="00BA1289" w:rsidRDefault="00294391">
      <w:pPr>
        <w:pStyle w:val="TableofFigures"/>
        <w:tabs>
          <w:tab w:val="right" w:leader="dot" w:pos="9350"/>
        </w:tabs>
        <w:rPr>
          <w:del w:id="72" w:author="Mythili Ramamoorthy" w:date="2022-03-24T18:20:00Z"/>
          <w:rFonts w:cstheme="minorBidi"/>
          <w:noProof/>
          <w:sz w:val="22"/>
          <w:szCs w:val="22"/>
          <w:lang w:bidi="ar-SA"/>
        </w:rPr>
      </w:pPr>
      <w:del w:id="73" w:author="Mythili Ramamoorthy" w:date="2022-03-24T18:20:00Z">
        <w:r w:rsidRPr="00A45846" w:rsidDel="00BA1289">
          <w:rPr>
            <w:rStyle w:val="Hyperlink"/>
            <w:noProof/>
          </w:rPr>
          <w:delText>Figure 5: Limit Balance Attempts Workflow</w:delText>
        </w:r>
        <w:r w:rsidDel="00BA1289">
          <w:rPr>
            <w:noProof/>
            <w:webHidden/>
          </w:rPr>
          <w:tab/>
          <w:delText>9</w:delText>
        </w:r>
      </w:del>
    </w:p>
    <w:p w14:paraId="48CA0D58" w14:textId="4103FF83" w:rsidR="00294391" w:rsidDel="00BA1289" w:rsidRDefault="00294391">
      <w:pPr>
        <w:pStyle w:val="TableofFigures"/>
        <w:tabs>
          <w:tab w:val="right" w:leader="dot" w:pos="9350"/>
        </w:tabs>
        <w:rPr>
          <w:del w:id="74" w:author="Mythili Ramamoorthy" w:date="2022-03-24T18:20:00Z"/>
          <w:rFonts w:cstheme="minorBidi"/>
          <w:noProof/>
          <w:sz w:val="22"/>
          <w:szCs w:val="22"/>
          <w:lang w:bidi="ar-SA"/>
        </w:rPr>
      </w:pPr>
      <w:del w:id="75" w:author="Mythili Ramamoorthy" w:date="2022-03-24T18:20:00Z">
        <w:r w:rsidRPr="00A45846" w:rsidDel="00BA1289">
          <w:rPr>
            <w:rStyle w:val="Hyperlink"/>
            <w:noProof/>
          </w:rPr>
          <w:delText>Figure 6: 1 of 5 Balance Shift Attempts Message</w:delText>
        </w:r>
        <w:r w:rsidDel="00BA1289">
          <w:rPr>
            <w:noProof/>
            <w:webHidden/>
          </w:rPr>
          <w:tab/>
          <w:delText>10</w:delText>
        </w:r>
      </w:del>
    </w:p>
    <w:p w14:paraId="0A6ECD74" w14:textId="4B94857B" w:rsidR="00294391" w:rsidDel="00BA1289" w:rsidRDefault="00294391">
      <w:pPr>
        <w:pStyle w:val="TableofFigures"/>
        <w:tabs>
          <w:tab w:val="right" w:leader="dot" w:pos="9350"/>
        </w:tabs>
        <w:rPr>
          <w:del w:id="76" w:author="Mythili Ramamoorthy" w:date="2022-03-24T18:20:00Z"/>
          <w:rFonts w:cstheme="minorBidi"/>
          <w:noProof/>
          <w:sz w:val="22"/>
          <w:szCs w:val="22"/>
          <w:lang w:bidi="ar-SA"/>
        </w:rPr>
      </w:pPr>
      <w:del w:id="77" w:author="Mythili Ramamoorthy" w:date="2022-03-24T18:20:00Z">
        <w:r w:rsidRPr="00A45846" w:rsidDel="00BA1289">
          <w:rPr>
            <w:rStyle w:val="Hyperlink"/>
            <w:noProof/>
          </w:rPr>
          <w:delText>Figure 7: Maximum Exceeded Balance Shift Attempts</w:delText>
        </w:r>
        <w:r w:rsidDel="00BA1289">
          <w:rPr>
            <w:noProof/>
            <w:webHidden/>
          </w:rPr>
          <w:tab/>
          <w:delText>11</w:delText>
        </w:r>
      </w:del>
    </w:p>
    <w:p w14:paraId="57CC7E81" w14:textId="4BB02001" w:rsidR="00294391" w:rsidDel="00BA1289" w:rsidRDefault="00294391">
      <w:pPr>
        <w:pStyle w:val="TableofFigures"/>
        <w:tabs>
          <w:tab w:val="right" w:leader="dot" w:pos="9350"/>
        </w:tabs>
        <w:rPr>
          <w:del w:id="78" w:author="Mythili Ramamoorthy" w:date="2022-03-24T18:20:00Z"/>
          <w:rFonts w:cstheme="minorBidi"/>
          <w:noProof/>
          <w:sz w:val="22"/>
          <w:szCs w:val="22"/>
          <w:lang w:bidi="ar-SA"/>
        </w:rPr>
      </w:pPr>
      <w:del w:id="79" w:author="Mythili Ramamoorthy" w:date="2022-03-24T18:20:00Z">
        <w:r w:rsidRPr="00A45846" w:rsidDel="00BA1289">
          <w:rPr>
            <w:rStyle w:val="Hyperlink"/>
            <w:noProof/>
          </w:rPr>
          <w:delText>Figure 8: Add button Boolean variables to SessionManagement.Inventory entity</w:delText>
        </w:r>
        <w:r w:rsidDel="00BA1289">
          <w:rPr>
            <w:noProof/>
            <w:webHidden/>
          </w:rPr>
          <w:tab/>
          <w:delText>12</w:delText>
        </w:r>
      </w:del>
    </w:p>
    <w:p w14:paraId="5B1E10E0" w14:textId="08FD74DB" w:rsidR="00294391" w:rsidDel="00BA1289" w:rsidRDefault="00294391">
      <w:pPr>
        <w:pStyle w:val="TableofFigures"/>
        <w:tabs>
          <w:tab w:val="right" w:leader="dot" w:pos="9350"/>
        </w:tabs>
        <w:rPr>
          <w:del w:id="80" w:author="Mythili Ramamoorthy" w:date="2022-03-24T18:20:00Z"/>
          <w:rFonts w:cstheme="minorBidi"/>
          <w:noProof/>
          <w:sz w:val="22"/>
          <w:szCs w:val="22"/>
          <w:lang w:bidi="ar-SA"/>
        </w:rPr>
      </w:pPr>
      <w:del w:id="81" w:author="Mythili Ramamoorthy" w:date="2022-03-24T18:20:00Z">
        <w:r w:rsidRPr="00A45846" w:rsidDel="00BA1289">
          <w:rPr>
            <w:rStyle w:val="Hyperlink"/>
            <w:noProof/>
          </w:rPr>
          <w:delText>Figure 9: Modifications for ShiftServices /reconcileShiftObject</w:delText>
        </w:r>
        <w:r w:rsidDel="00BA1289">
          <w:rPr>
            <w:noProof/>
            <w:webHidden/>
          </w:rPr>
          <w:tab/>
          <w:delText>13</w:delText>
        </w:r>
      </w:del>
    </w:p>
    <w:p w14:paraId="2B7A3E70" w14:textId="45EBD55A" w:rsidR="00294391" w:rsidDel="00BA1289" w:rsidRDefault="00294391">
      <w:pPr>
        <w:pStyle w:val="TableofFigures"/>
        <w:tabs>
          <w:tab w:val="right" w:leader="dot" w:pos="9350"/>
        </w:tabs>
        <w:rPr>
          <w:del w:id="82" w:author="Mythili Ramamoorthy" w:date="2022-03-24T18:20:00Z"/>
          <w:rFonts w:cstheme="minorBidi"/>
          <w:noProof/>
          <w:sz w:val="22"/>
          <w:szCs w:val="22"/>
          <w:lang w:bidi="ar-SA"/>
        </w:rPr>
      </w:pPr>
      <w:del w:id="83" w:author="Mythili Ramamoorthy" w:date="2022-03-24T18:20:00Z">
        <w:r w:rsidRPr="00A45846" w:rsidDel="00BA1289">
          <w:rPr>
            <w:rStyle w:val="Hyperlink"/>
            <w:noProof/>
          </w:rPr>
          <w:delText>Figure 10: Force Close Shift Workflow</w:delText>
        </w:r>
        <w:r w:rsidDel="00BA1289">
          <w:rPr>
            <w:noProof/>
            <w:webHidden/>
          </w:rPr>
          <w:tab/>
          <w:delText>16</w:delText>
        </w:r>
      </w:del>
    </w:p>
    <w:p w14:paraId="0BBA1918" w14:textId="12B22E0E" w:rsidR="00294391" w:rsidDel="00BA1289" w:rsidRDefault="00294391">
      <w:pPr>
        <w:pStyle w:val="TableofFigures"/>
        <w:tabs>
          <w:tab w:val="right" w:leader="dot" w:pos="9350"/>
        </w:tabs>
        <w:rPr>
          <w:del w:id="84" w:author="Mythili Ramamoorthy" w:date="2022-03-24T18:20:00Z"/>
          <w:rFonts w:cstheme="minorBidi"/>
          <w:noProof/>
          <w:sz w:val="22"/>
          <w:szCs w:val="22"/>
          <w:lang w:bidi="ar-SA"/>
        </w:rPr>
      </w:pPr>
      <w:del w:id="85" w:author="Mythili Ramamoorthy" w:date="2022-03-24T18:20:00Z">
        <w:r w:rsidRPr="00A45846" w:rsidDel="00BA1289">
          <w:rPr>
            <w:rStyle w:val="Hyperlink"/>
            <w:noProof/>
          </w:rPr>
          <w:delText>Figure 11: CSR’s Computer: Supervisor Override Popup</w:delText>
        </w:r>
        <w:r w:rsidDel="00BA1289">
          <w:rPr>
            <w:noProof/>
            <w:webHidden/>
          </w:rPr>
          <w:tab/>
          <w:delText>19</w:delText>
        </w:r>
      </w:del>
    </w:p>
    <w:p w14:paraId="7D616F5A" w14:textId="215F5129" w:rsidR="00294391" w:rsidDel="00BA1289" w:rsidRDefault="00294391">
      <w:pPr>
        <w:pStyle w:val="TableofFigures"/>
        <w:tabs>
          <w:tab w:val="right" w:leader="dot" w:pos="9350"/>
        </w:tabs>
        <w:rPr>
          <w:del w:id="86" w:author="Mythili Ramamoorthy" w:date="2022-03-24T18:20:00Z"/>
          <w:rFonts w:cstheme="minorBidi"/>
          <w:noProof/>
          <w:sz w:val="22"/>
          <w:szCs w:val="22"/>
          <w:lang w:bidi="ar-SA"/>
        </w:rPr>
      </w:pPr>
      <w:del w:id="87" w:author="Mythili Ramamoorthy" w:date="2022-03-24T18:20:00Z">
        <w:r w:rsidRPr="00A45846" w:rsidDel="00BA1289">
          <w:rPr>
            <w:rStyle w:val="Hyperlink"/>
            <w:noProof/>
          </w:rPr>
          <w:delText>Figure 12: CSR’s Computer: Supervisor Login</w:delText>
        </w:r>
        <w:r w:rsidDel="00BA1289">
          <w:rPr>
            <w:noProof/>
            <w:webHidden/>
          </w:rPr>
          <w:tab/>
          <w:delText>19</w:delText>
        </w:r>
      </w:del>
    </w:p>
    <w:p w14:paraId="1DF9D465" w14:textId="7F90AE84" w:rsidR="00294391" w:rsidDel="00BA1289" w:rsidRDefault="00294391">
      <w:pPr>
        <w:pStyle w:val="TableofFigures"/>
        <w:tabs>
          <w:tab w:val="right" w:leader="dot" w:pos="9350"/>
        </w:tabs>
        <w:rPr>
          <w:del w:id="88" w:author="Mythili Ramamoorthy" w:date="2022-03-24T18:20:00Z"/>
          <w:rFonts w:cstheme="minorBidi"/>
          <w:noProof/>
          <w:sz w:val="22"/>
          <w:szCs w:val="22"/>
          <w:lang w:bidi="ar-SA"/>
        </w:rPr>
      </w:pPr>
      <w:del w:id="89" w:author="Mythili Ramamoorthy" w:date="2022-03-24T18:20:00Z">
        <w:r w:rsidRPr="00A45846" w:rsidDel="00BA1289">
          <w:rPr>
            <w:rStyle w:val="Hyperlink"/>
            <w:noProof/>
          </w:rPr>
          <w:delText>Figure 13: CSR’s Computer: Supervisor Override Request</w:delText>
        </w:r>
        <w:r w:rsidDel="00BA1289">
          <w:rPr>
            <w:noProof/>
            <w:webHidden/>
          </w:rPr>
          <w:tab/>
          <w:delText>19</w:delText>
        </w:r>
      </w:del>
    </w:p>
    <w:p w14:paraId="1455F48B" w14:textId="54C81C69" w:rsidR="00294391" w:rsidDel="00BA1289" w:rsidRDefault="00294391">
      <w:pPr>
        <w:pStyle w:val="TableofFigures"/>
        <w:tabs>
          <w:tab w:val="right" w:leader="dot" w:pos="9350"/>
        </w:tabs>
        <w:rPr>
          <w:del w:id="90" w:author="Mythili Ramamoorthy" w:date="2022-03-24T18:20:00Z"/>
          <w:rFonts w:cstheme="minorBidi"/>
          <w:noProof/>
          <w:sz w:val="22"/>
          <w:szCs w:val="22"/>
          <w:lang w:bidi="ar-SA"/>
        </w:rPr>
      </w:pPr>
      <w:del w:id="91" w:author="Mythili Ramamoorthy" w:date="2022-03-24T18:20:00Z">
        <w:r w:rsidRPr="00A45846" w:rsidDel="00BA1289">
          <w:rPr>
            <w:rStyle w:val="Hyperlink"/>
            <w:noProof/>
          </w:rPr>
          <w:delText>Figure 14: Supervisor’s Computer: Supervisor Override Notification</w:delText>
        </w:r>
        <w:r w:rsidDel="00BA1289">
          <w:rPr>
            <w:noProof/>
            <w:webHidden/>
          </w:rPr>
          <w:tab/>
          <w:delText>20</w:delText>
        </w:r>
      </w:del>
    </w:p>
    <w:p w14:paraId="409347C5" w14:textId="004CE516" w:rsidR="00294391" w:rsidDel="00BA1289" w:rsidRDefault="00294391">
      <w:pPr>
        <w:pStyle w:val="TableofFigures"/>
        <w:tabs>
          <w:tab w:val="right" w:leader="dot" w:pos="9350"/>
        </w:tabs>
        <w:rPr>
          <w:del w:id="92" w:author="Mythili Ramamoorthy" w:date="2022-03-24T18:20:00Z"/>
          <w:rFonts w:cstheme="minorBidi"/>
          <w:noProof/>
          <w:sz w:val="22"/>
          <w:szCs w:val="22"/>
          <w:lang w:bidi="ar-SA"/>
        </w:rPr>
      </w:pPr>
      <w:del w:id="93" w:author="Mythili Ramamoorthy" w:date="2022-03-24T18:20:00Z">
        <w:r w:rsidRPr="00A45846" w:rsidDel="00BA1289">
          <w:rPr>
            <w:rStyle w:val="Hyperlink"/>
            <w:noProof/>
          </w:rPr>
          <w:delText>Figure 15: Supervisor Override Configuration</w:delText>
        </w:r>
        <w:r w:rsidDel="00BA1289">
          <w:rPr>
            <w:noProof/>
            <w:webHidden/>
          </w:rPr>
          <w:tab/>
          <w:delText>21</w:delText>
        </w:r>
      </w:del>
    </w:p>
    <w:p w14:paraId="6D353126" w14:textId="563FB94D" w:rsidR="00294391" w:rsidDel="00BA1289" w:rsidRDefault="00294391">
      <w:pPr>
        <w:pStyle w:val="TableofFigures"/>
        <w:tabs>
          <w:tab w:val="right" w:leader="dot" w:pos="9350"/>
        </w:tabs>
        <w:rPr>
          <w:del w:id="94" w:author="Mythili Ramamoorthy" w:date="2022-03-24T18:20:00Z"/>
          <w:rFonts w:cstheme="minorBidi"/>
          <w:noProof/>
          <w:sz w:val="22"/>
          <w:szCs w:val="22"/>
          <w:lang w:bidi="ar-SA"/>
        </w:rPr>
      </w:pPr>
      <w:del w:id="95" w:author="Mythili Ramamoorthy" w:date="2022-03-24T18:20:00Z">
        <w:r w:rsidRPr="00A45846" w:rsidDel="00BA1289">
          <w:rPr>
            <w:rStyle w:val="Hyperlink"/>
            <w:noProof/>
          </w:rPr>
          <w:delText>Figure 16: Force Close Shift Button Modification</w:delText>
        </w:r>
        <w:r w:rsidDel="00BA1289">
          <w:rPr>
            <w:noProof/>
            <w:webHidden/>
          </w:rPr>
          <w:tab/>
          <w:delText>22</w:delText>
        </w:r>
      </w:del>
    </w:p>
    <w:p w14:paraId="2CAB5DD1" w14:textId="1D51F3A5" w:rsidR="00294391" w:rsidDel="00BA1289" w:rsidRDefault="00294391">
      <w:pPr>
        <w:pStyle w:val="TableofFigures"/>
        <w:tabs>
          <w:tab w:val="right" w:leader="dot" w:pos="9350"/>
        </w:tabs>
        <w:rPr>
          <w:del w:id="96" w:author="Mythili Ramamoorthy" w:date="2022-03-24T18:20:00Z"/>
          <w:rFonts w:cstheme="minorBidi"/>
          <w:noProof/>
          <w:sz w:val="22"/>
          <w:szCs w:val="22"/>
          <w:lang w:bidi="ar-SA"/>
        </w:rPr>
      </w:pPr>
      <w:del w:id="97" w:author="Mythili Ramamoorthy" w:date="2022-03-24T18:20:00Z">
        <w:r w:rsidRPr="00A45846" w:rsidDel="00BA1289">
          <w:rPr>
            <w:rStyle w:val="Hyperlink"/>
            <w:noProof/>
          </w:rPr>
          <w:delText>Figure 17: Supervisor Override Widget Addition and Modification</w:delText>
        </w:r>
        <w:r w:rsidDel="00BA1289">
          <w:rPr>
            <w:noProof/>
            <w:webHidden/>
          </w:rPr>
          <w:tab/>
          <w:delText>22</w:delText>
        </w:r>
      </w:del>
    </w:p>
    <w:p w14:paraId="453ADAB1" w14:textId="725F655C" w:rsidR="00294391" w:rsidDel="00BA1289" w:rsidRDefault="00294391">
      <w:pPr>
        <w:pStyle w:val="TableofFigures"/>
        <w:tabs>
          <w:tab w:val="right" w:leader="dot" w:pos="9350"/>
        </w:tabs>
        <w:rPr>
          <w:del w:id="98" w:author="Mythili Ramamoorthy" w:date="2022-03-24T18:20:00Z"/>
          <w:rFonts w:cstheme="minorBidi"/>
          <w:noProof/>
          <w:sz w:val="22"/>
          <w:szCs w:val="22"/>
          <w:lang w:bidi="ar-SA"/>
        </w:rPr>
      </w:pPr>
      <w:del w:id="99" w:author="Mythili Ramamoorthy" w:date="2022-03-24T18:20:00Z">
        <w:r w:rsidRPr="00A45846" w:rsidDel="00BA1289">
          <w:rPr>
            <w:rStyle w:val="Hyperlink"/>
            <w:noProof/>
          </w:rPr>
          <w:delText>Figure 18: Variance code</w:delText>
        </w:r>
        <w:r w:rsidDel="00BA1289">
          <w:rPr>
            <w:noProof/>
            <w:webHidden/>
          </w:rPr>
          <w:tab/>
          <w:delText>23</w:delText>
        </w:r>
      </w:del>
    </w:p>
    <w:p w14:paraId="55B6E441" w14:textId="7DE481E0" w:rsidR="00664205" w:rsidRPr="00135249" w:rsidRDefault="00664205" w:rsidP="00664205">
      <w:pPr>
        <w:pStyle w:val="Body"/>
      </w:pPr>
      <w:r w:rsidRPr="00135249">
        <w:fldChar w:fldCharType="end"/>
      </w:r>
    </w:p>
    <w:p w14:paraId="645F79C3" w14:textId="77777777" w:rsidR="00664205" w:rsidRPr="00135249" w:rsidRDefault="00664205" w:rsidP="00A228E6">
      <w:pPr>
        <w:pStyle w:val="TOCHeading"/>
        <w:rPr>
          <w:lang w:val="en-US"/>
        </w:rPr>
      </w:pPr>
      <w:r w:rsidRPr="00135249">
        <w:rPr>
          <w:lang w:val="en-US"/>
        </w:rPr>
        <w:lastRenderedPageBreak/>
        <w:t>Table of Tables</w:t>
      </w:r>
    </w:p>
    <w:p w14:paraId="1726F65B" w14:textId="152D3D06" w:rsidR="00BA1289" w:rsidRDefault="00664205">
      <w:pPr>
        <w:pStyle w:val="TableofFigures"/>
        <w:tabs>
          <w:tab w:val="right" w:leader="dot" w:pos="9350"/>
        </w:tabs>
        <w:rPr>
          <w:ins w:id="100" w:author="Mythili Ramamoorthy" w:date="2022-03-24T18:20:00Z"/>
          <w:rFonts w:cstheme="minorBidi"/>
          <w:noProof/>
          <w:sz w:val="22"/>
          <w:szCs w:val="22"/>
          <w:lang w:val="en-IN" w:eastAsia="en-IN" w:bidi="ar-SA"/>
        </w:rPr>
      </w:pPr>
      <w:r w:rsidRPr="00135249">
        <w:rPr>
          <w:b/>
        </w:rPr>
        <w:fldChar w:fldCharType="begin"/>
      </w:r>
      <w:r w:rsidRPr="00135249">
        <w:rPr>
          <w:b/>
        </w:rPr>
        <w:instrText xml:space="preserve"> TOC \h \z \c "Table" </w:instrText>
      </w:r>
      <w:r w:rsidRPr="00135249">
        <w:rPr>
          <w:b/>
        </w:rPr>
        <w:fldChar w:fldCharType="separate"/>
      </w:r>
      <w:ins w:id="101" w:author="Mythili Ramamoorthy" w:date="2022-03-24T18:20:00Z">
        <w:r w:rsidR="00BA1289" w:rsidRPr="00604D4D">
          <w:rPr>
            <w:rStyle w:val="Hyperlink"/>
            <w:noProof/>
          </w:rPr>
          <w:fldChar w:fldCharType="begin"/>
        </w:r>
        <w:r w:rsidR="00BA1289" w:rsidRPr="00604D4D">
          <w:rPr>
            <w:rStyle w:val="Hyperlink"/>
            <w:noProof/>
          </w:rPr>
          <w:instrText xml:space="preserve"> </w:instrText>
        </w:r>
        <w:r w:rsidR="00BA1289">
          <w:rPr>
            <w:noProof/>
          </w:rPr>
          <w:instrText>HYPERLINK \l "_Toc99038474"</w:instrText>
        </w:r>
        <w:r w:rsidR="00BA1289" w:rsidRPr="00604D4D">
          <w:rPr>
            <w:rStyle w:val="Hyperlink"/>
            <w:noProof/>
          </w:rPr>
          <w:instrText xml:space="preserve"> </w:instrText>
        </w:r>
        <w:r w:rsidR="00BA1289" w:rsidRPr="00604D4D">
          <w:rPr>
            <w:rStyle w:val="Hyperlink"/>
            <w:noProof/>
          </w:rPr>
          <w:fldChar w:fldCharType="separate"/>
        </w:r>
        <w:r w:rsidR="00BA1289" w:rsidRPr="00604D4D">
          <w:rPr>
            <w:rStyle w:val="Hyperlink"/>
            <w:noProof/>
          </w:rPr>
          <w:t>Table 1: Reference Documents</w:t>
        </w:r>
        <w:r w:rsidR="00BA1289">
          <w:rPr>
            <w:noProof/>
            <w:webHidden/>
          </w:rPr>
          <w:tab/>
        </w:r>
        <w:r w:rsidR="00BA1289">
          <w:rPr>
            <w:noProof/>
            <w:webHidden/>
          </w:rPr>
          <w:fldChar w:fldCharType="begin"/>
        </w:r>
        <w:r w:rsidR="00BA1289">
          <w:rPr>
            <w:noProof/>
            <w:webHidden/>
          </w:rPr>
          <w:instrText xml:space="preserve"> PAGEREF _Toc99038474 \h </w:instrText>
        </w:r>
      </w:ins>
      <w:r w:rsidR="00BA1289">
        <w:rPr>
          <w:noProof/>
          <w:webHidden/>
        </w:rPr>
      </w:r>
      <w:r w:rsidR="00BA1289">
        <w:rPr>
          <w:noProof/>
          <w:webHidden/>
        </w:rPr>
        <w:fldChar w:fldCharType="separate"/>
      </w:r>
      <w:ins w:id="102" w:author="Mythili Ramamoorthy" w:date="2022-03-24T18:20:00Z">
        <w:r w:rsidR="00BA1289">
          <w:rPr>
            <w:noProof/>
            <w:webHidden/>
          </w:rPr>
          <w:t>2</w:t>
        </w:r>
        <w:r w:rsidR="00BA1289">
          <w:rPr>
            <w:noProof/>
            <w:webHidden/>
          </w:rPr>
          <w:fldChar w:fldCharType="end"/>
        </w:r>
        <w:r w:rsidR="00BA1289" w:rsidRPr="00604D4D">
          <w:rPr>
            <w:rStyle w:val="Hyperlink"/>
            <w:noProof/>
          </w:rPr>
          <w:fldChar w:fldCharType="end"/>
        </w:r>
      </w:ins>
    </w:p>
    <w:p w14:paraId="4CC5BD27" w14:textId="6F29281F" w:rsidR="00BA1289" w:rsidRDefault="00BA1289">
      <w:pPr>
        <w:pStyle w:val="TableofFigures"/>
        <w:tabs>
          <w:tab w:val="right" w:leader="dot" w:pos="9350"/>
        </w:tabs>
        <w:rPr>
          <w:ins w:id="103" w:author="Mythili Ramamoorthy" w:date="2022-03-24T18:20:00Z"/>
          <w:rFonts w:cstheme="minorBidi"/>
          <w:noProof/>
          <w:sz w:val="22"/>
          <w:szCs w:val="22"/>
          <w:lang w:val="en-IN" w:eastAsia="en-IN" w:bidi="ar-SA"/>
        </w:rPr>
      </w:pPr>
      <w:ins w:id="104" w:author="Mythili Ramamoorthy" w:date="2022-03-24T18:20:00Z">
        <w:r w:rsidRPr="00604D4D">
          <w:rPr>
            <w:rStyle w:val="Hyperlink"/>
            <w:noProof/>
          </w:rPr>
          <w:fldChar w:fldCharType="begin"/>
        </w:r>
        <w:r w:rsidRPr="00604D4D">
          <w:rPr>
            <w:rStyle w:val="Hyperlink"/>
            <w:noProof/>
          </w:rPr>
          <w:instrText xml:space="preserve"> </w:instrText>
        </w:r>
        <w:r>
          <w:rPr>
            <w:noProof/>
          </w:rPr>
          <w:instrText>HYPERLINK \l "_Toc99038475"</w:instrText>
        </w:r>
        <w:r w:rsidRPr="00604D4D">
          <w:rPr>
            <w:rStyle w:val="Hyperlink"/>
            <w:noProof/>
          </w:rPr>
          <w:instrText xml:space="preserve"> </w:instrText>
        </w:r>
        <w:r w:rsidRPr="00604D4D">
          <w:rPr>
            <w:rStyle w:val="Hyperlink"/>
            <w:noProof/>
          </w:rPr>
          <w:fldChar w:fldCharType="separate"/>
        </w:r>
        <w:r w:rsidRPr="00604D4D">
          <w:rPr>
            <w:rStyle w:val="Hyperlink"/>
            <w:noProof/>
          </w:rPr>
          <w:t>Table 2: Google Pay Functional Requirements</w:t>
        </w:r>
        <w:r>
          <w:rPr>
            <w:noProof/>
            <w:webHidden/>
          </w:rPr>
          <w:tab/>
        </w:r>
        <w:r>
          <w:rPr>
            <w:noProof/>
            <w:webHidden/>
          </w:rPr>
          <w:fldChar w:fldCharType="begin"/>
        </w:r>
        <w:r>
          <w:rPr>
            <w:noProof/>
            <w:webHidden/>
          </w:rPr>
          <w:instrText xml:space="preserve"> PAGEREF _Toc99038475 \h </w:instrText>
        </w:r>
      </w:ins>
      <w:r>
        <w:rPr>
          <w:noProof/>
          <w:webHidden/>
        </w:rPr>
      </w:r>
      <w:r>
        <w:rPr>
          <w:noProof/>
          <w:webHidden/>
        </w:rPr>
        <w:fldChar w:fldCharType="separate"/>
      </w:r>
      <w:ins w:id="105" w:author="Mythili Ramamoorthy" w:date="2022-03-24T18:20:00Z">
        <w:r>
          <w:rPr>
            <w:noProof/>
            <w:webHidden/>
          </w:rPr>
          <w:t>3</w:t>
        </w:r>
        <w:r>
          <w:rPr>
            <w:noProof/>
            <w:webHidden/>
          </w:rPr>
          <w:fldChar w:fldCharType="end"/>
        </w:r>
        <w:r w:rsidRPr="00604D4D">
          <w:rPr>
            <w:rStyle w:val="Hyperlink"/>
            <w:noProof/>
          </w:rPr>
          <w:fldChar w:fldCharType="end"/>
        </w:r>
      </w:ins>
    </w:p>
    <w:p w14:paraId="62FB3F19" w14:textId="58F64E91" w:rsidR="00A45846" w:rsidDel="00BA1289" w:rsidRDefault="00A45846">
      <w:pPr>
        <w:pStyle w:val="TableofFigures"/>
        <w:tabs>
          <w:tab w:val="right" w:leader="dot" w:pos="9350"/>
        </w:tabs>
        <w:rPr>
          <w:del w:id="106" w:author="Mythili Ramamoorthy" w:date="2022-03-24T18:20:00Z"/>
          <w:rFonts w:cstheme="minorBidi"/>
          <w:noProof/>
          <w:sz w:val="22"/>
          <w:szCs w:val="22"/>
          <w:lang w:bidi="ar-SA"/>
        </w:rPr>
      </w:pPr>
      <w:del w:id="107" w:author="Mythili Ramamoorthy" w:date="2022-03-24T18:20:00Z">
        <w:r w:rsidRPr="00BA1289" w:rsidDel="00BA1289">
          <w:rPr>
            <w:rStyle w:val="Hyperlink"/>
            <w:noProof/>
          </w:rPr>
          <w:delText>Table 1: Reference Documents</w:delText>
        </w:r>
        <w:r w:rsidDel="00BA1289">
          <w:rPr>
            <w:noProof/>
            <w:webHidden/>
          </w:rPr>
          <w:tab/>
          <w:delText>2</w:delText>
        </w:r>
      </w:del>
    </w:p>
    <w:p w14:paraId="5BB093F9" w14:textId="767E9035" w:rsidR="00A45846" w:rsidDel="00BA1289" w:rsidRDefault="00A45846">
      <w:pPr>
        <w:pStyle w:val="TableofFigures"/>
        <w:tabs>
          <w:tab w:val="right" w:leader="dot" w:pos="9350"/>
        </w:tabs>
        <w:rPr>
          <w:del w:id="108" w:author="Mythili Ramamoorthy" w:date="2022-03-24T18:20:00Z"/>
          <w:rFonts w:cstheme="minorBidi"/>
          <w:noProof/>
          <w:sz w:val="22"/>
          <w:szCs w:val="22"/>
          <w:lang w:bidi="ar-SA"/>
        </w:rPr>
      </w:pPr>
      <w:del w:id="109" w:author="Mythili Ramamoorthy" w:date="2022-03-24T18:20:00Z">
        <w:r w:rsidRPr="00BA1289" w:rsidDel="00BA1289">
          <w:rPr>
            <w:rStyle w:val="Hyperlink"/>
            <w:noProof/>
          </w:rPr>
          <w:delText>Table 2: Prompt for Shift Closing Functional Requirements</w:delText>
        </w:r>
        <w:r w:rsidDel="00BA1289">
          <w:rPr>
            <w:noProof/>
            <w:webHidden/>
          </w:rPr>
          <w:tab/>
          <w:delText>3</w:delText>
        </w:r>
      </w:del>
    </w:p>
    <w:p w14:paraId="202994E5" w14:textId="452F955F" w:rsidR="00A45846" w:rsidDel="00BA1289" w:rsidRDefault="00A45846">
      <w:pPr>
        <w:pStyle w:val="TableofFigures"/>
        <w:tabs>
          <w:tab w:val="right" w:leader="dot" w:pos="9350"/>
        </w:tabs>
        <w:rPr>
          <w:del w:id="110" w:author="Mythili Ramamoorthy" w:date="2022-03-24T18:20:00Z"/>
          <w:rFonts w:cstheme="minorBidi"/>
          <w:noProof/>
          <w:sz w:val="22"/>
          <w:szCs w:val="22"/>
          <w:lang w:bidi="ar-SA"/>
        </w:rPr>
      </w:pPr>
      <w:del w:id="111" w:author="Mythili Ramamoorthy" w:date="2022-03-24T18:20:00Z">
        <w:r w:rsidRPr="00BA1289" w:rsidDel="00BA1289">
          <w:rPr>
            <w:rStyle w:val="Hyperlink"/>
            <w:noProof/>
          </w:rPr>
          <w:delText>Table 3: Prompt for Shift Closing UI Components</w:delText>
        </w:r>
        <w:r w:rsidDel="00BA1289">
          <w:rPr>
            <w:noProof/>
            <w:webHidden/>
          </w:rPr>
          <w:tab/>
          <w:delText>6</w:delText>
        </w:r>
      </w:del>
    </w:p>
    <w:p w14:paraId="7641DC12" w14:textId="5EAE2D2E" w:rsidR="00A45846" w:rsidDel="00BA1289" w:rsidRDefault="00A45846">
      <w:pPr>
        <w:pStyle w:val="TableofFigures"/>
        <w:tabs>
          <w:tab w:val="right" w:leader="dot" w:pos="9350"/>
        </w:tabs>
        <w:rPr>
          <w:del w:id="112" w:author="Mythili Ramamoorthy" w:date="2022-03-24T18:20:00Z"/>
          <w:rFonts w:cstheme="minorBidi"/>
          <w:noProof/>
          <w:sz w:val="22"/>
          <w:szCs w:val="22"/>
          <w:lang w:bidi="ar-SA"/>
        </w:rPr>
      </w:pPr>
      <w:del w:id="113" w:author="Mythili Ramamoorthy" w:date="2022-03-24T18:20:00Z">
        <w:r w:rsidRPr="00BA1289" w:rsidDel="00BA1289">
          <w:rPr>
            <w:rStyle w:val="Hyperlink"/>
            <w:noProof/>
          </w:rPr>
          <w:delText>Table 4: Limit Balance Shift Attempts Functional Requirements</w:delText>
        </w:r>
        <w:r w:rsidDel="00BA1289">
          <w:rPr>
            <w:noProof/>
            <w:webHidden/>
          </w:rPr>
          <w:tab/>
          <w:delText>8</w:delText>
        </w:r>
      </w:del>
    </w:p>
    <w:p w14:paraId="57A4984C" w14:textId="527D1E51" w:rsidR="00A45846" w:rsidDel="00BA1289" w:rsidRDefault="00A45846">
      <w:pPr>
        <w:pStyle w:val="TableofFigures"/>
        <w:tabs>
          <w:tab w:val="right" w:leader="dot" w:pos="9350"/>
        </w:tabs>
        <w:rPr>
          <w:del w:id="114" w:author="Mythili Ramamoorthy" w:date="2022-03-24T18:20:00Z"/>
          <w:rFonts w:cstheme="minorBidi"/>
          <w:noProof/>
          <w:sz w:val="22"/>
          <w:szCs w:val="22"/>
          <w:lang w:bidi="ar-SA"/>
        </w:rPr>
      </w:pPr>
      <w:del w:id="115" w:author="Mythili Ramamoorthy" w:date="2022-03-24T18:20:00Z">
        <w:r w:rsidRPr="00BA1289" w:rsidDel="00BA1289">
          <w:rPr>
            <w:rStyle w:val="Hyperlink"/>
            <w:noProof/>
          </w:rPr>
          <w:delText>Table 5: Limit Balance Shift Attempts UI Components</w:delText>
        </w:r>
        <w:r w:rsidDel="00BA1289">
          <w:rPr>
            <w:noProof/>
            <w:webHidden/>
          </w:rPr>
          <w:tab/>
          <w:delText>11</w:delText>
        </w:r>
      </w:del>
    </w:p>
    <w:p w14:paraId="60737BE4" w14:textId="228A7AC5" w:rsidR="00A45846" w:rsidDel="00BA1289" w:rsidRDefault="00A45846">
      <w:pPr>
        <w:pStyle w:val="TableofFigures"/>
        <w:tabs>
          <w:tab w:val="right" w:leader="dot" w:pos="9350"/>
        </w:tabs>
        <w:rPr>
          <w:del w:id="116" w:author="Mythili Ramamoorthy" w:date="2022-03-24T18:20:00Z"/>
          <w:rFonts w:cstheme="minorBidi"/>
          <w:noProof/>
          <w:sz w:val="22"/>
          <w:szCs w:val="22"/>
          <w:lang w:bidi="ar-SA"/>
        </w:rPr>
      </w:pPr>
      <w:del w:id="117" w:author="Mythili Ramamoorthy" w:date="2022-03-24T18:20:00Z">
        <w:r w:rsidRPr="00BA1289" w:rsidDel="00BA1289">
          <w:rPr>
            <w:rStyle w:val="Hyperlink"/>
            <w:noProof/>
          </w:rPr>
          <w:delText>Table 6: Limit Balance Shift Attempts System Parameters</w:delText>
        </w:r>
        <w:r w:rsidDel="00BA1289">
          <w:rPr>
            <w:noProof/>
            <w:webHidden/>
          </w:rPr>
          <w:tab/>
          <w:delText>13</w:delText>
        </w:r>
      </w:del>
    </w:p>
    <w:p w14:paraId="4964C354" w14:textId="35E1285F" w:rsidR="00A45846" w:rsidDel="00BA1289" w:rsidRDefault="00A45846">
      <w:pPr>
        <w:pStyle w:val="TableofFigures"/>
        <w:tabs>
          <w:tab w:val="right" w:leader="dot" w:pos="9350"/>
        </w:tabs>
        <w:rPr>
          <w:del w:id="118" w:author="Mythili Ramamoorthy" w:date="2022-03-24T18:20:00Z"/>
          <w:rFonts w:cstheme="minorBidi"/>
          <w:noProof/>
          <w:sz w:val="22"/>
          <w:szCs w:val="22"/>
          <w:lang w:bidi="ar-SA"/>
        </w:rPr>
      </w:pPr>
      <w:del w:id="119" w:author="Mythili Ramamoorthy" w:date="2022-03-24T18:20:00Z">
        <w:r w:rsidRPr="00BA1289" w:rsidDel="00BA1289">
          <w:rPr>
            <w:rStyle w:val="Hyperlink"/>
            <w:noProof/>
          </w:rPr>
          <w:delText>Table 7: Shifts Table Add New Column</w:delText>
        </w:r>
        <w:r w:rsidDel="00BA1289">
          <w:rPr>
            <w:noProof/>
            <w:webHidden/>
          </w:rPr>
          <w:tab/>
          <w:delText>14</w:delText>
        </w:r>
      </w:del>
    </w:p>
    <w:p w14:paraId="39A63DC4" w14:textId="170176FD" w:rsidR="00A45846" w:rsidDel="00BA1289" w:rsidRDefault="00A45846">
      <w:pPr>
        <w:pStyle w:val="TableofFigures"/>
        <w:tabs>
          <w:tab w:val="right" w:leader="dot" w:pos="9350"/>
        </w:tabs>
        <w:rPr>
          <w:del w:id="120" w:author="Mythili Ramamoorthy" w:date="2022-03-24T18:20:00Z"/>
          <w:rFonts w:cstheme="minorBidi"/>
          <w:noProof/>
          <w:sz w:val="22"/>
          <w:szCs w:val="22"/>
          <w:lang w:bidi="ar-SA"/>
        </w:rPr>
      </w:pPr>
      <w:del w:id="121" w:author="Mythili Ramamoorthy" w:date="2022-03-24T18:20:00Z">
        <w:r w:rsidRPr="00BA1289" w:rsidDel="00BA1289">
          <w:rPr>
            <w:rStyle w:val="Hyperlink"/>
            <w:noProof/>
          </w:rPr>
          <w:delText>Table 8: Force Close Shift Functional Requirements</w:delText>
        </w:r>
        <w:r w:rsidDel="00BA1289">
          <w:rPr>
            <w:noProof/>
            <w:webHidden/>
          </w:rPr>
          <w:tab/>
          <w:delText>15</w:delText>
        </w:r>
      </w:del>
    </w:p>
    <w:p w14:paraId="399C5049" w14:textId="2F59EE1E" w:rsidR="00A45846" w:rsidDel="00BA1289" w:rsidRDefault="00A45846">
      <w:pPr>
        <w:pStyle w:val="TableofFigures"/>
        <w:tabs>
          <w:tab w:val="right" w:leader="dot" w:pos="9350"/>
        </w:tabs>
        <w:rPr>
          <w:del w:id="122" w:author="Mythili Ramamoorthy" w:date="2022-03-24T18:20:00Z"/>
          <w:rFonts w:cstheme="minorBidi"/>
          <w:noProof/>
          <w:sz w:val="22"/>
          <w:szCs w:val="22"/>
          <w:lang w:bidi="ar-SA"/>
        </w:rPr>
      </w:pPr>
      <w:del w:id="123" w:author="Mythili Ramamoorthy" w:date="2022-03-24T18:20:00Z">
        <w:r w:rsidRPr="00BA1289" w:rsidDel="00BA1289">
          <w:rPr>
            <w:rStyle w:val="Hyperlink"/>
            <w:noProof/>
          </w:rPr>
          <w:delText>Table 9: Force Close Shift UI Components</w:delText>
        </w:r>
        <w:r w:rsidDel="00BA1289">
          <w:rPr>
            <w:noProof/>
            <w:webHidden/>
          </w:rPr>
          <w:tab/>
          <w:delText>21</w:delText>
        </w:r>
      </w:del>
    </w:p>
    <w:p w14:paraId="3CC0D052" w14:textId="3A6B5AE0" w:rsidR="00A45846" w:rsidDel="00BA1289" w:rsidRDefault="00A45846">
      <w:pPr>
        <w:pStyle w:val="TableofFigures"/>
        <w:tabs>
          <w:tab w:val="right" w:leader="dot" w:pos="9350"/>
        </w:tabs>
        <w:rPr>
          <w:del w:id="124" w:author="Mythili Ramamoorthy" w:date="2022-03-24T18:20:00Z"/>
          <w:rFonts w:cstheme="minorBidi"/>
          <w:noProof/>
          <w:sz w:val="22"/>
          <w:szCs w:val="22"/>
          <w:lang w:bidi="ar-SA"/>
        </w:rPr>
      </w:pPr>
      <w:del w:id="125" w:author="Mythili Ramamoorthy" w:date="2022-03-24T18:20:00Z">
        <w:r w:rsidRPr="00BA1289" w:rsidDel="00BA1289">
          <w:rPr>
            <w:rStyle w:val="Hyperlink"/>
            <w:noProof/>
          </w:rPr>
          <w:delText>Table 10: Force Close Shift System Parameters</w:delText>
        </w:r>
        <w:r w:rsidDel="00BA1289">
          <w:rPr>
            <w:noProof/>
            <w:webHidden/>
          </w:rPr>
          <w:tab/>
          <w:delText>24</w:delText>
        </w:r>
      </w:del>
    </w:p>
    <w:p w14:paraId="5DBF8A86" w14:textId="246D9D0E" w:rsidR="00664205" w:rsidRPr="00135249" w:rsidRDefault="00664205" w:rsidP="00664205">
      <w:pPr>
        <w:pStyle w:val="Body"/>
      </w:pPr>
      <w:r w:rsidRPr="00135249">
        <w:fldChar w:fldCharType="end"/>
      </w:r>
      <w:bookmarkStart w:id="126" w:name="_Toc340066395"/>
      <w:bookmarkStart w:id="127" w:name="_Toc342478023"/>
      <w:bookmarkStart w:id="128" w:name="_Toc368056104"/>
      <w:bookmarkStart w:id="129" w:name="_Toc228873862"/>
      <w:bookmarkStart w:id="130" w:name="_Toc342042076"/>
    </w:p>
    <w:p w14:paraId="2536E433" w14:textId="0282033A" w:rsidR="00E849D5" w:rsidRPr="00135249" w:rsidDel="005E32CE" w:rsidRDefault="00664205">
      <w:pPr>
        <w:spacing w:before="0" w:after="200" w:line="276" w:lineRule="auto"/>
        <w:rPr>
          <w:del w:id="131" w:author="Mythili Ramamoorthy" w:date="2022-03-23T17:34:00Z"/>
        </w:rPr>
      </w:pPr>
      <w:r w:rsidRPr="00135249">
        <w:br w:type="page"/>
      </w:r>
    </w:p>
    <w:p w14:paraId="50C28CEE" w14:textId="77777777" w:rsidR="00E849D5" w:rsidRPr="00135249" w:rsidDel="005E32CE" w:rsidRDefault="00E849D5" w:rsidP="00841411">
      <w:pPr>
        <w:spacing w:before="60" w:after="60"/>
        <w:rPr>
          <w:del w:id="132" w:author="Mythili Ramamoorthy" w:date="2022-03-23T17:34:00Z"/>
        </w:rPr>
      </w:pPr>
    </w:p>
    <w:p w14:paraId="25C88B53" w14:textId="1560B2E7" w:rsidR="00664205" w:rsidRPr="00135249" w:rsidRDefault="00D7319D">
      <w:pPr>
        <w:spacing w:before="0" w:after="200" w:line="276" w:lineRule="auto"/>
        <w:sectPr w:rsidR="00664205" w:rsidRPr="00135249" w:rsidSect="00EC4EDC">
          <w:headerReference w:type="even" r:id="rId15"/>
          <w:headerReference w:type="default" r:id="rId16"/>
          <w:footerReference w:type="even" r:id="rId17"/>
          <w:footerReference w:type="default" r:id="rId18"/>
          <w:pgSz w:w="12240" w:h="15840" w:code="1"/>
          <w:pgMar w:top="1440" w:right="1440" w:bottom="1440" w:left="1440" w:header="864" w:footer="576" w:gutter="0"/>
          <w:pgNumType w:fmt="lowerRoman" w:start="1"/>
          <w:cols w:space="720"/>
          <w:docGrid w:linePitch="360"/>
        </w:sectPr>
        <w:pPrChange w:id="141" w:author="Mythili Ramamoorthy" w:date="2022-03-23T17:34:00Z">
          <w:pPr>
            <w:spacing w:before="60" w:after="60"/>
          </w:pPr>
        </w:pPrChange>
      </w:pPr>
      <w:r w:rsidRPr="00135249">
        <w:rPr>
          <w:noProof/>
        </w:rPr>
        <w:drawing>
          <wp:anchor distT="0" distB="0" distL="114300" distR="114300" simplePos="0" relativeHeight="251658242" behindDoc="0" locked="0" layoutInCell="1" allowOverlap="1" wp14:anchorId="39BBF6C0" wp14:editId="31F6D9C1">
            <wp:simplePos x="0" y="0"/>
            <wp:positionH relativeFrom="margin">
              <wp:align>center</wp:align>
            </wp:positionH>
            <wp:positionV relativeFrom="margin">
              <wp:align>center</wp:align>
            </wp:positionV>
            <wp:extent cx="1511493" cy="681742"/>
            <wp:effectExtent l="0" t="0" r="0" b="4445"/>
            <wp:wrapNone/>
            <wp:docPr id="3" name="Picture 81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14" descr="Logo&#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1511493" cy="681742"/>
                    </a:xfrm>
                    <a:prstGeom prst="rect">
                      <a:avLst/>
                    </a:prstGeom>
                    <a:noFill/>
                    <a:ln w="9525">
                      <a:noFill/>
                      <a:miter lim="800000"/>
                      <a:headEnd/>
                      <a:tailEnd/>
                    </a:ln>
                  </pic:spPr>
                </pic:pic>
              </a:graphicData>
            </a:graphic>
            <wp14:sizeRelH relativeFrom="margin">
              <wp14:pctWidth>0</wp14:pctWidth>
            </wp14:sizeRelH>
          </wp:anchor>
        </w:drawing>
      </w:r>
    </w:p>
    <w:p w14:paraId="0CC8E68A" w14:textId="077B87E6" w:rsidR="00664205" w:rsidRPr="00135249" w:rsidRDefault="00664205" w:rsidP="00A228E6">
      <w:pPr>
        <w:pStyle w:val="Heading1"/>
        <w:rPr>
          <w:lang w:val="en-US"/>
        </w:rPr>
      </w:pPr>
      <w:bookmarkStart w:id="142" w:name="_Toc325720081"/>
      <w:bookmarkStart w:id="143" w:name="_Toc350411046"/>
      <w:bookmarkStart w:id="144" w:name="_Toc369598977"/>
      <w:bookmarkStart w:id="145" w:name="_Hlk508102822"/>
      <w:bookmarkStart w:id="146" w:name="_Toc101140940"/>
      <w:bookmarkEnd w:id="126"/>
      <w:bookmarkEnd w:id="127"/>
      <w:bookmarkEnd w:id="128"/>
      <w:bookmarkEnd w:id="129"/>
      <w:bookmarkEnd w:id="130"/>
      <w:r w:rsidRPr="00135249">
        <w:rPr>
          <w:lang w:val="en-US"/>
        </w:rPr>
        <w:lastRenderedPageBreak/>
        <w:t>General</w:t>
      </w:r>
      <w:bookmarkEnd w:id="146"/>
    </w:p>
    <w:p w14:paraId="11179353" w14:textId="7A2452CC" w:rsidR="007C739E" w:rsidRPr="007C739E" w:rsidRDefault="007C739E" w:rsidP="007C739E">
      <w:pPr>
        <w:rPr>
          <w:ins w:id="147" w:author="Mythili Ramamoorthy" w:date="2022-03-18T16:24:00Z"/>
          <w:rFonts w:eastAsia="Times New Roman" w:cs="Arial"/>
          <w:lang w:bidi="ar-SA"/>
        </w:rPr>
      </w:pPr>
      <w:bookmarkStart w:id="148" w:name="_Hlk511910326"/>
      <w:ins w:id="149" w:author="Mythili Ramamoorthy" w:date="2022-03-18T16:24:00Z">
        <w:r w:rsidRPr="007C739E">
          <w:rPr>
            <w:rFonts w:eastAsia="Times New Roman" w:cs="Arial"/>
            <w:lang w:bidi="ar-SA"/>
          </w:rPr>
          <w:t xml:space="preserve">This document provides detailed design information for the </w:t>
        </w:r>
      </w:ins>
      <w:r w:rsidR="00D94A48">
        <w:rPr>
          <w:rFonts w:eastAsia="Times New Roman" w:cs="Arial"/>
          <w:lang w:bidi="ar-SA"/>
        </w:rPr>
        <w:t>PayPal</w:t>
      </w:r>
      <w:ins w:id="150" w:author="Mythili Ramamoorthy" w:date="2022-03-18T16:25:00Z">
        <w:r>
          <w:rPr>
            <w:rFonts w:eastAsia="Times New Roman" w:cs="Arial"/>
            <w:lang w:bidi="ar-SA"/>
          </w:rPr>
          <w:t xml:space="preserve"> Payment processing </w:t>
        </w:r>
      </w:ins>
      <w:ins w:id="151" w:author="Mythili Ramamoorthy" w:date="2022-03-18T16:24:00Z">
        <w:r w:rsidRPr="007C739E">
          <w:rPr>
            <w:rFonts w:eastAsia="Times New Roman" w:cs="Arial"/>
            <w:lang w:bidi="ar-SA"/>
          </w:rPr>
          <w:t xml:space="preserve">functionality identified </w:t>
        </w:r>
      </w:ins>
      <w:ins w:id="152" w:author="Mythili Ramamoorthy" w:date="2022-03-18T16:31:00Z">
        <w:r w:rsidR="003140AF">
          <w:rPr>
            <w:rFonts w:eastAsia="Times New Roman" w:cs="Arial"/>
            <w:lang w:bidi="ar-SA"/>
          </w:rPr>
          <w:t>as new addition to</w:t>
        </w:r>
      </w:ins>
      <w:ins w:id="153" w:author="Mythili Ramamoorthy" w:date="2022-03-18T16:24:00Z">
        <w:r w:rsidRPr="007C739E">
          <w:rPr>
            <w:rFonts w:eastAsia="Times New Roman" w:cs="Arial"/>
            <w:lang w:bidi="ar-SA"/>
          </w:rPr>
          <w:t xml:space="preserve"> the Ohio River Bridges (ORB). </w:t>
        </w:r>
      </w:ins>
    </w:p>
    <w:p w14:paraId="5C14018F" w14:textId="1C331FB9" w:rsidR="00400033" w:rsidDel="007C739E" w:rsidRDefault="00400033" w:rsidP="00400033">
      <w:pPr>
        <w:pStyle w:val="Body"/>
        <w:rPr>
          <w:del w:id="154" w:author="Mythili Ramamoorthy" w:date="2022-03-18T16:24:00Z"/>
        </w:rPr>
      </w:pPr>
      <w:del w:id="155" w:author="Mythili Ramamoorthy" w:date="2022-03-18T16:24:00Z">
        <w:r w:rsidDel="007C739E">
          <w:delText>User Roles and Shift Management encompasses the permissions and activities to the riteHorizon system that are needed to control access and permissions within the system and for CSRs and Supervisors to manage shift activities.</w:delText>
        </w:r>
        <w:bookmarkStart w:id="156" w:name="_Toc99038435"/>
        <w:bookmarkStart w:id="157" w:name="_Toc99045951"/>
        <w:bookmarkStart w:id="158" w:name="_Toc99045970"/>
        <w:bookmarkStart w:id="159" w:name="_Toc99045996"/>
        <w:bookmarkStart w:id="160" w:name="_Toc99046076"/>
        <w:bookmarkStart w:id="161" w:name="_Toc99046170"/>
        <w:bookmarkStart w:id="162" w:name="_Toc99046202"/>
        <w:bookmarkStart w:id="163" w:name="_Toc101140941"/>
        <w:bookmarkEnd w:id="156"/>
        <w:bookmarkEnd w:id="157"/>
        <w:bookmarkEnd w:id="158"/>
        <w:bookmarkEnd w:id="159"/>
        <w:bookmarkEnd w:id="160"/>
        <w:bookmarkEnd w:id="161"/>
        <w:bookmarkEnd w:id="162"/>
        <w:bookmarkEnd w:id="163"/>
      </w:del>
    </w:p>
    <w:p w14:paraId="068CB5E0" w14:textId="0A6DEE01" w:rsidR="00400033" w:rsidDel="007C739E" w:rsidRDefault="00400033" w:rsidP="00400033">
      <w:pPr>
        <w:pStyle w:val="Body"/>
        <w:rPr>
          <w:del w:id="164" w:author="Mythili Ramamoorthy" w:date="2022-03-18T16:24:00Z"/>
        </w:rPr>
      </w:pPr>
      <w:del w:id="165" w:author="Mythili Ramamoorthy" w:date="2022-03-18T16:24:00Z">
        <w:r w:rsidDel="007C739E">
          <w:delText xml:space="preserve">RiteHorizon uses Active Directory (AD) to manage user authorization and authentication. Active Directory is managed outside the system via IT Support. User accounts for typical personnel who need to access and use the back office system are generated and assigned to AD groups that are associated with the user roles in the system. Configuring the permissions that allow users to perform their work activities will take place during development and include ORB input and approval. </w:delText>
        </w:r>
        <w:bookmarkStart w:id="166" w:name="_Toc99038436"/>
        <w:bookmarkStart w:id="167" w:name="_Toc99045952"/>
        <w:bookmarkStart w:id="168" w:name="_Toc99045971"/>
        <w:bookmarkStart w:id="169" w:name="_Toc99045997"/>
        <w:bookmarkStart w:id="170" w:name="_Toc99046077"/>
        <w:bookmarkStart w:id="171" w:name="_Toc99046171"/>
        <w:bookmarkStart w:id="172" w:name="_Toc99046203"/>
        <w:bookmarkStart w:id="173" w:name="_Toc101140942"/>
        <w:bookmarkEnd w:id="166"/>
        <w:bookmarkEnd w:id="167"/>
        <w:bookmarkEnd w:id="168"/>
        <w:bookmarkEnd w:id="169"/>
        <w:bookmarkEnd w:id="170"/>
        <w:bookmarkEnd w:id="171"/>
        <w:bookmarkEnd w:id="172"/>
        <w:bookmarkEnd w:id="173"/>
      </w:del>
    </w:p>
    <w:p w14:paraId="77BEE8B3" w14:textId="1A6E35ED" w:rsidR="00400033" w:rsidRPr="00135249" w:rsidDel="007C739E" w:rsidRDefault="00400033" w:rsidP="00400033">
      <w:pPr>
        <w:pStyle w:val="Body"/>
        <w:rPr>
          <w:del w:id="174" w:author="Mythili Ramamoorthy" w:date="2022-03-18T16:24:00Z"/>
        </w:rPr>
      </w:pPr>
      <w:del w:id="175" w:author="Mythili Ramamoorthy" w:date="2022-03-18T16:24:00Z">
        <w:r w:rsidDel="007C739E">
          <w:delText>The riteHorizon back-office system needs some customizations to meet all of Ohio River Bridges’ (ORB) system requirements. This Functional Specifications Document (FSD)</w:delText>
        </w:r>
      </w:del>
      <w:ins w:id="176" w:author="Reba Reames" w:date="2021-12-27T09:58:00Z">
        <w:del w:id="177" w:author="Mythili Ramamoorthy" w:date="2022-03-18T16:24:00Z">
          <w:r w:rsidR="003D4CDE" w:rsidDel="007C739E">
            <w:delText xml:space="preserve">System </w:delText>
          </w:r>
        </w:del>
      </w:ins>
      <w:ins w:id="178" w:author="Reba Reames" w:date="2021-12-27T09:59:00Z">
        <w:del w:id="179" w:author="Mythili Ramamoorthy" w:date="2022-03-18T16:24:00Z">
          <w:r w:rsidR="003D4CDE" w:rsidDel="007C739E">
            <w:delText>Design Document (SDD)</w:delText>
          </w:r>
        </w:del>
      </w:ins>
      <w:del w:id="180" w:author="Mythili Ramamoorthy" w:date="2022-03-18T16:24:00Z">
        <w:r w:rsidDel="007C739E">
          <w:delText xml:space="preserve"> details the customizations that will be made to riteHorizon for ORB for User Roles and Shift Management. The r</w:delText>
        </w:r>
        <w:r w:rsidDel="007C739E">
          <w:rPr>
            <w:lang w:val="en-GB"/>
          </w:rPr>
          <w:delText xml:space="preserve">iteHorizon product functionality that is not required by ORB is shaded </w:delText>
        </w:r>
        <w:r w:rsidR="000B6455" w:rsidDel="007C739E">
          <w:rPr>
            <w:lang w:val="en-GB"/>
          </w:rPr>
          <w:delText>grey</w:delText>
        </w:r>
        <w:r w:rsidDel="007C739E">
          <w:rPr>
            <w:lang w:val="en-GB"/>
          </w:rPr>
          <w:delText>. Where the application has been extended to accommodate ORB requirements is shaded in green.</w:delText>
        </w:r>
        <w:bookmarkStart w:id="181" w:name="_Toc99038437"/>
        <w:bookmarkStart w:id="182" w:name="_Toc99045953"/>
        <w:bookmarkStart w:id="183" w:name="_Toc99045972"/>
        <w:bookmarkStart w:id="184" w:name="_Toc99045998"/>
        <w:bookmarkStart w:id="185" w:name="_Toc99046078"/>
        <w:bookmarkStart w:id="186" w:name="_Toc99046172"/>
        <w:bookmarkStart w:id="187" w:name="_Toc99046204"/>
        <w:bookmarkStart w:id="188" w:name="_Toc101140943"/>
        <w:bookmarkEnd w:id="148"/>
        <w:bookmarkEnd w:id="181"/>
        <w:bookmarkEnd w:id="182"/>
        <w:bookmarkEnd w:id="183"/>
        <w:bookmarkEnd w:id="184"/>
        <w:bookmarkEnd w:id="185"/>
        <w:bookmarkEnd w:id="186"/>
        <w:bookmarkEnd w:id="187"/>
        <w:bookmarkEnd w:id="188"/>
      </w:del>
    </w:p>
    <w:p w14:paraId="1241068A" w14:textId="77777777" w:rsidR="00664205" w:rsidRPr="00135249" w:rsidRDefault="00664205" w:rsidP="00A228E6">
      <w:pPr>
        <w:pStyle w:val="Heading2"/>
        <w:rPr>
          <w:lang w:val="en-US"/>
        </w:rPr>
      </w:pPr>
      <w:bookmarkStart w:id="189" w:name="_Toc101140944"/>
      <w:r w:rsidRPr="00135249">
        <w:rPr>
          <w:lang w:val="en-US"/>
        </w:rPr>
        <w:t>Document Purpose</w:t>
      </w:r>
      <w:bookmarkEnd w:id="189"/>
    </w:p>
    <w:p w14:paraId="63A49DC5" w14:textId="5CA80090" w:rsidR="00664205" w:rsidRPr="00135249" w:rsidRDefault="00664205" w:rsidP="00097815">
      <w:pPr>
        <w:pStyle w:val="Body"/>
      </w:pPr>
      <w:r w:rsidRPr="00135249">
        <w:t xml:space="preserve">The </w:t>
      </w:r>
      <w:r w:rsidR="008359B2">
        <w:t xml:space="preserve">ORB </w:t>
      </w:r>
      <w:del w:id="190" w:author="Mythili Ramamoorthy" w:date="2022-03-17T16:03:00Z">
        <w:r w:rsidR="008359B2" w:rsidDel="00B42E4C">
          <w:delText>User Roles and Shift Management</w:delText>
        </w:r>
      </w:del>
      <w:r w:rsidR="00D94A48">
        <w:t>PayPal</w:t>
      </w:r>
      <w:r w:rsidRPr="00135249">
        <w:t xml:space="preserve"> </w:t>
      </w:r>
      <w:r w:rsidR="008359B2">
        <w:t>Software</w:t>
      </w:r>
      <w:r w:rsidRPr="00135249">
        <w:t xml:space="preserve"> Design Document (</w:t>
      </w:r>
      <w:r w:rsidR="008359B2">
        <w:t>S</w:t>
      </w:r>
      <w:r w:rsidRPr="00135249">
        <w:t xml:space="preserve">DD) is a formal project document to manage, communicate, and define </w:t>
      </w:r>
      <w:r w:rsidR="0002003B" w:rsidRPr="00135249">
        <w:t xml:space="preserve">extensions for the </w:t>
      </w:r>
      <w:r w:rsidR="00D513E2" w:rsidRPr="00135249">
        <w:t>Core</w:t>
      </w:r>
      <w:r w:rsidRPr="00135249">
        <w:t xml:space="preserve"> features of the </w:t>
      </w:r>
      <w:r w:rsidR="00545C6F" w:rsidRPr="00135249">
        <w:t>Back Office</w:t>
      </w:r>
      <w:r w:rsidR="005C5B4A" w:rsidRPr="00135249">
        <w:t xml:space="preserve"> system</w:t>
      </w:r>
      <w:r w:rsidR="00107126" w:rsidRPr="00135249">
        <w:t xml:space="preserve"> functionalities</w:t>
      </w:r>
      <w:r w:rsidR="0002003B" w:rsidRPr="00135249">
        <w:t xml:space="preserve"> per the requirements</w:t>
      </w:r>
      <w:r w:rsidRPr="00135249">
        <w:t>.</w:t>
      </w:r>
    </w:p>
    <w:p w14:paraId="3D456CE7" w14:textId="77777777" w:rsidR="00664205" w:rsidRPr="00135249" w:rsidRDefault="00664205" w:rsidP="00A228E6">
      <w:pPr>
        <w:pStyle w:val="Heading2"/>
        <w:rPr>
          <w:lang w:val="en-US"/>
        </w:rPr>
      </w:pPr>
      <w:bookmarkStart w:id="191" w:name="_Toc101140945"/>
      <w:r w:rsidRPr="00135249">
        <w:rPr>
          <w:lang w:val="en-US"/>
        </w:rPr>
        <w:t>Audience</w:t>
      </w:r>
      <w:bookmarkEnd w:id="191"/>
    </w:p>
    <w:p w14:paraId="30984ED4" w14:textId="5C89E1DC" w:rsidR="00F02C17" w:rsidRPr="00F02C17" w:rsidRDefault="00F02C17" w:rsidP="00F02C17">
      <w:pPr>
        <w:rPr>
          <w:ins w:id="192" w:author="Mythili Ramamoorthy" w:date="2022-03-18T16:35:00Z"/>
          <w:rFonts w:eastAsia="Times New Roman" w:cs="Arial"/>
          <w:lang w:bidi="ar-SA"/>
        </w:rPr>
      </w:pPr>
      <w:bookmarkStart w:id="193" w:name="_Toc487449336"/>
      <w:bookmarkStart w:id="194" w:name="_Toc487450640"/>
      <w:bookmarkStart w:id="195" w:name="_Toc487454253"/>
      <w:bookmarkStart w:id="196" w:name="_Toc487454750"/>
      <w:bookmarkStart w:id="197" w:name="_Toc487449346"/>
      <w:bookmarkStart w:id="198" w:name="_Toc487450650"/>
      <w:bookmarkStart w:id="199" w:name="_Toc487454263"/>
      <w:bookmarkStart w:id="200" w:name="_Toc487454760"/>
      <w:bookmarkStart w:id="201" w:name="_Toc487449349"/>
      <w:bookmarkStart w:id="202" w:name="_Toc487450653"/>
      <w:bookmarkStart w:id="203" w:name="_Toc487454266"/>
      <w:bookmarkStart w:id="204" w:name="_Toc487454763"/>
      <w:bookmarkStart w:id="205" w:name="_Toc487449352"/>
      <w:bookmarkStart w:id="206" w:name="_Toc487450656"/>
      <w:bookmarkStart w:id="207" w:name="_Toc487454269"/>
      <w:bookmarkStart w:id="208" w:name="_Toc487454766"/>
      <w:bookmarkStart w:id="209" w:name="_Toc487449355"/>
      <w:bookmarkStart w:id="210" w:name="_Toc487450659"/>
      <w:bookmarkStart w:id="211" w:name="_Toc487454272"/>
      <w:bookmarkStart w:id="212" w:name="_Toc487454769"/>
      <w:bookmarkStart w:id="213" w:name="_Toc487614893"/>
      <w:bookmarkStart w:id="214" w:name="_Toc378256318"/>
      <w:bookmarkStart w:id="215" w:name="_Toc378256413"/>
      <w:bookmarkStart w:id="216" w:name="_Toc378256547"/>
      <w:bookmarkStart w:id="217" w:name="_Toc378256683"/>
      <w:bookmarkStart w:id="218" w:name="_Toc487204818"/>
      <w:bookmarkStart w:id="219" w:name="_Toc487455210"/>
      <w:bookmarkStart w:id="220" w:name="_Toc487622501"/>
      <w:bookmarkStart w:id="221" w:name="_Toc496709909"/>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ins w:id="222" w:author="Mythili Ramamoorthy" w:date="2022-03-18T16:35:00Z">
        <w:r w:rsidRPr="00F02C17">
          <w:rPr>
            <w:rFonts w:eastAsia="Times New Roman" w:cs="Arial"/>
            <w:lang w:bidi="ar-SA"/>
          </w:rPr>
          <w:t xml:space="preserve">The SDD is intended to explain to </w:t>
        </w:r>
        <w:r w:rsidRPr="00F02C17">
          <w:rPr>
            <w:lang w:bidi="ar-SA"/>
          </w:rPr>
          <w:t>Ohio River Bridges</w:t>
        </w:r>
        <w:r>
          <w:rPr>
            <w:lang w:bidi="ar-SA"/>
          </w:rPr>
          <w:t xml:space="preserve"> about </w:t>
        </w:r>
      </w:ins>
      <w:ins w:id="223" w:author="Mythili Ramamoorthy" w:date="2022-03-18T16:36:00Z">
        <w:r>
          <w:rPr>
            <w:lang w:bidi="ar-SA"/>
          </w:rPr>
          <w:t>incorpo</w:t>
        </w:r>
      </w:ins>
      <w:ins w:id="224" w:author="Mythili Ramamoorthy" w:date="2022-03-18T16:37:00Z">
        <w:r>
          <w:rPr>
            <w:lang w:bidi="ar-SA"/>
          </w:rPr>
          <w:t xml:space="preserve">rating </w:t>
        </w:r>
      </w:ins>
      <w:r w:rsidR="002415CD">
        <w:rPr>
          <w:lang w:bidi="ar-SA"/>
        </w:rPr>
        <w:t>PayPal</w:t>
      </w:r>
      <w:ins w:id="225" w:author="Mythili Ramamoorthy" w:date="2022-03-18T16:37:00Z">
        <w:r>
          <w:rPr>
            <w:lang w:bidi="ar-SA"/>
          </w:rPr>
          <w:t xml:space="preserve"> with </w:t>
        </w:r>
      </w:ins>
      <w:ins w:id="226" w:author="Mythili Ramamoorthy" w:date="2022-03-18T16:35:00Z">
        <w:r>
          <w:rPr>
            <w:lang w:bidi="ar-SA"/>
          </w:rPr>
          <w:t>existing payment methods</w:t>
        </w:r>
        <w:r w:rsidRPr="00F02C17">
          <w:rPr>
            <w:rFonts w:eastAsia="Times New Roman" w:cs="Arial"/>
            <w:lang w:bidi="ar-SA"/>
          </w:rPr>
          <w:t>.</w:t>
        </w:r>
      </w:ins>
    </w:p>
    <w:p w14:paraId="264724C8" w14:textId="4B23C6C4" w:rsidR="00CF4EEA" w:rsidRPr="00C605E4" w:rsidDel="00F02C17" w:rsidRDefault="00CF4EEA" w:rsidP="00CF4EEA">
      <w:pPr>
        <w:pStyle w:val="Body"/>
        <w:rPr>
          <w:del w:id="227" w:author="Mythili Ramamoorthy" w:date="2022-03-18T16:35:00Z"/>
        </w:rPr>
      </w:pPr>
      <w:del w:id="228" w:author="Mythili Ramamoorthy" w:date="2022-03-18T16:35:00Z">
        <w:r w:rsidDel="00F02C17">
          <w:delText xml:space="preserve">Ohio River Bridges is requesting </w:delText>
        </w:r>
      </w:del>
      <w:del w:id="229" w:author="Mythili Ramamoorthy" w:date="2022-03-18T16:33:00Z">
        <w:r w:rsidDel="00183BD2">
          <w:delText>a new Back Office System that provides a complete tolling solution</w:delText>
        </w:r>
        <w:r w:rsidRPr="009E40D4" w:rsidDel="00183BD2">
          <w:delText>.</w:delText>
        </w:r>
        <w:r w:rsidDel="00183BD2">
          <w:delText xml:space="preserve"> riteHorizon meets many requirements requested by ORB today, but there are additions needed to support ORB’s business processes </w:delText>
        </w:r>
        <w:r w:rsidR="00314150" w:rsidDel="00183BD2">
          <w:delText xml:space="preserve">that are currently </w:delText>
        </w:r>
        <w:r w:rsidDel="00183BD2">
          <w:delText>in place. This SDD document outlines the new additions to riteHorizon to support ORB.</w:delText>
        </w:r>
      </w:del>
      <w:bookmarkStart w:id="230" w:name="_Toc99038440"/>
      <w:bookmarkStart w:id="231" w:name="_Toc99045956"/>
      <w:bookmarkStart w:id="232" w:name="_Toc99045975"/>
      <w:bookmarkStart w:id="233" w:name="_Toc99046001"/>
      <w:bookmarkStart w:id="234" w:name="_Toc99046081"/>
      <w:bookmarkStart w:id="235" w:name="_Toc99046175"/>
      <w:bookmarkStart w:id="236" w:name="_Toc99046207"/>
      <w:bookmarkStart w:id="237" w:name="_Toc101140946"/>
      <w:bookmarkEnd w:id="230"/>
      <w:bookmarkEnd w:id="231"/>
      <w:bookmarkEnd w:id="232"/>
      <w:bookmarkEnd w:id="233"/>
      <w:bookmarkEnd w:id="234"/>
      <w:bookmarkEnd w:id="235"/>
      <w:bookmarkEnd w:id="236"/>
      <w:bookmarkEnd w:id="237"/>
    </w:p>
    <w:p w14:paraId="15B04914" w14:textId="616D13AA" w:rsidR="00054A2C" w:rsidDel="00F02C17" w:rsidRDefault="00CF4EEA" w:rsidP="00CF4EEA">
      <w:pPr>
        <w:pStyle w:val="Body"/>
        <w:rPr>
          <w:del w:id="238" w:author="Mythili Ramamoorthy" w:date="2022-03-18T16:35:00Z"/>
        </w:rPr>
      </w:pPr>
      <w:del w:id="239" w:author="Mythili Ramamoorthy" w:date="2022-03-18T16:35:00Z">
        <w:r w:rsidDel="00F02C17">
          <w:delText xml:space="preserve">The following requirements are extensions of existing riteHorizon functionality. </w:delText>
        </w:r>
        <w:bookmarkStart w:id="240" w:name="_Toc99038441"/>
        <w:bookmarkStart w:id="241" w:name="_Toc99045957"/>
        <w:bookmarkStart w:id="242" w:name="_Toc99045976"/>
        <w:bookmarkStart w:id="243" w:name="_Toc99046002"/>
        <w:bookmarkStart w:id="244" w:name="_Toc99046082"/>
        <w:bookmarkStart w:id="245" w:name="_Toc99046176"/>
        <w:bookmarkStart w:id="246" w:name="_Toc99046208"/>
        <w:bookmarkStart w:id="247" w:name="_Toc101140947"/>
        <w:bookmarkEnd w:id="240"/>
        <w:bookmarkEnd w:id="241"/>
        <w:bookmarkEnd w:id="242"/>
        <w:bookmarkEnd w:id="243"/>
        <w:bookmarkEnd w:id="244"/>
        <w:bookmarkEnd w:id="245"/>
        <w:bookmarkEnd w:id="246"/>
        <w:bookmarkEnd w:id="247"/>
      </w:del>
    </w:p>
    <w:p w14:paraId="06083DAE" w14:textId="25F712C8" w:rsidR="00054A2C" w:rsidRDefault="00054A2C" w:rsidP="00054A2C">
      <w:pPr>
        <w:pStyle w:val="Heading2"/>
      </w:pPr>
      <w:bookmarkStart w:id="248" w:name="_Toc83106650"/>
      <w:bookmarkStart w:id="249" w:name="_Toc85439789"/>
      <w:bookmarkStart w:id="250" w:name="_Toc89086697"/>
      <w:bookmarkStart w:id="251" w:name="_Toc101140948"/>
      <w:r w:rsidRPr="00543325">
        <w:rPr>
          <w:lang w:val="en-US"/>
        </w:rPr>
        <w:t>Software Detailed Design</w:t>
      </w:r>
      <w:bookmarkEnd w:id="248"/>
      <w:bookmarkEnd w:id="249"/>
      <w:bookmarkEnd w:id="250"/>
      <w:bookmarkEnd w:id="251"/>
    </w:p>
    <w:p w14:paraId="0532E666" w14:textId="18FE265B" w:rsidR="00054A2C" w:rsidRDefault="00054A2C" w:rsidP="00054A2C">
      <w:pPr>
        <w:pStyle w:val="Body"/>
      </w:pPr>
      <w:r>
        <w:t>The following system components/configurations will be modified to support ORB’s</w:t>
      </w:r>
      <w:ins w:id="252" w:author="Mythili Ramamoorthy" w:date="2022-03-17T16:04:00Z">
        <w:r w:rsidR="006C702B">
          <w:t xml:space="preserve"> Pay</w:t>
        </w:r>
      </w:ins>
      <w:r w:rsidR="00CF1097">
        <w:t>Pal</w:t>
      </w:r>
      <w:del w:id="253" w:author="Mythili Ramamoorthy" w:date="2022-03-17T16:04:00Z">
        <w:r w:rsidDel="006C702B">
          <w:delText xml:space="preserve"> Management</w:delText>
        </w:r>
      </w:del>
      <w:ins w:id="254" w:author="Mythili Ramamoorthy" w:date="2022-03-17T16:04:00Z">
        <w:r w:rsidR="006C702B">
          <w:t xml:space="preserve"> Payment method</w:t>
        </w:r>
      </w:ins>
      <w:r>
        <w:t xml:space="preserve"> requirements:</w:t>
      </w:r>
    </w:p>
    <w:p w14:paraId="0CBD94A6" w14:textId="52F236BF" w:rsidR="00054A2C" w:rsidRDefault="00054A2C" w:rsidP="00054A2C">
      <w:pPr>
        <w:pStyle w:val="BodyBullet1-Level1"/>
        <w:numPr>
          <w:ilvl w:val="0"/>
          <w:numId w:val="108"/>
        </w:numPr>
        <w:rPr>
          <w:ins w:id="255" w:author="Mythili Ramamoorthy" w:date="2022-03-21T15:42:00Z"/>
        </w:rPr>
      </w:pPr>
      <w:del w:id="256" w:author="Mythili Ramamoorthy" w:date="2022-03-17T16:04:00Z">
        <w:r w:rsidDel="006C702B">
          <w:delText>Prompt for Shift Closing</w:delText>
        </w:r>
      </w:del>
      <w:ins w:id="257" w:author="Mythili Ramamoorthy" w:date="2022-03-17T16:04:00Z">
        <w:r w:rsidR="006C702B">
          <w:t>Payment check</w:t>
        </w:r>
      </w:ins>
      <w:ins w:id="258" w:author="Mythili Ramamoorthy" w:date="2022-03-21T15:42:00Z">
        <w:r w:rsidR="00AB2A47">
          <w:t>-</w:t>
        </w:r>
      </w:ins>
      <w:ins w:id="259" w:author="Mythili Ramamoorthy" w:date="2022-03-17T16:04:00Z">
        <w:r w:rsidR="006C702B">
          <w:t xml:space="preserve">out </w:t>
        </w:r>
      </w:ins>
      <w:ins w:id="260" w:author="Mythili Ramamoorthy" w:date="2022-03-17T16:05:00Z">
        <w:r w:rsidR="006C702B">
          <w:t>screens</w:t>
        </w:r>
      </w:ins>
      <w:ins w:id="261" w:author="Mythili Ramamoorthy" w:date="2022-03-23T17:35:00Z">
        <w:r w:rsidR="005E32CE">
          <w:t xml:space="preserve"> </w:t>
        </w:r>
      </w:ins>
    </w:p>
    <w:p w14:paraId="39039F9C" w14:textId="505873AB" w:rsidR="0076311F" w:rsidRDefault="0076311F" w:rsidP="00054A2C">
      <w:pPr>
        <w:pStyle w:val="BodyBullet1-Level1"/>
        <w:numPr>
          <w:ilvl w:val="0"/>
          <w:numId w:val="108"/>
        </w:numPr>
        <w:rPr>
          <w:ins w:id="262" w:author="Mythili Ramamoorthy" w:date="2022-03-21T15:42:00Z"/>
        </w:rPr>
      </w:pPr>
      <w:ins w:id="263" w:author="Mythili Ramamoorthy" w:date="2022-03-21T15:42:00Z">
        <w:r>
          <w:t>Checkout Microflows</w:t>
        </w:r>
      </w:ins>
      <w:ins w:id="264" w:author="Mythili Ramamoorthy" w:date="2022-03-23T17:36:00Z">
        <w:r w:rsidR="005E32CE">
          <w:t xml:space="preserve"> </w:t>
        </w:r>
      </w:ins>
    </w:p>
    <w:p w14:paraId="2887BA80" w14:textId="288713FE" w:rsidR="0076311F" w:rsidRDefault="0076311F" w:rsidP="00054A2C">
      <w:pPr>
        <w:pStyle w:val="BodyBullet1-Level1"/>
        <w:numPr>
          <w:ilvl w:val="0"/>
          <w:numId w:val="108"/>
        </w:numPr>
        <w:rPr>
          <w:ins w:id="265" w:author="Mythili Ramamoorthy" w:date="2022-03-23T17:36:00Z"/>
        </w:rPr>
      </w:pPr>
      <w:ins w:id="266" w:author="Mythili Ramamoorthy" w:date="2022-03-21T15:42:00Z">
        <w:r>
          <w:t>Java Classes</w:t>
        </w:r>
      </w:ins>
      <w:ins w:id="267" w:author="Mythili Ramamoorthy" w:date="2022-03-21T15:43:00Z">
        <w:r>
          <w:t xml:space="preserve"> handl</w:t>
        </w:r>
      </w:ins>
      <w:r w:rsidR="00CF1097">
        <w:t>ing</w:t>
      </w:r>
      <w:ins w:id="268" w:author="Mythili Ramamoorthy" w:date="2022-03-21T15:43:00Z">
        <w:r>
          <w:t xml:space="preserve"> the Transaction</w:t>
        </w:r>
      </w:ins>
    </w:p>
    <w:p w14:paraId="53A081B7" w14:textId="2994DD42" w:rsidR="005E32CE" w:rsidRDefault="00A1333D" w:rsidP="00054A2C">
      <w:pPr>
        <w:pStyle w:val="BodyBullet1-Level1"/>
        <w:numPr>
          <w:ilvl w:val="0"/>
          <w:numId w:val="108"/>
        </w:numPr>
      </w:pPr>
      <w:ins w:id="269" w:author="Mythili Ramamoorthy" w:date="2022-03-23T17:36:00Z">
        <w:r>
          <w:t xml:space="preserve">Update </w:t>
        </w:r>
        <w:r w:rsidRPr="00A1333D">
          <w:t>credit_card_types</w:t>
        </w:r>
        <w:r>
          <w:t xml:space="preserve"> </w:t>
        </w:r>
      </w:ins>
    </w:p>
    <w:p w14:paraId="5FFC639E" w14:textId="22118C65" w:rsidR="00054A2C" w:rsidDel="006C702B" w:rsidRDefault="00054A2C" w:rsidP="00054A2C">
      <w:pPr>
        <w:pStyle w:val="BodyBullet1-Level1"/>
        <w:numPr>
          <w:ilvl w:val="0"/>
          <w:numId w:val="108"/>
        </w:numPr>
        <w:rPr>
          <w:del w:id="270" w:author="Mythili Ramamoorthy" w:date="2022-03-17T16:04:00Z"/>
        </w:rPr>
      </w:pPr>
      <w:del w:id="271" w:author="Mythili Ramamoorthy" w:date="2022-03-17T16:04:00Z">
        <w:r w:rsidDel="006C702B">
          <w:delText>Limit Balance Shift Attempts</w:delText>
        </w:r>
      </w:del>
    </w:p>
    <w:p w14:paraId="708690E4" w14:textId="4884876C" w:rsidR="00054A2C" w:rsidDel="006C702B" w:rsidRDefault="00054A2C" w:rsidP="00054A2C">
      <w:pPr>
        <w:pStyle w:val="BodyBullet1-Level1"/>
        <w:numPr>
          <w:ilvl w:val="0"/>
          <w:numId w:val="108"/>
        </w:numPr>
        <w:rPr>
          <w:del w:id="272" w:author="Mythili Ramamoorthy" w:date="2022-03-17T16:04:00Z"/>
        </w:rPr>
      </w:pPr>
      <w:del w:id="273" w:author="Mythili Ramamoorthy" w:date="2022-03-17T16:04:00Z">
        <w:r w:rsidDel="006C702B">
          <w:delText>Force Close Shift</w:delText>
        </w:r>
      </w:del>
    </w:p>
    <w:p w14:paraId="2A2ED380" w14:textId="77777777" w:rsidR="00054A2C" w:rsidRDefault="00054A2C" w:rsidP="00CF4EEA">
      <w:pPr>
        <w:pStyle w:val="Body"/>
      </w:pPr>
    </w:p>
    <w:p w14:paraId="360F0629" w14:textId="1BCCCB43" w:rsidR="00664205" w:rsidRPr="00135249" w:rsidRDefault="00664205" w:rsidP="00894E7A">
      <w:pPr>
        <w:pStyle w:val="Heading1"/>
        <w:rPr>
          <w:lang w:val="en-US"/>
        </w:rPr>
      </w:pPr>
      <w:bookmarkStart w:id="274" w:name="_Toc101140949"/>
      <w:r w:rsidRPr="00135249">
        <w:rPr>
          <w:lang w:val="en-US"/>
        </w:rPr>
        <w:lastRenderedPageBreak/>
        <w:t>Reference</w:t>
      </w:r>
      <w:bookmarkEnd w:id="214"/>
      <w:bookmarkEnd w:id="215"/>
      <w:bookmarkEnd w:id="216"/>
      <w:bookmarkEnd w:id="217"/>
      <w:bookmarkEnd w:id="218"/>
      <w:bookmarkEnd w:id="219"/>
      <w:bookmarkEnd w:id="220"/>
      <w:bookmarkEnd w:id="221"/>
      <w:r w:rsidR="00894E7A" w:rsidRPr="00135249">
        <w:rPr>
          <w:lang w:val="en-US"/>
        </w:rPr>
        <w:t xml:space="preserve"> Documents</w:t>
      </w:r>
      <w:bookmarkEnd w:id="274"/>
    </w:p>
    <w:p w14:paraId="796C173A" w14:textId="3632D1B7" w:rsidR="00664205" w:rsidRPr="00135249" w:rsidRDefault="00664205" w:rsidP="00664205">
      <w:pPr>
        <w:pStyle w:val="Body"/>
      </w:pPr>
      <w:r w:rsidRPr="00135249">
        <w:t xml:space="preserve">The table below lists the </w:t>
      </w:r>
      <w:r w:rsidR="00894E7A" w:rsidRPr="00135249">
        <w:rPr>
          <w:iCs/>
        </w:rPr>
        <w:t>reference documents</w:t>
      </w:r>
      <w:r w:rsidR="00751AA2" w:rsidRPr="00135249">
        <w:t xml:space="preserve"> for the </w:t>
      </w:r>
      <w:r w:rsidR="008359B2">
        <w:t xml:space="preserve">ORB </w:t>
      </w:r>
      <w:del w:id="275" w:author="Mythili Ramamoorthy" w:date="2022-03-17T16:05:00Z">
        <w:r w:rsidR="008359B2" w:rsidDel="006C702B">
          <w:delText>User Roles and Shift Management</w:delText>
        </w:r>
      </w:del>
      <w:r w:rsidR="002415CD">
        <w:t>PayPal</w:t>
      </w:r>
      <w:r w:rsidR="00751AA2" w:rsidRPr="00135249">
        <w:t xml:space="preserve"> </w:t>
      </w:r>
      <w:r w:rsidR="008359B2">
        <w:t>S</w:t>
      </w:r>
      <w:r w:rsidR="00751AA2" w:rsidRPr="00135249">
        <w:t>DD</w:t>
      </w:r>
      <w:r w:rsidRPr="00135249">
        <w:t>.</w:t>
      </w:r>
    </w:p>
    <w:p w14:paraId="42C3FF16" w14:textId="0D763DED" w:rsidR="00664205" w:rsidRPr="00135249" w:rsidRDefault="00664205" w:rsidP="00664205">
      <w:pPr>
        <w:pStyle w:val="TableCaption"/>
      </w:pPr>
      <w:bookmarkStart w:id="276" w:name="_Toc487204344"/>
      <w:bookmarkStart w:id="277" w:name="_Toc487455289"/>
      <w:bookmarkStart w:id="278" w:name="_Toc487622575"/>
      <w:bookmarkStart w:id="279" w:name="_Toc496709985"/>
      <w:bookmarkStart w:id="280" w:name="_Toc99038474"/>
      <w:r w:rsidRPr="00135249">
        <w:t xml:space="preserve">Table </w:t>
      </w:r>
      <w:r w:rsidRPr="00135249">
        <w:rPr>
          <w:noProof/>
        </w:rPr>
        <w:fldChar w:fldCharType="begin"/>
      </w:r>
      <w:r w:rsidRPr="00135249">
        <w:rPr>
          <w:noProof/>
        </w:rPr>
        <w:instrText xml:space="preserve"> SEQ Table \* ARABIC </w:instrText>
      </w:r>
      <w:r w:rsidRPr="00135249">
        <w:rPr>
          <w:noProof/>
        </w:rPr>
        <w:fldChar w:fldCharType="separate"/>
      </w:r>
      <w:r w:rsidR="00A45846">
        <w:rPr>
          <w:noProof/>
        </w:rPr>
        <w:t>1</w:t>
      </w:r>
      <w:r w:rsidRPr="00135249">
        <w:rPr>
          <w:noProof/>
        </w:rPr>
        <w:fldChar w:fldCharType="end"/>
      </w:r>
      <w:r w:rsidRPr="00135249">
        <w:t xml:space="preserve">: </w:t>
      </w:r>
      <w:bookmarkEnd w:id="276"/>
      <w:bookmarkEnd w:id="277"/>
      <w:bookmarkEnd w:id="278"/>
      <w:bookmarkEnd w:id="279"/>
      <w:r w:rsidR="00894E7A" w:rsidRPr="00135249">
        <w:t>Reference Documents</w:t>
      </w:r>
      <w:bookmarkEnd w:id="280"/>
    </w:p>
    <w:tbl>
      <w:tblPr>
        <w:tblStyle w:val="TableProfessional"/>
        <w:tblW w:w="5000" w:type="pct"/>
        <w:jc w:val="center"/>
        <w:tbl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insideH w:val="single" w:sz="8" w:space="0" w:color="BFBFBF" w:themeColor="background1" w:themeShade="BF"/>
          <w:insideV w:val="single" w:sz="8" w:space="0" w:color="BFBFBF" w:themeColor="background1" w:themeShade="BF"/>
        </w:tblBorders>
        <w:tblLook w:val="0020" w:firstRow="1" w:lastRow="0" w:firstColumn="0" w:lastColumn="0" w:noHBand="0" w:noVBand="0"/>
      </w:tblPr>
      <w:tblGrid>
        <w:gridCol w:w="4062"/>
        <w:gridCol w:w="5278"/>
      </w:tblGrid>
      <w:tr w:rsidR="00894E7A" w:rsidRPr="00135249" w14:paraId="33D07CD9" w14:textId="77777777" w:rsidTr="00896CAE">
        <w:trPr>
          <w:cnfStyle w:val="100000000000" w:firstRow="1" w:lastRow="0" w:firstColumn="0" w:lastColumn="0" w:oddVBand="0" w:evenVBand="0" w:oddHBand="0" w:evenHBand="0" w:firstRowFirstColumn="0" w:firstRowLastColumn="0" w:lastRowFirstColumn="0" w:lastRowLastColumn="0"/>
          <w:cantSplit/>
          <w:trHeight w:val="360"/>
          <w:tblHeader/>
          <w:jc w:val="center"/>
        </w:trPr>
        <w:tc>
          <w:tcPr>
            <w:tcW w:w="4062" w:type="dxa"/>
            <w:shd w:val="clear" w:color="000080" w:fill="5B7F93"/>
          </w:tcPr>
          <w:p w14:paraId="34A5F0F3" w14:textId="77777777" w:rsidR="00894E7A" w:rsidRPr="00BA2144" w:rsidRDefault="00894E7A" w:rsidP="008509E9">
            <w:pPr>
              <w:pStyle w:val="TableHeading"/>
              <w:rPr>
                <w:b/>
              </w:rPr>
            </w:pPr>
            <w:r w:rsidRPr="00BA2144">
              <w:rPr>
                <w:b/>
              </w:rPr>
              <w:t>Document Title</w:t>
            </w:r>
          </w:p>
        </w:tc>
        <w:tc>
          <w:tcPr>
            <w:tcW w:w="5278" w:type="dxa"/>
            <w:shd w:val="clear" w:color="000080" w:fill="5B7F93"/>
          </w:tcPr>
          <w:p w14:paraId="5D196F52" w14:textId="77777777" w:rsidR="00894E7A" w:rsidRPr="00BA2144" w:rsidRDefault="00894E7A" w:rsidP="008509E9">
            <w:pPr>
              <w:pStyle w:val="TableHeading"/>
              <w:rPr>
                <w:b/>
              </w:rPr>
            </w:pPr>
            <w:r w:rsidRPr="00BA2144">
              <w:rPr>
                <w:b/>
              </w:rPr>
              <w:t>Description</w:t>
            </w:r>
          </w:p>
        </w:tc>
      </w:tr>
      <w:tr w:rsidR="00271E43" w:rsidRPr="00135249" w14:paraId="38475D5F" w14:textId="77777777" w:rsidTr="00896CAE">
        <w:trPr>
          <w:cantSplit/>
          <w:trHeight w:val="360"/>
          <w:jc w:val="center"/>
        </w:trPr>
        <w:tc>
          <w:tcPr>
            <w:tcW w:w="4062" w:type="dxa"/>
          </w:tcPr>
          <w:p w14:paraId="28430B46" w14:textId="073B4489" w:rsidR="00271E43" w:rsidRPr="00135249" w:rsidRDefault="00A41676" w:rsidP="00271E43">
            <w:pPr>
              <w:pStyle w:val="TableCellLeft"/>
            </w:pPr>
            <w:del w:id="281" w:author="Mythili Ramamoorthy" w:date="2022-03-17T16:05:00Z">
              <w:r w:rsidRPr="00A41676" w:rsidDel="001542F1">
                <w:delText>User Roles and Shift Management FSD V2.0 20211117</w:delText>
              </w:r>
            </w:del>
            <w:r w:rsidR="00896CAE">
              <w:t>PayPal</w:t>
            </w:r>
            <w:ins w:id="282" w:author="Mythili Ramamoorthy" w:date="2022-03-17T16:05:00Z">
              <w:r w:rsidR="001542F1">
                <w:t xml:space="preserve"> ICD</w:t>
              </w:r>
            </w:ins>
          </w:p>
        </w:tc>
        <w:tc>
          <w:tcPr>
            <w:tcW w:w="5278" w:type="dxa"/>
          </w:tcPr>
          <w:p w14:paraId="2F144928" w14:textId="0509EA0F" w:rsidR="00271E43" w:rsidRPr="00135249" w:rsidRDefault="00A41676" w:rsidP="00271E43">
            <w:pPr>
              <w:pStyle w:val="TableCellLeft"/>
            </w:pPr>
            <w:del w:id="283" w:author="Mythili Ramamoorthy" w:date="2022-03-17T16:06:00Z">
              <w:r w:rsidDel="001542F1">
                <w:delText>Functional Specifications Document</w:delText>
              </w:r>
            </w:del>
            <w:ins w:id="284" w:author="Mythili Ramamoorthy" w:date="2022-03-17T16:06:00Z">
              <w:r w:rsidR="001542F1">
                <w:t>Interface control Document</w:t>
              </w:r>
            </w:ins>
          </w:p>
        </w:tc>
      </w:tr>
      <w:tr w:rsidR="00927FFA" w:rsidRPr="00135249" w14:paraId="7FBB9419" w14:textId="77777777" w:rsidTr="00896CAE">
        <w:trPr>
          <w:cantSplit/>
          <w:trHeight w:val="360"/>
          <w:jc w:val="center"/>
          <w:ins w:id="285" w:author="Mythili Ramamoorthy" w:date="2022-03-21T16:01:00Z"/>
        </w:trPr>
        <w:tc>
          <w:tcPr>
            <w:tcW w:w="4062" w:type="dxa"/>
          </w:tcPr>
          <w:p w14:paraId="14870B07" w14:textId="3497B7F7" w:rsidR="00927FFA" w:rsidRPr="00A41676" w:rsidDel="001542F1" w:rsidRDefault="00927FFA" w:rsidP="00271E43">
            <w:pPr>
              <w:pStyle w:val="TableCellLeft"/>
              <w:rPr>
                <w:ins w:id="286" w:author="Mythili Ramamoorthy" w:date="2022-03-21T16:01:00Z"/>
              </w:rPr>
            </w:pPr>
            <w:ins w:id="287" w:author="Mythili Ramamoorthy" w:date="2022-03-21T16:01:00Z">
              <w:del w:id="288" w:author="Leo Ferro" w:date="2022-03-28T23:18:00Z">
                <w:r w:rsidDel="00896CAE">
                  <w:delText>Google</w:delText>
                </w:r>
              </w:del>
            </w:ins>
            <w:ins w:id="289" w:author="Leo Ferro" w:date="2022-03-28T23:18:00Z">
              <w:r w:rsidR="00896CAE">
                <w:t>PayPal</w:t>
              </w:r>
            </w:ins>
            <w:ins w:id="290" w:author="Mythili Ramamoorthy" w:date="2022-03-21T16:01:00Z">
              <w:r>
                <w:t xml:space="preserve"> Developer Guide</w:t>
              </w:r>
            </w:ins>
          </w:p>
        </w:tc>
        <w:tc>
          <w:tcPr>
            <w:tcW w:w="5278" w:type="dxa"/>
          </w:tcPr>
          <w:p w14:paraId="1BBEBF3F" w14:textId="73647899" w:rsidR="00896CAE" w:rsidDel="001542F1" w:rsidRDefault="00896CAE" w:rsidP="00896CAE">
            <w:pPr>
              <w:pStyle w:val="TableCellLeft"/>
              <w:rPr>
                <w:ins w:id="291" w:author="Mythili Ramamoorthy" w:date="2022-03-21T16:01:00Z"/>
              </w:rPr>
            </w:pPr>
            <w:r>
              <w:fldChar w:fldCharType="begin"/>
            </w:r>
            <w:r>
              <w:instrText xml:space="preserve"> HYPERLINK "</w:instrText>
            </w:r>
            <w:r w:rsidRPr="00896CAE">
              <w:instrText>https://developer.paypal.com/docs/checkout/</w:instrText>
            </w:r>
            <w:r>
              <w:instrText xml:space="preserve">" </w:instrText>
            </w:r>
            <w:r>
              <w:fldChar w:fldCharType="separate"/>
            </w:r>
            <w:r w:rsidRPr="000C599F">
              <w:rPr>
                <w:rStyle w:val="Hyperlink"/>
              </w:rPr>
              <w:t>https://developer.paypal.com/docs/checkout/</w:t>
            </w:r>
            <w:r>
              <w:fldChar w:fldCharType="end"/>
            </w:r>
          </w:p>
        </w:tc>
      </w:tr>
      <w:tr w:rsidR="00346A83" w:rsidRPr="00135249" w14:paraId="1A7253FE" w14:textId="77777777" w:rsidTr="00896CAE">
        <w:trPr>
          <w:cantSplit/>
          <w:trHeight w:val="360"/>
          <w:jc w:val="center"/>
        </w:trPr>
        <w:tc>
          <w:tcPr>
            <w:tcW w:w="4062" w:type="dxa"/>
          </w:tcPr>
          <w:p w14:paraId="6476DD4D" w14:textId="32A7D924" w:rsidR="00346A83" w:rsidDel="00896CAE" w:rsidRDefault="00346A83" w:rsidP="00271E43">
            <w:pPr>
              <w:pStyle w:val="TableCellLeft"/>
            </w:pPr>
            <w:r>
              <w:t>PayPal Checkout Integration Video</w:t>
            </w:r>
          </w:p>
        </w:tc>
        <w:tc>
          <w:tcPr>
            <w:tcW w:w="5278" w:type="dxa"/>
          </w:tcPr>
          <w:p w14:paraId="3F14C264" w14:textId="7574D586" w:rsidR="00346A83" w:rsidRDefault="00DE1304" w:rsidP="00896CAE">
            <w:pPr>
              <w:pStyle w:val="TableCellLeft"/>
            </w:pPr>
            <w:hyperlink r:id="rId19" w:tgtFrame="_blank" w:history="1">
              <w:r w:rsidR="00346A83">
                <w:rPr>
                  <w:rStyle w:val="Hyperlink"/>
                  <w:rFonts w:ascii="Arial" w:hAnsi="Arial"/>
                  <w:color w:val="1155CC"/>
                  <w:shd w:val="clear" w:color="auto" w:fill="FFFFFF"/>
                </w:rPr>
                <w:t>https://youtu.be/QhcyRUZmEm4</w:t>
              </w:r>
            </w:hyperlink>
          </w:p>
        </w:tc>
      </w:tr>
      <w:tr w:rsidR="00394D8E" w:rsidRPr="00135249" w14:paraId="5F6EAF40" w14:textId="77777777" w:rsidTr="00896CAE">
        <w:trPr>
          <w:cantSplit/>
          <w:trHeight w:val="360"/>
          <w:jc w:val="center"/>
        </w:trPr>
        <w:tc>
          <w:tcPr>
            <w:tcW w:w="4062" w:type="dxa"/>
          </w:tcPr>
          <w:p w14:paraId="49577CD8" w14:textId="466CA0D5" w:rsidR="00394D8E" w:rsidRDefault="00394D8E" w:rsidP="00271E43">
            <w:pPr>
              <w:pStyle w:val="TableCellLeft"/>
            </w:pPr>
            <w:r>
              <w:t>PayPal Checkout SDK</w:t>
            </w:r>
          </w:p>
        </w:tc>
        <w:tc>
          <w:tcPr>
            <w:tcW w:w="5278" w:type="dxa"/>
          </w:tcPr>
          <w:p w14:paraId="3C5D395E" w14:textId="537DE68D" w:rsidR="00394D8E" w:rsidRDefault="00394D8E" w:rsidP="00896CAE">
            <w:pPr>
              <w:pStyle w:val="TableCellLeft"/>
            </w:pPr>
            <w:r w:rsidRPr="00394D8E">
              <w:t>https://github.com/paypal/Checkout-Java-SDK</w:t>
            </w:r>
          </w:p>
        </w:tc>
      </w:tr>
      <w:bookmarkEnd w:id="142"/>
      <w:bookmarkEnd w:id="143"/>
      <w:bookmarkEnd w:id="144"/>
      <w:bookmarkEnd w:id="145"/>
    </w:tbl>
    <w:p w14:paraId="20E5AD7A" w14:textId="77777777" w:rsidR="00383A7E" w:rsidRPr="00135249" w:rsidRDefault="009B6A28">
      <w:pPr>
        <w:spacing w:before="0" w:after="200" w:line="276" w:lineRule="auto"/>
      </w:pPr>
      <w:r w:rsidRPr="00135249">
        <w:br w:type="page"/>
      </w:r>
    </w:p>
    <w:p w14:paraId="2BFEB460" w14:textId="19AE4E7F" w:rsidR="00894E7A" w:rsidRPr="00135249" w:rsidRDefault="00F74B93" w:rsidP="00894E7A">
      <w:pPr>
        <w:pStyle w:val="Heading1"/>
        <w:rPr>
          <w:lang w:val="en-US"/>
        </w:rPr>
      </w:pPr>
      <w:del w:id="292" w:author="Mythili Ramamoorthy" w:date="2022-03-18T16:47:00Z">
        <w:r w:rsidDel="00E61592">
          <w:lastRenderedPageBreak/>
          <w:delText>Prompt for Shift Closing</w:delText>
        </w:r>
      </w:del>
      <w:bookmarkStart w:id="293" w:name="_Toc101140950"/>
      <w:r w:rsidR="00CF1097">
        <w:t>Pay</w:t>
      </w:r>
      <w:ins w:id="294" w:author="Mythili Ramamoorthy" w:date="2022-03-18T16:47:00Z">
        <w:r w:rsidR="00E61592">
          <w:t>Pa</w:t>
        </w:r>
      </w:ins>
      <w:r w:rsidR="00CF1097">
        <w:t>l</w:t>
      </w:r>
      <w:bookmarkEnd w:id="293"/>
    </w:p>
    <w:p w14:paraId="0027634C" w14:textId="77777777" w:rsidR="00894E7A" w:rsidRPr="00135249" w:rsidRDefault="00894E7A" w:rsidP="00894E7A">
      <w:pPr>
        <w:pStyle w:val="Heading2"/>
        <w:rPr>
          <w:lang w:val="en-US"/>
        </w:rPr>
      </w:pPr>
      <w:bookmarkStart w:id="295" w:name="_Toc436655408"/>
      <w:bookmarkStart w:id="296" w:name="_Toc508871272"/>
      <w:bookmarkStart w:id="297" w:name="_Toc534012497"/>
      <w:bookmarkStart w:id="298" w:name="_Toc10121247"/>
      <w:bookmarkStart w:id="299" w:name="_Toc55915064"/>
      <w:bookmarkStart w:id="300" w:name="_Toc101140951"/>
      <w:r w:rsidRPr="00135249">
        <w:rPr>
          <w:lang w:val="en-US"/>
        </w:rPr>
        <w:t>Functional Requirements</w:t>
      </w:r>
      <w:bookmarkEnd w:id="295"/>
      <w:bookmarkEnd w:id="296"/>
      <w:bookmarkEnd w:id="297"/>
      <w:bookmarkEnd w:id="298"/>
      <w:bookmarkEnd w:id="299"/>
      <w:bookmarkEnd w:id="300"/>
    </w:p>
    <w:p w14:paraId="77C5FEFF" w14:textId="4DB6B7D0" w:rsidR="00130124" w:rsidRPr="002A2C44" w:rsidRDefault="00130124" w:rsidP="00130124">
      <w:pPr>
        <w:pStyle w:val="Body"/>
      </w:pPr>
      <w:del w:id="301" w:author="Mythili Ramamoorthy" w:date="2022-03-18T16:47:00Z">
        <w:r w:rsidRPr="002A2C44" w:rsidDel="00E61592">
          <w:delText>Based on the</w:delText>
        </w:r>
        <w:r w:rsidDel="00E61592">
          <w:delText xml:space="preserve"> </w:delText>
        </w:r>
        <w:r w:rsidDel="00E61592">
          <w:rPr>
            <w:lang w:bidi="en-US"/>
          </w:rPr>
          <w:delText>Prompt for Shift Closing</w:delText>
        </w:r>
        <w:r w:rsidDel="00E61592">
          <w:delText>,</w:delText>
        </w:r>
        <w:r w:rsidRPr="002A2C44" w:rsidDel="00E61592">
          <w:delText xml:space="preserve"> </w:delText>
        </w:r>
        <w:r w:rsidDel="00E61592">
          <w:delText>t</w:delText>
        </w:r>
      </w:del>
      <w:ins w:id="302" w:author="Mythili Ramamoorthy" w:date="2022-03-18T16:47:00Z">
        <w:r w:rsidR="00E61592">
          <w:t>T</w:t>
        </w:r>
      </w:ins>
      <w:r>
        <w:t xml:space="preserve">he functional </w:t>
      </w:r>
      <w:r w:rsidRPr="002A2C44">
        <w:t xml:space="preserve">requirements are listed in the </w:t>
      </w:r>
      <w:r>
        <w:t xml:space="preserve">table </w:t>
      </w:r>
      <w:r w:rsidRPr="002A2C44">
        <w:t>below.</w:t>
      </w:r>
    </w:p>
    <w:p w14:paraId="01D47354" w14:textId="709188CB" w:rsidR="00130124" w:rsidRPr="002A2C44" w:rsidRDefault="00130124" w:rsidP="00130124">
      <w:pPr>
        <w:pStyle w:val="TableCaption"/>
      </w:pPr>
      <w:bookmarkStart w:id="303" w:name="_Toc511894100"/>
      <w:bookmarkStart w:id="304" w:name="_Toc88051641"/>
      <w:bookmarkStart w:id="305" w:name="_Toc99038475"/>
      <w:r w:rsidRPr="002A2C44">
        <w:t xml:space="preserve">Table </w:t>
      </w:r>
      <w:r>
        <w:rPr>
          <w:noProof/>
        </w:rPr>
        <w:fldChar w:fldCharType="begin"/>
      </w:r>
      <w:r>
        <w:rPr>
          <w:noProof/>
        </w:rPr>
        <w:instrText xml:space="preserve"> SEQ Table \* ARABIC </w:instrText>
      </w:r>
      <w:r>
        <w:rPr>
          <w:noProof/>
        </w:rPr>
        <w:fldChar w:fldCharType="separate"/>
      </w:r>
      <w:r w:rsidR="00A45846">
        <w:rPr>
          <w:noProof/>
        </w:rPr>
        <w:t>2</w:t>
      </w:r>
      <w:r>
        <w:rPr>
          <w:noProof/>
        </w:rPr>
        <w:fldChar w:fldCharType="end"/>
      </w:r>
      <w:r w:rsidRPr="002A2C44">
        <w:t xml:space="preserve">: </w:t>
      </w:r>
      <w:del w:id="306" w:author="Mythili Ramamoorthy" w:date="2022-03-18T16:47:00Z">
        <w:r w:rsidDel="00E61592">
          <w:delText>Prompt for Shift Closing</w:delText>
        </w:r>
      </w:del>
      <w:r w:rsidR="002415CD">
        <w:t>PayPal</w:t>
      </w:r>
      <w:r>
        <w:t xml:space="preserve"> Functional </w:t>
      </w:r>
      <w:r w:rsidRPr="002A2C44">
        <w:t>Requirements</w:t>
      </w:r>
      <w:bookmarkEnd w:id="303"/>
      <w:bookmarkEnd w:id="304"/>
      <w:bookmarkEnd w:id="305"/>
    </w:p>
    <w:tbl>
      <w:tblPr>
        <w:tblW w:w="5000" w:type="pct"/>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left w:w="115" w:type="dxa"/>
          <w:right w:w="115" w:type="dxa"/>
        </w:tblCellMar>
        <w:tblLook w:val="04A0" w:firstRow="1" w:lastRow="0" w:firstColumn="1" w:lastColumn="0" w:noHBand="0" w:noVBand="1"/>
      </w:tblPr>
      <w:tblGrid>
        <w:gridCol w:w="1600"/>
        <w:gridCol w:w="6267"/>
        <w:gridCol w:w="1483"/>
      </w:tblGrid>
      <w:tr w:rsidR="00130124" w:rsidRPr="002A2C44" w14:paraId="05105BAA" w14:textId="77777777" w:rsidTr="00D22C54">
        <w:trPr>
          <w:tblHeader/>
          <w:jc w:val="center"/>
        </w:trPr>
        <w:tc>
          <w:tcPr>
            <w:tcW w:w="1538" w:type="dxa"/>
            <w:shd w:val="clear" w:color="auto" w:fill="5B7F93"/>
            <w:vAlign w:val="center"/>
          </w:tcPr>
          <w:p w14:paraId="4E590633" w14:textId="77777777" w:rsidR="00130124" w:rsidRPr="002A2C44" w:rsidRDefault="00130124" w:rsidP="00D22C54">
            <w:pPr>
              <w:pStyle w:val="TableHeading"/>
            </w:pPr>
            <w:r w:rsidRPr="002A2C44">
              <w:t>Requirement ID</w:t>
            </w:r>
          </w:p>
        </w:tc>
        <w:tc>
          <w:tcPr>
            <w:tcW w:w="6026" w:type="dxa"/>
            <w:shd w:val="clear" w:color="auto" w:fill="5B7F93"/>
            <w:vAlign w:val="center"/>
          </w:tcPr>
          <w:p w14:paraId="484FC492" w14:textId="77777777" w:rsidR="00130124" w:rsidRPr="002A2C44" w:rsidRDefault="00130124" w:rsidP="00D22C54">
            <w:pPr>
              <w:pStyle w:val="TableHeading"/>
            </w:pPr>
            <w:r w:rsidRPr="002A2C44">
              <w:t>Description</w:t>
            </w:r>
          </w:p>
        </w:tc>
        <w:tc>
          <w:tcPr>
            <w:tcW w:w="1426" w:type="dxa"/>
            <w:shd w:val="clear" w:color="auto" w:fill="5B7F93"/>
            <w:vAlign w:val="center"/>
          </w:tcPr>
          <w:p w14:paraId="3734F10D" w14:textId="77777777" w:rsidR="00130124" w:rsidRPr="002A2C44" w:rsidRDefault="00130124" w:rsidP="00D22C54">
            <w:pPr>
              <w:pStyle w:val="TableHeading"/>
            </w:pPr>
            <w:r>
              <w:t>Associated Assumption</w:t>
            </w:r>
            <w:r w:rsidRPr="002A2C44">
              <w:t xml:space="preserve"> #</w:t>
            </w:r>
          </w:p>
        </w:tc>
      </w:tr>
      <w:tr w:rsidR="00130124" w:rsidRPr="00EB2BC1" w14:paraId="0A4DEB99" w14:textId="77777777" w:rsidTr="00D22C54">
        <w:trPr>
          <w:jc w:val="center"/>
        </w:trPr>
        <w:tc>
          <w:tcPr>
            <w:tcW w:w="1538" w:type="dxa"/>
            <w:shd w:val="clear" w:color="auto" w:fill="auto"/>
          </w:tcPr>
          <w:p w14:paraId="5F99375D" w14:textId="77777777" w:rsidR="00130124" w:rsidRPr="00E71B07" w:rsidRDefault="00130124">
            <w:pPr>
              <w:pStyle w:val="Body"/>
              <w:spacing w:before="60" w:after="60"/>
              <w:rPr>
                <w:bCs/>
                <w:sz w:val="18"/>
                <w:szCs w:val="18"/>
              </w:rPr>
              <w:pPrChange w:id="307" w:author="Mythili Ramamoorthy" w:date="2022-03-18T19:30:00Z">
                <w:pPr>
                  <w:pStyle w:val="Body"/>
                  <w:numPr>
                    <w:numId w:val="92"/>
                  </w:numPr>
                  <w:spacing w:before="60" w:after="60"/>
                  <w:ind w:left="360" w:hanging="360"/>
                </w:pPr>
              </w:pPrChange>
            </w:pPr>
          </w:p>
        </w:tc>
        <w:tc>
          <w:tcPr>
            <w:tcW w:w="6026" w:type="dxa"/>
          </w:tcPr>
          <w:p w14:paraId="13EDC3E1" w14:textId="693C9415" w:rsidR="00130124" w:rsidRPr="00165B44" w:rsidRDefault="00130124" w:rsidP="00D22C54">
            <w:pPr>
              <w:pStyle w:val="TableCellLeft"/>
            </w:pPr>
            <w:del w:id="308" w:author="Mythili Ramamoorthy" w:date="2022-03-18T16:47:00Z">
              <w:r w:rsidDel="007421A0">
                <w:delText>The system shall prompt a user to close an open shift when logging out of the system.</w:delText>
              </w:r>
            </w:del>
          </w:p>
        </w:tc>
        <w:tc>
          <w:tcPr>
            <w:tcW w:w="1426" w:type="dxa"/>
          </w:tcPr>
          <w:p w14:paraId="23804118" w14:textId="49A2061D" w:rsidR="00130124" w:rsidRPr="00351F76" w:rsidRDefault="00130124" w:rsidP="00D22C54">
            <w:pPr>
              <w:pStyle w:val="TableCellLeft"/>
            </w:pPr>
            <w:del w:id="309" w:author="Mythili Ramamoorthy" w:date="2022-03-18T16:47:00Z">
              <w:r w:rsidDel="007421A0">
                <w:delText>1.5.2</w:delText>
              </w:r>
            </w:del>
          </w:p>
        </w:tc>
      </w:tr>
      <w:tr w:rsidR="00130124" w:rsidRPr="00EB2BC1" w14:paraId="261DBA54" w14:textId="77777777" w:rsidTr="00D22C54">
        <w:trPr>
          <w:jc w:val="center"/>
        </w:trPr>
        <w:tc>
          <w:tcPr>
            <w:tcW w:w="1538" w:type="dxa"/>
            <w:shd w:val="clear" w:color="auto" w:fill="auto"/>
          </w:tcPr>
          <w:p w14:paraId="6A53F0B2" w14:textId="77777777" w:rsidR="00130124" w:rsidRPr="00E71B07" w:rsidRDefault="00130124">
            <w:pPr>
              <w:pStyle w:val="Body"/>
              <w:spacing w:before="60" w:after="60"/>
              <w:rPr>
                <w:bCs/>
                <w:sz w:val="18"/>
                <w:szCs w:val="18"/>
              </w:rPr>
              <w:pPrChange w:id="310" w:author="Mythili Ramamoorthy" w:date="2022-03-18T19:30:00Z">
                <w:pPr>
                  <w:pStyle w:val="Body"/>
                  <w:numPr>
                    <w:numId w:val="92"/>
                  </w:numPr>
                  <w:spacing w:before="60" w:after="60"/>
                  <w:ind w:left="360" w:hanging="360"/>
                </w:pPr>
              </w:pPrChange>
            </w:pPr>
          </w:p>
        </w:tc>
        <w:tc>
          <w:tcPr>
            <w:tcW w:w="6026" w:type="dxa"/>
          </w:tcPr>
          <w:p w14:paraId="3145CBA2" w14:textId="1B81C05F" w:rsidR="00130124" w:rsidRPr="00165B44" w:rsidRDefault="00130124" w:rsidP="00D22C54">
            <w:pPr>
              <w:pStyle w:val="TableCellLeft"/>
            </w:pPr>
            <w:del w:id="311" w:author="Mythili Ramamoorthy" w:date="2022-03-18T16:47:00Z">
              <w:r w:rsidDel="007421A0">
                <w:delText>The system shall allow a user to log out without closing an open shift.</w:delText>
              </w:r>
            </w:del>
          </w:p>
        </w:tc>
        <w:tc>
          <w:tcPr>
            <w:tcW w:w="1426" w:type="dxa"/>
          </w:tcPr>
          <w:p w14:paraId="5DA1E010" w14:textId="5409EACE" w:rsidR="00130124" w:rsidRPr="00351F76" w:rsidRDefault="00130124" w:rsidP="00D22C54">
            <w:pPr>
              <w:pStyle w:val="TableCellLeft"/>
            </w:pPr>
            <w:del w:id="312" w:author="Mythili Ramamoorthy" w:date="2022-03-18T16:47:00Z">
              <w:r w:rsidDel="007421A0">
                <w:delText>1.5.2</w:delText>
              </w:r>
            </w:del>
          </w:p>
        </w:tc>
      </w:tr>
    </w:tbl>
    <w:p w14:paraId="3CB667B6" w14:textId="77777777" w:rsidR="00130124" w:rsidRDefault="00130124" w:rsidP="00B17081">
      <w:pPr>
        <w:pStyle w:val="Body"/>
      </w:pPr>
    </w:p>
    <w:p w14:paraId="3B9F16BF" w14:textId="491CE9CE" w:rsidR="00894E7A" w:rsidRPr="00135249" w:rsidRDefault="00F74B93" w:rsidP="009144F1">
      <w:pPr>
        <w:pStyle w:val="Heading2"/>
        <w:rPr>
          <w:lang w:val="en-US"/>
        </w:rPr>
      </w:pPr>
      <w:bookmarkStart w:id="313" w:name="_Toc9345558"/>
      <w:bookmarkStart w:id="314" w:name="_Toc9345559"/>
      <w:bookmarkStart w:id="315" w:name="_Toc9345566"/>
      <w:bookmarkStart w:id="316" w:name="_Toc9345567"/>
      <w:bookmarkStart w:id="317" w:name="_Toc9345568"/>
      <w:bookmarkStart w:id="318" w:name="_Toc436655411"/>
      <w:bookmarkStart w:id="319" w:name="_Toc508871275"/>
      <w:bookmarkStart w:id="320" w:name="_Toc534012500"/>
      <w:bookmarkEnd w:id="313"/>
      <w:bookmarkEnd w:id="314"/>
      <w:bookmarkEnd w:id="315"/>
      <w:bookmarkEnd w:id="316"/>
      <w:bookmarkEnd w:id="317"/>
      <w:del w:id="321" w:author="Mythili Ramamoorthy" w:date="2022-03-18T16:47:00Z">
        <w:r w:rsidDel="007421A0">
          <w:delText>Prompt for Shift Closing</w:delText>
        </w:r>
      </w:del>
      <w:bookmarkStart w:id="322" w:name="_Toc101140952"/>
      <w:ins w:id="323" w:author="Mythili Ramamoorthy" w:date="2022-03-18T16:47:00Z">
        <w:r w:rsidR="007421A0">
          <w:t>Pay</w:t>
        </w:r>
      </w:ins>
      <w:r w:rsidR="00CF1097">
        <w:t>Pal</w:t>
      </w:r>
      <w:r w:rsidR="004A0883" w:rsidRPr="00135249">
        <w:rPr>
          <w:lang w:val="en-US"/>
        </w:rPr>
        <w:t xml:space="preserve"> </w:t>
      </w:r>
      <w:r w:rsidR="00894E7A" w:rsidRPr="00135249">
        <w:rPr>
          <w:lang w:val="en-US"/>
        </w:rPr>
        <w:t>Workflow</w:t>
      </w:r>
      <w:bookmarkEnd w:id="318"/>
      <w:bookmarkEnd w:id="319"/>
      <w:bookmarkEnd w:id="320"/>
      <w:bookmarkEnd w:id="322"/>
    </w:p>
    <w:p w14:paraId="1A24EEC4" w14:textId="6662F2DB" w:rsidR="00922C74" w:rsidRDefault="004A0883" w:rsidP="00712427">
      <w:pPr>
        <w:pStyle w:val="Body"/>
        <w:rPr>
          <w:ins w:id="324" w:author="Mythili Ramamoorthy" w:date="2022-03-18T17:00:00Z"/>
        </w:rPr>
      </w:pPr>
      <w:r w:rsidRPr="00135249">
        <w:t>This section includes workflow</w:t>
      </w:r>
      <w:del w:id="325" w:author="Mythili Ramamoorthy" w:date="2022-03-18T16:47:00Z">
        <w:r w:rsidRPr="00135249" w:rsidDel="007421A0">
          <w:delText>s</w:delText>
        </w:r>
      </w:del>
      <w:r w:rsidRPr="00135249">
        <w:t xml:space="preserve"> </w:t>
      </w:r>
      <w:del w:id="326" w:author="Mythili Ramamoorthy" w:date="2022-03-18T16:48:00Z">
        <w:r w:rsidR="003E59C2" w:rsidDel="007421A0">
          <w:delText>for</w:delText>
        </w:r>
        <w:r w:rsidRPr="00135249" w:rsidDel="007421A0">
          <w:delText xml:space="preserve"> the </w:delText>
        </w:r>
        <w:r w:rsidR="00130124" w:rsidDel="007421A0">
          <w:delText>Prompt for Shift Closing</w:delText>
        </w:r>
      </w:del>
      <w:ins w:id="327" w:author="Mythili Ramamoorthy" w:date="2022-03-18T16:48:00Z">
        <w:r w:rsidR="007421A0">
          <w:t xml:space="preserve">of </w:t>
        </w:r>
      </w:ins>
      <w:r w:rsidR="00896CAE">
        <w:t>PayPal</w:t>
      </w:r>
      <w:ins w:id="328" w:author="Mythili Ramamoorthy" w:date="2022-03-18T16:48:00Z">
        <w:r w:rsidR="007421A0">
          <w:t xml:space="preserve"> payment processing.</w:t>
        </w:r>
      </w:ins>
      <w:del w:id="329" w:author="Mythili Ramamoorthy" w:date="2022-03-18T16:48:00Z">
        <w:r w:rsidRPr="00135249" w:rsidDel="007421A0">
          <w:delText xml:space="preserve"> functionality.</w:delText>
        </w:r>
      </w:del>
    </w:p>
    <w:p w14:paraId="00CD8DA8" w14:textId="77C67287" w:rsidR="00922C74" w:rsidRPr="00135249" w:rsidRDefault="00B52AB2" w:rsidP="00AE4789">
      <w:pPr>
        <w:pStyle w:val="Body"/>
        <w:jc w:val="center"/>
      </w:pPr>
      <w:r>
        <w:object w:dxaOrig="12826" w:dyaOrig="6361" w14:anchorId="428B1F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467.7pt;height:232.15pt" o:ole="">
            <v:imagedata r:id="rId20" o:title=""/>
          </v:shape>
          <o:OLEObject Type="Embed" ProgID="Visio.Drawing.15" ShapeID="_x0000_i1046" DrawAspect="Content" ObjectID="_1711801365" r:id="rId21"/>
        </w:object>
      </w:r>
    </w:p>
    <w:p w14:paraId="1F2A1799" w14:textId="29CBCA1D" w:rsidR="004A0883" w:rsidRPr="00135249" w:rsidDel="00922C74" w:rsidRDefault="00F74B93" w:rsidP="004A0883">
      <w:pPr>
        <w:pStyle w:val="Heading3"/>
        <w:rPr>
          <w:del w:id="330" w:author="Mythili Ramamoorthy" w:date="2022-03-18T17:01:00Z"/>
          <w:lang w:val="en-US"/>
        </w:rPr>
      </w:pPr>
      <w:bookmarkStart w:id="331" w:name="_Toc63354045"/>
      <w:del w:id="332" w:author="Mythili Ramamoorthy" w:date="2022-03-18T17:01:00Z">
        <w:r w:rsidDel="00922C74">
          <w:delText xml:space="preserve">Prompt for Shift Closing </w:delText>
        </w:r>
        <w:r w:rsidR="004A0883" w:rsidRPr="00135249" w:rsidDel="00922C74">
          <w:rPr>
            <w:lang w:val="en-US"/>
          </w:rPr>
          <w:delText>Workflow</w:delText>
        </w:r>
        <w:bookmarkEnd w:id="331"/>
      </w:del>
    </w:p>
    <w:p w14:paraId="4ED1801C" w14:textId="7654D64A" w:rsidR="004E14B5" w:rsidRPr="00D3165C" w:rsidDel="00922C74" w:rsidRDefault="004E14B5" w:rsidP="004E14B5">
      <w:pPr>
        <w:pStyle w:val="BodyKeepwithNext"/>
        <w:rPr>
          <w:del w:id="333" w:author="Mythili Ramamoorthy" w:date="2022-03-18T17:01:00Z"/>
        </w:rPr>
      </w:pPr>
      <w:bookmarkStart w:id="334" w:name="_Toc534022058"/>
      <w:bookmarkStart w:id="335" w:name="_Toc533774919"/>
      <w:bookmarkStart w:id="336" w:name="_Toc511121794"/>
      <w:bookmarkStart w:id="337" w:name="_Toc502156155"/>
      <w:bookmarkStart w:id="338" w:name="_Ref410223785"/>
      <w:bookmarkStart w:id="339" w:name="_Ref410223709"/>
      <w:bookmarkStart w:id="340" w:name="_Ref410223703"/>
      <w:bookmarkStart w:id="341" w:name="_Toc395527126"/>
      <w:bookmarkStart w:id="342" w:name="_Toc438119333"/>
      <w:bookmarkStart w:id="343" w:name="_Toc508871281"/>
      <w:bookmarkStart w:id="344" w:name="_Toc534012506"/>
      <w:bookmarkStart w:id="345" w:name="_Toc10121250"/>
      <w:bookmarkStart w:id="346" w:name="_Toc55915067"/>
      <w:del w:id="347" w:author="Mythili Ramamoorthy" w:date="2022-03-18T17:01:00Z">
        <w:r w:rsidDel="00922C74">
          <w:delText>The figure below illustrates the workflow for Prompt to Close Shift.</w:delText>
        </w:r>
      </w:del>
    </w:p>
    <w:p w14:paraId="562CA051" w14:textId="35D3DCE5" w:rsidR="004E14B5" w:rsidRPr="00D3165C" w:rsidRDefault="004E14B5" w:rsidP="00AB5476">
      <w:pPr>
        <w:pStyle w:val="CenteredGraphic"/>
      </w:pPr>
      <w:del w:id="348" w:author="Mythili Ramamoorthy" w:date="2022-03-18T17:01:00Z">
        <w:r w:rsidDel="00922C74">
          <w:object w:dxaOrig="6975" w:dyaOrig="6796" w14:anchorId="02A353C6">
            <v:shape id="_x0000_i1026" type="#_x0000_t75" style="width:460.2pt;height:447.55pt" o:ole="">
              <v:imagedata r:id="rId22" o:title=""/>
            </v:shape>
            <o:OLEObject Type="Embed" ProgID="Visio.Drawing.15" ShapeID="_x0000_i1026" DrawAspect="Content" ObjectID="_1711801366" r:id="rId23"/>
          </w:object>
        </w:r>
      </w:del>
    </w:p>
    <w:p w14:paraId="090F34B9" w14:textId="7361BE07" w:rsidR="004E14B5" w:rsidRDefault="004E14B5" w:rsidP="004E14B5">
      <w:pPr>
        <w:pStyle w:val="CaptionFigure"/>
      </w:pPr>
      <w:bookmarkStart w:id="349" w:name="_Toc99038463"/>
      <w:r w:rsidRPr="00D3165C">
        <w:t xml:space="preserve">Figure </w:t>
      </w:r>
      <w:r w:rsidRPr="00D3165C">
        <w:rPr>
          <w:noProof/>
        </w:rPr>
        <w:fldChar w:fldCharType="begin"/>
      </w:r>
      <w:r w:rsidRPr="00D3165C">
        <w:rPr>
          <w:noProof/>
        </w:rPr>
        <w:instrText xml:space="preserve"> SEQ Figure \* ARABIC </w:instrText>
      </w:r>
      <w:r w:rsidRPr="00D3165C">
        <w:rPr>
          <w:noProof/>
        </w:rPr>
        <w:fldChar w:fldCharType="separate"/>
      </w:r>
      <w:r w:rsidR="00A45846">
        <w:rPr>
          <w:noProof/>
        </w:rPr>
        <w:t>1</w:t>
      </w:r>
      <w:r w:rsidRPr="00D3165C">
        <w:rPr>
          <w:noProof/>
        </w:rPr>
        <w:fldChar w:fldCharType="end"/>
      </w:r>
      <w:r w:rsidRPr="00D3165C">
        <w:t xml:space="preserve">: </w:t>
      </w:r>
      <w:del w:id="350" w:author="Mythili Ramamoorthy" w:date="2022-03-18T17:01:00Z">
        <w:r w:rsidDel="00922C74">
          <w:delText>Prompt to Close Shift</w:delText>
        </w:r>
      </w:del>
      <w:ins w:id="351" w:author="Mythili Ramamoorthy" w:date="2022-03-18T17:01:00Z">
        <w:r w:rsidR="00922C74">
          <w:t>Pay</w:t>
        </w:r>
      </w:ins>
      <w:r w:rsidR="00896CAE">
        <w:t>Pal</w:t>
      </w:r>
      <w:r w:rsidRPr="00D3165C">
        <w:t xml:space="preserve"> Workflow</w:t>
      </w:r>
      <w:bookmarkEnd w:id="349"/>
    </w:p>
    <w:p w14:paraId="0A8DFCD8" w14:textId="77777777" w:rsidR="0081195C" w:rsidRDefault="0081195C">
      <w:pPr>
        <w:spacing w:before="0" w:after="200" w:line="276" w:lineRule="auto"/>
        <w:rPr>
          <w:i/>
          <w:sz w:val="18"/>
        </w:rPr>
      </w:pPr>
      <w:r>
        <w:br w:type="page"/>
      </w:r>
    </w:p>
    <w:p w14:paraId="27C3E8A1" w14:textId="2F0B451E" w:rsidR="00C57E67" w:rsidRDefault="00130124" w:rsidP="00C57E67">
      <w:pPr>
        <w:pStyle w:val="Heading4"/>
      </w:pPr>
      <w:del w:id="352" w:author="Mythili Ramamoorthy" w:date="2022-03-18T17:01:00Z">
        <w:r w:rsidDel="00922C74">
          <w:rPr>
            <w:lang w:val="en-US"/>
          </w:rPr>
          <w:lastRenderedPageBreak/>
          <w:delText>Prompt for Shift Closing</w:delText>
        </w:r>
      </w:del>
      <w:ins w:id="353" w:author="Mythili Ramamoorthy" w:date="2022-03-18T17:01:00Z">
        <w:r w:rsidR="00922C74">
          <w:rPr>
            <w:lang w:val="en-US"/>
          </w:rPr>
          <w:t>Pay</w:t>
        </w:r>
      </w:ins>
      <w:r w:rsidR="00896CAE">
        <w:rPr>
          <w:lang w:val="en-US"/>
        </w:rPr>
        <w:t>Pal</w:t>
      </w:r>
      <w:r>
        <w:rPr>
          <w:lang w:val="en-US"/>
        </w:rPr>
        <w:t xml:space="preserve"> </w:t>
      </w:r>
      <w:r w:rsidR="00C57E67">
        <w:t>Workflow Description</w:t>
      </w:r>
      <w:bookmarkEnd w:id="334"/>
      <w:bookmarkEnd w:id="335"/>
      <w:bookmarkEnd w:id="336"/>
      <w:bookmarkEnd w:id="337"/>
      <w:bookmarkEnd w:id="338"/>
      <w:bookmarkEnd w:id="339"/>
      <w:bookmarkEnd w:id="340"/>
      <w:bookmarkEnd w:id="341"/>
    </w:p>
    <w:p w14:paraId="7D8DE1D1" w14:textId="77777777" w:rsidR="00896CAE" w:rsidRPr="005536F0" w:rsidRDefault="00896CAE" w:rsidP="00896CAE">
      <w:pPr>
        <w:pStyle w:val="Body"/>
      </w:pPr>
      <w:r w:rsidRPr="005536F0">
        <w:rPr>
          <w:lang w:bidi="en-US"/>
        </w:rPr>
        <w:t xml:space="preserve">The </w:t>
      </w:r>
      <w:r>
        <w:rPr>
          <w:lang w:bidi="en-US"/>
        </w:rPr>
        <w:t>PayPal</w:t>
      </w:r>
      <w:r w:rsidRPr="005536F0">
        <w:rPr>
          <w:lang w:bidi="en-US"/>
        </w:rPr>
        <w:t xml:space="preserve"> Process Flow is as follows:</w:t>
      </w:r>
    </w:p>
    <w:p w14:paraId="471D1951" w14:textId="54CD5D55" w:rsidR="00896CAE" w:rsidRDefault="001B0299" w:rsidP="00896CAE">
      <w:pPr>
        <w:pStyle w:val="ListParagraph"/>
        <w:numPr>
          <w:ilvl w:val="0"/>
          <w:numId w:val="117"/>
        </w:numPr>
        <w:spacing w:before="0" w:after="0" w:line="254" w:lineRule="auto"/>
      </w:pPr>
      <w:r>
        <w:t>Customer</w:t>
      </w:r>
      <w:r w:rsidR="00896CAE">
        <w:t xml:space="preserve"> clicks on PayPal button. </w:t>
      </w:r>
    </w:p>
    <w:p w14:paraId="42612526" w14:textId="77777777" w:rsidR="00896CAE" w:rsidRDefault="00896CAE" w:rsidP="00896CAE">
      <w:pPr>
        <w:pStyle w:val="ListParagraph"/>
        <w:numPr>
          <w:ilvl w:val="0"/>
          <w:numId w:val="117"/>
        </w:numPr>
        <w:spacing w:before="0" w:after="0" w:line="254" w:lineRule="auto"/>
      </w:pPr>
      <w:r>
        <w:t>PayPal’s Orders API - Create Order - is called to create a new Order. This includes details about the transaction amount and currency type. The Order API returns the Order Id (JSON element: id) which is used in future API calls.</w:t>
      </w:r>
    </w:p>
    <w:p w14:paraId="23DAEBC9" w14:textId="3AA87BEC" w:rsidR="00896CAE" w:rsidRDefault="00896CAE" w:rsidP="00896CAE">
      <w:pPr>
        <w:pStyle w:val="ListParagraph"/>
        <w:numPr>
          <w:ilvl w:val="0"/>
          <w:numId w:val="117"/>
        </w:numPr>
        <w:spacing w:before="0" w:after="0" w:line="254" w:lineRule="auto"/>
      </w:pPr>
      <w:r>
        <w:t>Paypal Checkout</w:t>
      </w:r>
      <w:r w:rsidR="001B0299">
        <w:t xml:space="preserve"> Experience</w:t>
      </w:r>
      <w:r>
        <w:t xml:space="preserve"> popup appears. </w:t>
      </w:r>
    </w:p>
    <w:p w14:paraId="209454B7" w14:textId="77777777" w:rsidR="00896CAE" w:rsidRDefault="00896CAE" w:rsidP="00896CAE">
      <w:pPr>
        <w:pStyle w:val="ListParagraph"/>
        <w:numPr>
          <w:ilvl w:val="0"/>
          <w:numId w:val="117"/>
        </w:numPr>
        <w:spacing w:before="0" w:after="0" w:line="254" w:lineRule="auto"/>
      </w:pPr>
      <w:r>
        <w:t xml:space="preserve">User approves payment by clicking Pay Now button. The PayPal Checkout popup closes. </w:t>
      </w:r>
    </w:p>
    <w:p w14:paraId="7582AA06" w14:textId="211AFF02" w:rsidR="00896CAE" w:rsidRDefault="00576883" w:rsidP="00896CAE">
      <w:pPr>
        <w:pStyle w:val="ListParagraph"/>
        <w:numPr>
          <w:ilvl w:val="0"/>
          <w:numId w:val="117"/>
        </w:numPr>
        <w:spacing w:before="0" w:after="0" w:line="254" w:lineRule="auto"/>
      </w:pPr>
      <w:r>
        <w:t xml:space="preserve">Payment cart sent and </w:t>
      </w:r>
      <w:r w:rsidR="00896CAE">
        <w:t>PayPal’s Orders API – Capture</w:t>
      </w:r>
      <w:r w:rsidR="00C312AE">
        <w:t xml:space="preserve"> Order</w:t>
      </w:r>
      <w:r w:rsidR="00896CAE">
        <w:t xml:space="preserve"> - is called to capture the payment which returns the transaction details. And transfers money to ORB’s PayPal account. </w:t>
      </w:r>
    </w:p>
    <w:p w14:paraId="30C19534" w14:textId="23CB0D28" w:rsidR="00896CAE" w:rsidRDefault="00576883" w:rsidP="00896CAE">
      <w:pPr>
        <w:pStyle w:val="ListParagraph"/>
        <w:numPr>
          <w:ilvl w:val="0"/>
          <w:numId w:val="117"/>
        </w:numPr>
        <w:spacing w:before="0" w:after="0" w:line="254" w:lineRule="auto"/>
      </w:pPr>
      <w:r>
        <w:t xml:space="preserve">Payment applied and response to browser. </w:t>
      </w:r>
    </w:p>
    <w:p w14:paraId="110C31BD" w14:textId="77777777" w:rsidR="00576883" w:rsidRDefault="00576883" w:rsidP="00576883">
      <w:pPr>
        <w:pStyle w:val="ListParagraph"/>
        <w:numPr>
          <w:ilvl w:val="0"/>
          <w:numId w:val="117"/>
        </w:numPr>
        <w:spacing w:before="0" w:after="0" w:line="254" w:lineRule="auto"/>
        <w:rPr>
          <w:rFonts w:eastAsiaTheme="minorHAnsi"/>
        </w:rPr>
      </w:pPr>
      <w:r>
        <w:t xml:space="preserve">Refund call made from BOS system.  </w:t>
      </w:r>
    </w:p>
    <w:p w14:paraId="7EC057AC" w14:textId="01A0038A" w:rsidR="00FC0392" w:rsidRDefault="00FC0392" w:rsidP="00FC0392">
      <w:pPr>
        <w:spacing w:before="60" w:after="60"/>
        <w:rPr>
          <w:rFonts w:eastAsia="Times New Roman" w:cstheme="minorHAnsi"/>
          <w:color w:val="000000"/>
          <w:lang w:bidi="ar-SA"/>
          <w14:scene3d>
            <w14:camera w14:prst="orthographicFront"/>
            <w14:lightRig w14:rig="threePt" w14:dir="t">
              <w14:rot w14:lat="0" w14:lon="0" w14:rev="0"/>
            </w14:lightRig>
          </w14:scene3d>
        </w:rPr>
      </w:pPr>
    </w:p>
    <w:p w14:paraId="23E24042" w14:textId="77777777" w:rsidR="00894E7A" w:rsidRPr="00135249" w:rsidRDefault="00894E7A" w:rsidP="00894E7A">
      <w:pPr>
        <w:pStyle w:val="Heading2"/>
        <w:rPr>
          <w:lang w:val="en-US"/>
        </w:rPr>
      </w:pPr>
      <w:bookmarkStart w:id="354" w:name="_Toc101140953"/>
      <w:r w:rsidRPr="00135249">
        <w:rPr>
          <w:lang w:val="en-US"/>
        </w:rPr>
        <w:t>Technical Design</w:t>
      </w:r>
      <w:bookmarkEnd w:id="342"/>
      <w:bookmarkEnd w:id="343"/>
      <w:bookmarkEnd w:id="344"/>
      <w:bookmarkEnd w:id="345"/>
      <w:bookmarkEnd w:id="346"/>
      <w:bookmarkEnd w:id="354"/>
    </w:p>
    <w:p w14:paraId="39C7F905" w14:textId="1E38D776" w:rsidR="00894E7A" w:rsidRPr="00135249" w:rsidRDefault="00894E7A" w:rsidP="00894E7A">
      <w:pPr>
        <w:pStyle w:val="Body"/>
      </w:pPr>
      <w:r w:rsidRPr="00135249">
        <w:t xml:space="preserve">The following sections describe the technical design </w:t>
      </w:r>
      <w:del w:id="355" w:author="Mythili Ramamoorthy" w:date="2022-03-18T17:09:00Z">
        <w:r w:rsidRPr="00135249" w:rsidDel="00321626">
          <w:delText xml:space="preserve">for the </w:delText>
        </w:r>
        <w:r w:rsidR="00130124" w:rsidDel="00321626">
          <w:delText>Prompt for Shift Closing</w:delText>
        </w:r>
      </w:del>
      <w:ins w:id="356" w:author="Mythili Ramamoorthy" w:date="2022-03-18T17:09:00Z">
        <w:r w:rsidR="00321626">
          <w:t>for</w:t>
        </w:r>
      </w:ins>
      <w:r w:rsidR="00896CAE">
        <w:t xml:space="preserve"> </w:t>
      </w:r>
      <w:ins w:id="357" w:author="Mythili Ramamoorthy" w:date="2022-03-18T17:09:00Z">
        <w:r w:rsidR="00321626">
          <w:t>Pay</w:t>
        </w:r>
      </w:ins>
      <w:r w:rsidR="00896CAE">
        <w:t>Pal</w:t>
      </w:r>
      <w:r w:rsidRPr="00135249">
        <w:t>.</w:t>
      </w:r>
    </w:p>
    <w:p w14:paraId="47A914E0" w14:textId="58A58BD1" w:rsidR="00894E7A" w:rsidRDefault="00F74B93" w:rsidP="00894E7A">
      <w:pPr>
        <w:pStyle w:val="Heading3"/>
        <w:rPr>
          <w:lang w:val="en-US"/>
        </w:rPr>
      </w:pPr>
      <w:bookmarkStart w:id="358" w:name="_Toc438119334"/>
      <w:bookmarkStart w:id="359" w:name="_Toc508871282"/>
      <w:bookmarkStart w:id="360" w:name="_Toc534012507"/>
      <w:del w:id="361" w:author="Mythili Ramamoorthy" w:date="2022-03-18T18:59:00Z">
        <w:r w:rsidDel="00E31239">
          <w:delText xml:space="preserve">Prompt for Shift Closing </w:delText>
        </w:r>
        <w:r w:rsidR="00894E7A" w:rsidRPr="00135249" w:rsidDel="00E31239">
          <w:rPr>
            <w:lang w:val="en-US"/>
          </w:rPr>
          <w:delText>User Interface</w:delText>
        </w:r>
        <w:bookmarkEnd w:id="358"/>
        <w:bookmarkEnd w:id="359"/>
        <w:bookmarkEnd w:id="360"/>
        <w:r w:rsidR="00813C43" w:rsidRPr="00135249" w:rsidDel="00E31239">
          <w:rPr>
            <w:lang w:val="en-US"/>
          </w:rPr>
          <w:delText>s</w:delText>
        </w:r>
      </w:del>
      <w:bookmarkStart w:id="362" w:name="_Toc101140954"/>
      <w:ins w:id="363" w:author="Mythili Ramamoorthy" w:date="2022-03-18T18:59:00Z">
        <w:r w:rsidR="00E31239">
          <w:t>UI Design</w:t>
        </w:r>
      </w:ins>
      <w:bookmarkEnd w:id="362"/>
    </w:p>
    <w:p w14:paraId="7249E6D1" w14:textId="4BAAD0FC" w:rsidR="00516776" w:rsidRPr="00516776" w:rsidRDefault="00964501" w:rsidP="00516776">
      <w:pPr>
        <w:rPr>
          <w:lang w:bidi="ar-SA"/>
        </w:rPr>
      </w:pPr>
      <w:del w:id="364" w:author="Mythili Ramamoorthy" w:date="2022-03-18T19:00:00Z">
        <w:r w:rsidDel="00E31239">
          <w:rPr>
            <w:lang w:bidi="ar-SA"/>
          </w:rPr>
          <w:delText xml:space="preserve">When </w:delText>
        </w:r>
        <w:r w:rsidR="00EC09D3" w:rsidDel="00E31239">
          <w:rPr>
            <w:lang w:bidi="ar-SA"/>
          </w:rPr>
          <w:delText xml:space="preserve">the </w:delText>
        </w:r>
        <w:r w:rsidDel="00E31239">
          <w:rPr>
            <w:lang w:bidi="ar-SA"/>
          </w:rPr>
          <w:delText>user</w:delText>
        </w:r>
      </w:del>
      <w:ins w:id="365" w:author="Mythili Ramamoorthy" w:date="2022-03-18T19:00:00Z">
        <w:r w:rsidR="00E31239">
          <w:rPr>
            <w:lang w:bidi="ar-SA"/>
          </w:rPr>
          <w:t>User</w:t>
        </w:r>
      </w:ins>
      <w:r>
        <w:rPr>
          <w:lang w:bidi="ar-SA"/>
        </w:rPr>
        <w:t xml:space="preserve"> </w:t>
      </w:r>
      <w:del w:id="366" w:author="Mythili Ramamoorthy" w:date="2022-03-18T18:59:00Z">
        <w:r w:rsidDel="00E31239">
          <w:rPr>
            <w:lang w:bidi="ar-SA"/>
          </w:rPr>
          <w:delText>logs out</w:delText>
        </w:r>
        <w:r w:rsidR="009F31FC" w:rsidDel="00E31239">
          <w:rPr>
            <w:lang w:bidi="ar-SA"/>
          </w:rPr>
          <w:delText xml:space="preserve"> and the</w:delText>
        </w:r>
        <w:r w:rsidDel="00E31239">
          <w:rPr>
            <w:lang w:bidi="ar-SA"/>
          </w:rPr>
          <w:delText xml:space="preserve"> shift is still open, </w:delText>
        </w:r>
        <w:r w:rsidR="00254FC1" w:rsidDel="00E31239">
          <w:rPr>
            <w:lang w:bidi="ar-SA"/>
          </w:rPr>
          <w:delText xml:space="preserve">the system </w:delText>
        </w:r>
        <w:r w:rsidDel="00E31239">
          <w:rPr>
            <w:lang w:bidi="ar-SA"/>
          </w:rPr>
          <w:delText>display</w:delText>
        </w:r>
        <w:r w:rsidR="00254FC1" w:rsidDel="00E31239">
          <w:rPr>
            <w:lang w:bidi="ar-SA"/>
          </w:rPr>
          <w:delText>s</w:delText>
        </w:r>
        <w:r w:rsidDel="00E31239">
          <w:rPr>
            <w:lang w:bidi="ar-SA"/>
          </w:rPr>
          <w:delText xml:space="preserve"> the popup in </w:delText>
        </w:r>
        <w:r w:rsidR="00EC09D3" w:rsidDel="00E31239">
          <w:rPr>
            <w:lang w:bidi="ar-SA"/>
          </w:rPr>
          <w:delText xml:space="preserve">the </w:delText>
        </w:r>
        <w:r w:rsidDel="00E31239">
          <w:rPr>
            <w:lang w:bidi="ar-SA"/>
          </w:rPr>
          <w:delText>figure below</w:delText>
        </w:r>
      </w:del>
      <w:ins w:id="367" w:author="Mythili Ramamoorthy" w:date="2022-03-21T16:03:00Z">
        <w:r w:rsidR="00BC6E90">
          <w:rPr>
            <w:lang w:bidi="ar-SA"/>
          </w:rPr>
          <w:t>enters</w:t>
        </w:r>
      </w:ins>
      <w:ins w:id="368" w:author="Mythili Ramamoorthy" w:date="2022-03-18T18:59:00Z">
        <w:r w:rsidR="00E31239">
          <w:rPr>
            <w:lang w:bidi="ar-SA"/>
          </w:rPr>
          <w:t xml:space="preserve"> the payment checkout scree</w:t>
        </w:r>
      </w:ins>
      <w:ins w:id="369" w:author="Mythili Ramamoorthy" w:date="2022-03-21T16:03:00Z">
        <w:r w:rsidR="00BC6E90">
          <w:rPr>
            <w:lang w:bidi="ar-SA"/>
          </w:rPr>
          <w:t xml:space="preserve">n, user can see the </w:t>
        </w:r>
      </w:ins>
      <w:r w:rsidR="00516776">
        <w:rPr>
          <w:lang w:bidi="ar-SA"/>
        </w:rPr>
        <w:t>PayPal</w:t>
      </w:r>
      <w:ins w:id="370" w:author="Mythili Ramamoorthy" w:date="2022-03-21T16:03:00Z">
        <w:r w:rsidR="00BC6E90">
          <w:rPr>
            <w:lang w:bidi="ar-SA"/>
          </w:rPr>
          <w:t xml:space="preserve"> button.</w:t>
        </w:r>
      </w:ins>
      <w:del w:id="371" w:author="Mythili Ramamoorthy" w:date="2022-03-18T19:00:00Z">
        <w:r w:rsidDel="00E31239">
          <w:rPr>
            <w:lang w:bidi="ar-SA"/>
          </w:rPr>
          <w:delText xml:space="preserve">.  </w:delText>
        </w:r>
      </w:del>
    </w:p>
    <w:p w14:paraId="1828C768" w14:textId="77777777" w:rsidR="00516776" w:rsidRDefault="00516776" w:rsidP="00516776">
      <w:pPr>
        <w:rPr>
          <w:lang w:val="en-GB" w:bidi="ar-SA"/>
        </w:rPr>
      </w:pPr>
    </w:p>
    <w:p w14:paraId="6F768E69" w14:textId="77777777" w:rsidR="00516776" w:rsidRDefault="00516776" w:rsidP="00516776">
      <w:pPr>
        <w:jc w:val="center"/>
        <w:rPr>
          <w:lang w:val="en-GB" w:bidi="ar-SA"/>
        </w:rPr>
      </w:pPr>
      <w:r>
        <w:rPr>
          <w:noProof/>
        </w:rPr>
        <w:drawing>
          <wp:inline distT="0" distB="0" distL="0" distR="0" wp14:anchorId="6DB62667" wp14:editId="7FEC20B2">
            <wp:extent cx="5943600" cy="2654935"/>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4"/>
                    <a:stretch>
                      <a:fillRect/>
                    </a:stretch>
                  </pic:blipFill>
                  <pic:spPr>
                    <a:xfrm>
                      <a:off x="0" y="0"/>
                      <a:ext cx="5943600" cy="2654935"/>
                    </a:xfrm>
                    <a:prstGeom prst="rect">
                      <a:avLst/>
                    </a:prstGeom>
                  </pic:spPr>
                </pic:pic>
              </a:graphicData>
            </a:graphic>
          </wp:inline>
        </w:drawing>
      </w:r>
    </w:p>
    <w:p w14:paraId="324243BD" w14:textId="77777777" w:rsidR="00516776" w:rsidRPr="001E7895" w:rsidRDefault="00516776" w:rsidP="00516776">
      <w:pPr>
        <w:jc w:val="center"/>
        <w:rPr>
          <w:rFonts w:eastAsiaTheme="minorHAnsi"/>
          <w:i/>
          <w:iCs/>
          <w:lang w:bidi="ar-SA"/>
        </w:rPr>
      </w:pPr>
      <w:bookmarkStart w:id="372" w:name="_Toc97245367"/>
      <w:r w:rsidRPr="001E7895">
        <w:rPr>
          <w:i/>
          <w:iCs/>
        </w:rPr>
        <w:t xml:space="preserve">Figure </w:t>
      </w:r>
      <w:r w:rsidRPr="001E7895">
        <w:rPr>
          <w:i/>
          <w:iCs/>
        </w:rPr>
        <w:fldChar w:fldCharType="begin"/>
      </w:r>
      <w:r w:rsidRPr="001E7895">
        <w:rPr>
          <w:i/>
          <w:iCs/>
        </w:rPr>
        <w:instrText>SEQ Figure \* ARABIC</w:instrText>
      </w:r>
      <w:r w:rsidRPr="001E7895">
        <w:rPr>
          <w:i/>
          <w:iCs/>
        </w:rPr>
        <w:fldChar w:fldCharType="separate"/>
      </w:r>
      <w:r>
        <w:rPr>
          <w:i/>
          <w:iCs/>
          <w:noProof/>
        </w:rPr>
        <w:t>3</w:t>
      </w:r>
      <w:r w:rsidRPr="001E7895">
        <w:rPr>
          <w:i/>
          <w:iCs/>
        </w:rPr>
        <w:fldChar w:fldCharType="end"/>
      </w:r>
      <w:r w:rsidRPr="001E7895">
        <w:rPr>
          <w:i/>
          <w:iCs/>
        </w:rPr>
        <w:t xml:space="preserve">: </w:t>
      </w:r>
      <w:r>
        <w:rPr>
          <w:i/>
          <w:iCs/>
        </w:rPr>
        <w:t>PayPal Button – Directed Payments</w:t>
      </w:r>
      <w:bookmarkEnd w:id="372"/>
    </w:p>
    <w:p w14:paraId="332D6B39" w14:textId="77777777" w:rsidR="00516776" w:rsidRDefault="00516776" w:rsidP="00516776">
      <w:pPr>
        <w:rPr>
          <w:lang w:val="en-GB" w:bidi="ar-SA"/>
        </w:rPr>
      </w:pPr>
    </w:p>
    <w:p w14:paraId="70774112" w14:textId="77777777" w:rsidR="00516776" w:rsidRDefault="00516776" w:rsidP="00516776">
      <w:pPr>
        <w:jc w:val="center"/>
        <w:rPr>
          <w:lang w:val="en-GB" w:bidi="ar-SA"/>
        </w:rPr>
      </w:pPr>
      <w:r>
        <w:rPr>
          <w:noProof/>
        </w:rPr>
        <w:lastRenderedPageBreak/>
        <w:drawing>
          <wp:inline distT="0" distB="0" distL="0" distR="0" wp14:anchorId="20AF406E" wp14:editId="7E4787DC">
            <wp:extent cx="5943600" cy="2654935"/>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5"/>
                    <a:stretch>
                      <a:fillRect/>
                    </a:stretch>
                  </pic:blipFill>
                  <pic:spPr>
                    <a:xfrm>
                      <a:off x="0" y="0"/>
                      <a:ext cx="5943600" cy="2654935"/>
                    </a:xfrm>
                    <a:prstGeom prst="rect">
                      <a:avLst/>
                    </a:prstGeom>
                  </pic:spPr>
                </pic:pic>
              </a:graphicData>
            </a:graphic>
          </wp:inline>
        </w:drawing>
      </w:r>
    </w:p>
    <w:p w14:paraId="2A0847CD" w14:textId="77777777" w:rsidR="00516776" w:rsidRPr="001E7895" w:rsidRDefault="00516776" w:rsidP="00516776">
      <w:pPr>
        <w:jc w:val="center"/>
        <w:rPr>
          <w:rFonts w:eastAsiaTheme="minorHAnsi"/>
          <w:i/>
          <w:iCs/>
          <w:lang w:bidi="ar-SA"/>
        </w:rPr>
      </w:pPr>
      <w:bookmarkStart w:id="373" w:name="_Toc97245368"/>
      <w:r w:rsidRPr="001E7895">
        <w:rPr>
          <w:i/>
          <w:iCs/>
        </w:rPr>
        <w:t xml:space="preserve">Figure </w:t>
      </w:r>
      <w:r w:rsidRPr="001E7895">
        <w:rPr>
          <w:i/>
          <w:iCs/>
        </w:rPr>
        <w:fldChar w:fldCharType="begin"/>
      </w:r>
      <w:r w:rsidRPr="001E7895">
        <w:rPr>
          <w:i/>
          <w:iCs/>
        </w:rPr>
        <w:instrText>SEQ Figure \* ARABIC</w:instrText>
      </w:r>
      <w:r w:rsidRPr="001E7895">
        <w:rPr>
          <w:i/>
          <w:iCs/>
        </w:rPr>
        <w:fldChar w:fldCharType="separate"/>
      </w:r>
      <w:r>
        <w:rPr>
          <w:i/>
          <w:iCs/>
          <w:noProof/>
        </w:rPr>
        <w:t>4</w:t>
      </w:r>
      <w:r w:rsidRPr="001E7895">
        <w:rPr>
          <w:i/>
          <w:iCs/>
        </w:rPr>
        <w:fldChar w:fldCharType="end"/>
      </w:r>
      <w:r w:rsidRPr="001E7895">
        <w:rPr>
          <w:i/>
          <w:iCs/>
        </w:rPr>
        <w:t xml:space="preserve">: </w:t>
      </w:r>
      <w:r>
        <w:rPr>
          <w:i/>
          <w:iCs/>
        </w:rPr>
        <w:t>PayPal popup - Login</w:t>
      </w:r>
      <w:bookmarkEnd w:id="373"/>
    </w:p>
    <w:p w14:paraId="1AB74B7B" w14:textId="77777777" w:rsidR="00516776" w:rsidRDefault="00516776" w:rsidP="00516776">
      <w:pPr>
        <w:rPr>
          <w:lang w:val="en-GB" w:bidi="ar-SA"/>
        </w:rPr>
      </w:pPr>
    </w:p>
    <w:p w14:paraId="04D77685" w14:textId="77777777" w:rsidR="00516776" w:rsidRDefault="00516776" w:rsidP="00516776">
      <w:pPr>
        <w:jc w:val="center"/>
        <w:rPr>
          <w:lang w:val="en-GB" w:bidi="ar-SA"/>
        </w:rPr>
      </w:pPr>
      <w:r>
        <w:rPr>
          <w:noProof/>
        </w:rPr>
        <w:drawing>
          <wp:inline distT="0" distB="0" distL="0" distR="0" wp14:anchorId="19340334" wp14:editId="7B6B942A">
            <wp:extent cx="5943600" cy="2654935"/>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6"/>
                    <a:stretch>
                      <a:fillRect/>
                    </a:stretch>
                  </pic:blipFill>
                  <pic:spPr>
                    <a:xfrm>
                      <a:off x="0" y="0"/>
                      <a:ext cx="5943600" cy="2654935"/>
                    </a:xfrm>
                    <a:prstGeom prst="rect">
                      <a:avLst/>
                    </a:prstGeom>
                  </pic:spPr>
                </pic:pic>
              </a:graphicData>
            </a:graphic>
          </wp:inline>
        </w:drawing>
      </w:r>
    </w:p>
    <w:p w14:paraId="58EA6EB5" w14:textId="77777777" w:rsidR="00516776" w:rsidRPr="001E7895" w:rsidRDefault="00516776" w:rsidP="00516776">
      <w:pPr>
        <w:jc w:val="center"/>
        <w:rPr>
          <w:rFonts w:eastAsiaTheme="minorHAnsi"/>
          <w:i/>
          <w:iCs/>
          <w:lang w:bidi="ar-SA"/>
        </w:rPr>
      </w:pPr>
      <w:bookmarkStart w:id="374" w:name="_Toc97245369"/>
      <w:r w:rsidRPr="001E7895">
        <w:rPr>
          <w:i/>
          <w:iCs/>
        </w:rPr>
        <w:t xml:space="preserve">Figure </w:t>
      </w:r>
      <w:r w:rsidRPr="001E7895">
        <w:rPr>
          <w:i/>
          <w:iCs/>
        </w:rPr>
        <w:fldChar w:fldCharType="begin"/>
      </w:r>
      <w:r w:rsidRPr="001E7895">
        <w:rPr>
          <w:i/>
          <w:iCs/>
        </w:rPr>
        <w:instrText>SEQ Figure \* ARABIC</w:instrText>
      </w:r>
      <w:r w:rsidRPr="001E7895">
        <w:rPr>
          <w:i/>
          <w:iCs/>
        </w:rPr>
        <w:fldChar w:fldCharType="separate"/>
      </w:r>
      <w:r>
        <w:rPr>
          <w:i/>
          <w:iCs/>
          <w:noProof/>
        </w:rPr>
        <w:t>5</w:t>
      </w:r>
      <w:r w:rsidRPr="001E7895">
        <w:rPr>
          <w:i/>
          <w:iCs/>
        </w:rPr>
        <w:fldChar w:fldCharType="end"/>
      </w:r>
      <w:r w:rsidRPr="001E7895">
        <w:rPr>
          <w:i/>
          <w:iCs/>
        </w:rPr>
        <w:t xml:space="preserve">: </w:t>
      </w:r>
      <w:r>
        <w:rPr>
          <w:i/>
          <w:iCs/>
        </w:rPr>
        <w:t>PayPal popup – Payment Choice and Pay Now(Approval)</w:t>
      </w:r>
      <w:bookmarkEnd w:id="374"/>
    </w:p>
    <w:p w14:paraId="34A5FDE8" w14:textId="77777777" w:rsidR="00516776" w:rsidRDefault="00516776" w:rsidP="00516776">
      <w:pPr>
        <w:rPr>
          <w:lang w:val="en-GB" w:bidi="ar-SA"/>
        </w:rPr>
      </w:pPr>
    </w:p>
    <w:p w14:paraId="5F0A7330" w14:textId="77777777" w:rsidR="00516776" w:rsidRDefault="00516776" w:rsidP="00516776">
      <w:pPr>
        <w:jc w:val="center"/>
        <w:rPr>
          <w:lang w:val="en-GB" w:bidi="ar-SA"/>
        </w:rPr>
      </w:pPr>
      <w:r>
        <w:rPr>
          <w:noProof/>
        </w:rPr>
        <w:lastRenderedPageBreak/>
        <w:drawing>
          <wp:inline distT="0" distB="0" distL="0" distR="0" wp14:anchorId="69200AE3" wp14:editId="0D4E9B95">
            <wp:extent cx="5943600" cy="2654935"/>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7"/>
                    <a:stretch>
                      <a:fillRect/>
                    </a:stretch>
                  </pic:blipFill>
                  <pic:spPr>
                    <a:xfrm>
                      <a:off x="0" y="0"/>
                      <a:ext cx="5943600" cy="2654935"/>
                    </a:xfrm>
                    <a:prstGeom prst="rect">
                      <a:avLst/>
                    </a:prstGeom>
                  </pic:spPr>
                </pic:pic>
              </a:graphicData>
            </a:graphic>
          </wp:inline>
        </w:drawing>
      </w:r>
    </w:p>
    <w:p w14:paraId="2EF1E456" w14:textId="77777777" w:rsidR="00516776" w:rsidRPr="001E7895" w:rsidRDefault="00516776" w:rsidP="00516776">
      <w:pPr>
        <w:jc w:val="center"/>
        <w:rPr>
          <w:rFonts w:eastAsiaTheme="minorHAnsi"/>
          <w:i/>
          <w:iCs/>
          <w:lang w:bidi="ar-SA"/>
        </w:rPr>
      </w:pPr>
      <w:bookmarkStart w:id="375" w:name="_Toc97245370"/>
      <w:r w:rsidRPr="001E7895">
        <w:rPr>
          <w:i/>
          <w:iCs/>
        </w:rPr>
        <w:t xml:space="preserve">Figure </w:t>
      </w:r>
      <w:r w:rsidRPr="001E7895">
        <w:rPr>
          <w:i/>
          <w:iCs/>
        </w:rPr>
        <w:fldChar w:fldCharType="begin"/>
      </w:r>
      <w:r w:rsidRPr="001E7895">
        <w:rPr>
          <w:i/>
          <w:iCs/>
        </w:rPr>
        <w:instrText>SEQ Figure \* ARABIC</w:instrText>
      </w:r>
      <w:r w:rsidRPr="001E7895">
        <w:rPr>
          <w:i/>
          <w:iCs/>
        </w:rPr>
        <w:fldChar w:fldCharType="separate"/>
      </w:r>
      <w:r>
        <w:rPr>
          <w:i/>
          <w:iCs/>
          <w:noProof/>
        </w:rPr>
        <w:t>6</w:t>
      </w:r>
      <w:r w:rsidRPr="001E7895">
        <w:rPr>
          <w:i/>
          <w:iCs/>
        </w:rPr>
        <w:fldChar w:fldCharType="end"/>
      </w:r>
      <w:r w:rsidRPr="001E7895">
        <w:rPr>
          <w:i/>
          <w:iCs/>
        </w:rPr>
        <w:t xml:space="preserve">: </w:t>
      </w:r>
      <w:r>
        <w:rPr>
          <w:i/>
          <w:iCs/>
        </w:rPr>
        <w:t>PayPal popup – Pay Now</w:t>
      </w:r>
      <w:bookmarkEnd w:id="375"/>
    </w:p>
    <w:p w14:paraId="10D1804D" w14:textId="77777777" w:rsidR="00516776" w:rsidRDefault="00516776" w:rsidP="00516776">
      <w:pPr>
        <w:rPr>
          <w:lang w:val="en-GB" w:bidi="ar-SA"/>
        </w:rPr>
      </w:pPr>
    </w:p>
    <w:p w14:paraId="5033C145" w14:textId="77777777" w:rsidR="00516776" w:rsidRDefault="00516776" w:rsidP="00516776">
      <w:pPr>
        <w:jc w:val="center"/>
        <w:rPr>
          <w:lang w:val="en-GB" w:bidi="ar-SA"/>
        </w:rPr>
      </w:pPr>
      <w:r>
        <w:rPr>
          <w:noProof/>
        </w:rPr>
        <w:drawing>
          <wp:inline distT="0" distB="0" distL="0" distR="0" wp14:anchorId="1BB352F0" wp14:editId="49817051">
            <wp:extent cx="5943600" cy="1984375"/>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8"/>
                    <a:stretch>
                      <a:fillRect/>
                    </a:stretch>
                  </pic:blipFill>
                  <pic:spPr>
                    <a:xfrm>
                      <a:off x="0" y="0"/>
                      <a:ext cx="5943600" cy="1984375"/>
                    </a:xfrm>
                    <a:prstGeom prst="rect">
                      <a:avLst/>
                    </a:prstGeom>
                  </pic:spPr>
                </pic:pic>
              </a:graphicData>
            </a:graphic>
          </wp:inline>
        </w:drawing>
      </w:r>
    </w:p>
    <w:p w14:paraId="6C8A4FDA" w14:textId="77777777" w:rsidR="00516776" w:rsidRPr="001E7895" w:rsidRDefault="00516776" w:rsidP="00516776">
      <w:pPr>
        <w:jc w:val="center"/>
        <w:rPr>
          <w:rFonts w:eastAsiaTheme="minorHAnsi"/>
          <w:i/>
          <w:iCs/>
          <w:lang w:bidi="ar-SA"/>
        </w:rPr>
      </w:pPr>
      <w:bookmarkStart w:id="376" w:name="_Toc97245371"/>
      <w:r w:rsidRPr="001E7895">
        <w:rPr>
          <w:i/>
          <w:iCs/>
        </w:rPr>
        <w:t xml:space="preserve">Figure </w:t>
      </w:r>
      <w:r w:rsidRPr="001E7895">
        <w:rPr>
          <w:i/>
          <w:iCs/>
        </w:rPr>
        <w:fldChar w:fldCharType="begin"/>
      </w:r>
      <w:r w:rsidRPr="001E7895">
        <w:rPr>
          <w:i/>
          <w:iCs/>
        </w:rPr>
        <w:instrText>SEQ Figure \* ARABIC</w:instrText>
      </w:r>
      <w:r w:rsidRPr="001E7895">
        <w:rPr>
          <w:i/>
          <w:iCs/>
        </w:rPr>
        <w:fldChar w:fldCharType="separate"/>
      </w:r>
      <w:r>
        <w:rPr>
          <w:i/>
          <w:iCs/>
          <w:noProof/>
        </w:rPr>
        <w:t>7</w:t>
      </w:r>
      <w:r w:rsidRPr="001E7895">
        <w:rPr>
          <w:i/>
          <w:iCs/>
        </w:rPr>
        <w:fldChar w:fldCharType="end"/>
      </w:r>
      <w:r w:rsidRPr="001E7895">
        <w:rPr>
          <w:i/>
          <w:iCs/>
        </w:rPr>
        <w:t xml:space="preserve">: </w:t>
      </w:r>
      <w:r>
        <w:rPr>
          <w:i/>
          <w:iCs/>
        </w:rPr>
        <w:t>After Approval, PayPal Payment Cart Added and submitted</w:t>
      </w:r>
      <w:bookmarkEnd w:id="376"/>
      <w:r>
        <w:rPr>
          <w:i/>
          <w:iCs/>
        </w:rPr>
        <w:t xml:space="preserve"> automatically to System</w:t>
      </w:r>
    </w:p>
    <w:p w14:paraId="759DFADC" w14:textId="7B2CFC44" w:rsidR="00723E8E" w:rsidRDefault="00723E8E" w:rsidP="0061438F">
      <w:pPr>
        <w:pStyle w:val="Body"/>
        <w:rPr>
          <w:ins w:id="377" w:author="Mythili Ramamoorthy" w:date="2022-03-21T18:22:00Z"/>
          <w:lang w:bidi="en-US"/>
        </w:rPr>
      </w:pPr>
    </w:p>
    <w:p w14:paraId="56C33EEE" w14:textId="229EFD47" w:rsidR="002D4E44" w:rsidRDefault="00CF1097" w:rsidP="002D4E44">
      <w:pPr>
        <w:pStyle w:val="Heading3"/>
      </w:pPr>
      <w:bookmarkStart w:id="378" w:name="_Toc101140955"/>
      <w:r>
        <w:t>PayPal</w:t>
      </w:r>
      <w:ins w:id="379" w:author="Mythili Ramamoorthy" w:date="2022-03-21T18:22:00Z">
        <w:r w:rsidR="002D4E44">
          <w:t xml:space="preserve"> Inte</w:t>
        </w:r>
      </w:ins>
      <w:ins w:id="380" w:author="Mythili Ramamoorthy" w:date="2022-03-21T18:23:00Z">
        <w:r w:rsidR="002D4E44">
          <w:t>gration</w:t>
        </w:r>
      </w:ins>
      <w:bookmarkEnd w:id="378"/>
    </w:p>
    <w:p w14:paraId="47CC9D23" w14:textId="77777777" w:rsidR="00516776" w:rsidRPr="008A7B8E" w:rsidRDefault="00516776" w:rsidP="00516776">
      <w:pPr>
        <w:rPr>
          <w:lang w:val="en-GB" w:bidi="ar-SA"/>
        </w:rPr>
      </w:pPr>
      <w:r>
        <w:rPr>
          <w:lang w:val="en-GB" w:bidi="ar-SA"/>
        </w:rPr>
        <w:t xml:space="preserve">Steps to integrate PayPal.  Please refer to </w:t>
      </w:r>
      <w:hyperlink r:id="rId29" w:history="1">
        <w:r w:rsidRPr="00F9760F">
          <w:rPr>
            <w:rStyle w:val="Hyperlink"/>
            <w:lang w:bidi="ar-SA"/>
          </w:rPr>
          <w:t>https://developer.paypal.com/docs/checkout/advanced/integrate</w:t>
        </w:r>
      </w:hyperlink>
    </w:p>
    <w:p w14:paraId="0FB51B0A" w14:textId="49CF5BA3" w:rsidR="00516776" w:rsidRDefault="00516776" w:rsidP="00516776">
      <w:pPr>
        <w:pStyle w:val="ListParagraph"/>
        <w:numPr>
          <w:ilvl w:val="0"/>
          <w:numId w:val="118"/>
        </w:numPr>
        <w:rPr>
          <w:lang w:val="en-GB" w:bidi="ar-SA"/>
        </w:rPr>
      </w:pPr>
      <w:bookmarkStart w:id="381" w:name="_Hlk97301793"/>
      <w:r>
        <w:rPr>
          <w:lang w:val="en-GB" w:bidi="ar-SA"/>
        </w:rPr>
        <w:t xml:space="preserve">Setup PayPal business account.  Get client id from business account website. </w:t>
      </w:r>
    </w:p>
    <w:bookmarkEnd w:id="381"/>
    <w:p w14:paraId="31DB0183" w14:textId="759D6FF6" w:rsidR="00516776" w:rsidRDefault="00516776" w:rsidP="00516776">
      <w:pPr>
        <w:pStyle w:val="ListParagraph"/>
        <w:numPr>
          <w:ilvl w:val="0"/>
          <w:numId w:val="118"/>
        </w:numPr>
        <w:rPr>
          <w:lang w:val="en-GB" w:bidi="ar-SA"/>
        </w:rPr>
      </w:pPr>
      <w:r w:rsidRPr="007C3A63">
        <w:rPr>
          <w:lang w:val="en-GB" w:bidi="ar-SA"/>
        </w:rPr>
        <w:t>Add PayPal Javascript snippet</w:t>
      </w:r>
      <w:r>
        <w:rPr>
          <w:lang w:val="en-GB" w:bidi="ar-SA"/>
        </w:rPr>
        <w:t>(from Javascript SDK)</w:t>
      </w:r>
      <w:r w:rsidRPr="007C3A63">
        <w:rPr>
          <w:lang w:val="en-GB" w:bidi="ar-SA"/>
        </w:rPr>
        <w:t xml:space="preserve"> into applicable Mendix page.  </w:t>
      </w:r>
      <w:r>
        <w:rPr>
          <w:lang w:val="en-GB" w:bidi="ar-SA"/>
        </w:rPr>
        <w:t xml:space="preserve">Include client id in Javascript snippet. </w:t>
      </w:r>
    </w:p>
    <w:p w14:paraId="39D5BEE1" w14:textId="0494133E" w:rsidR="00516776" w:rsidRDefault="00516776" w:rsidP="00516776">
      <w:pPr>
        <w:pStyle w:val="ListParagraph"/>
        <w:numPr>
          <w:ilvl w:val="0"/>
          <w:numId w:val="118"/>
        </w:numPr>
        <w:rPr>
          <w:lang w:val="en-GB" w:bidi="ar-SA"/>
        </w:rPr>
      </w:pPr>
      <w:r>
        <w:rPr>
          <w:lang w:val="en-GB" w:bidi="ar-SA"/>
        </w:rPr>
        <w:t>createOrder()</w:t>
      </w:r>
      <w:r w:rsidR="00D617F7">
        <w:rPr>
          <w:lang w:val="en-GB" w:bidi="ar-SA"/>
        </w:rPr>
        <w:t xml:space="preserve"> </w:t>
      </w:r>
      <w:r>
        <w:rPr>
          <w:lang w:val="en-GB" w:bidi="ar-SA"/>
        </w:rPr>
        <w:t>function</w:t>
      </w:r>
      <w:r w:rsidR="00B00720">
        <w:rPr>
          <w:lang w:val="en-GB" w:bidi="ar-SA"/>
        </w:rPr>
        <w:t xml:space="preserve"> </w:t>
      </w:r>
      <w:r w:rsidR="00986925">
        <w:rPr>
          <w:lang w:val="en-GB" w:bidi="ar-SA"/>
        </w:rPr>
        <w:t>calls BOS server to call</w:t>
      </w:r>
      <w:r>
        <w:rPr>
          <w:lang w:val="en-GB" w:bidi="ar-SA"/>
        </w:rPr>
        <w:t xml:space="preserve"> PayPal’s Orders REST API</w:t>
      </w:r>
      <w:r w:rsidR="00AB32A1">
        <w:rPr>
          <w:lang w:val="en-GB" w:bidi="ar-SA"/>
        </w:rPr>
        <w:t xml:space="preserve"> – Create Order</w:t>
      </w:r>
      <w:r>
        <w:rPr>
          <w:lang w:val="en-GB" w:bidi="ar-SA"/>
        </w:rPr>
        <w:t xml:space="preserve">.  </w:t>
      </w:r>
    </w:p>
    <w:p w14:paraId="580891BB" w14:textId="1B28C857" w:rsidR="00516776" w:rsidRDefault="00516776" w:rsidP="00516776">
      <w:pPr>
        <w:pStyle w:val="ListParagraph"/>
        <w:numPr>
          <w:ilvl w:val="0"/>
          <w:numId w:val="118"/>
        </w:numPr>
        <w:rPr>
          <w:lang w:val="en-GB" w:bidi="ar-SA"/>
        </w:rPr>
      </w:pPr>
      <w:r>
        <w:rPr>
          <w:lang w:val="en-GB" w:bidi="ar-SA"/>
        </w:rPr>
        <w:t>Modify onApprove()</w:t>
      </w:r>
      <w:r w:rsidR="00800149">
        <w:rPr>
          <w:lang w:val="en-GB" w:bidi="ar-SA"/>
        </w:rPr>
        <w:t xml:space="preserve"> </w:t>
      </w:r>
      <w:r>
        <w:rPr>
          <w:lang w:val="en-GB" w:bidi="ar-SA"/>
        </w:rPr>
        <w:t xml:space="preserve">function so that </w:t>
      </w:r>
      <w:r w:rsidR="00986925">
        <w:rPr>
          <w:lang w:val="en-GB" w:bidi="ar-SA"/>
        </w:rPr>
        <w:t>BOS server</w:t>
      </w:r>
      <w:r>
        <w:rPr>
          <w:lang w:val="en-GB" w:bidi="ar-SA"/>
        </w:rPr>
        <w:t xml:space="preserve"> makes webservice call to PayPal’s Orders REST API</w:t>
      </w:r>
      <w:r w:rsidR="00AB32A1">
        <w:rPr>
          <w:lang w:val="en-GB" w:bidi="ar-SA"/>
        </w:rPr>
        <w:t xml:space="preserve"> - Capture</w:t>
      </w:r>
      <w:r>
        <w:rPr>
          <w:lang w:val="en-GB" w:bidi="ar-SA"/>
        </w:rPr>
        <w:t xml:space="preserve">. </w:t>
      </w:r>
    </w:p>
    <w:p w14:paraId="5BCBA486" w14:textId="2BF5A144" w:rsidR="00516776" w:rsidRDefault="00986925" w:rsidP="00516776">
      <w:pPr>
        <w:pStyle w:val="ListParagraph"/>
        <w:numPr>
          <w:ilvl w:val="0"/>
          <w:numId w:val="118"/>
        </w:numPr>
        <w:rPr>
          <w:lang w:val="en-GB" w:bidi="ar-SA"/>
        </w:rPr>
      </w:pPr>
      <w:r>
        <w:rPr>
          <w:lang w:val="en-GB" w:bidi="ar-SA"/>
        </w:rPr>
        <w:t>M</w:t>
      </w:r>
      <w:r w:rsidR="00516776">
        <w:rPr>
          <w:lang w:val="en-GB" w:bidi="ar-SA"/>
        </w:rPr>
        <w:t xml:space="preserve">odify </w:t>
      </w:r>
      <w:r>
        <w:rPr>
          <w:lang w:val="en-GB" w:bidi="ar-SA"/>
        </w:rPr>
        <w:t xml:space="preserve">BOS server code </w:t>
      </w:r>
      <w:r w:rsidR="00516776">
        <w:rPr>
          <w:lang w:val="en-GB" w:bidi="ar-SA"/>
        </w:rPr>
        <w:t>so that on successful Capture response –</w:t>
      </w:r>
      <w:r w:rsidR="00D617F7">
        <w:rPr>
          <w:lang w:val="en-GB" w:bidi="ar-SA"/>
        </w:rPr>
        <w:t xml:space="preserve"> PayPal values are stored</w:t>
      </w:r>
      <w:r w:rsidR="00516776">
        <w:rPr>
          <w:lang w:val="en-GB" w:bidi="ar-SA"/>
        </w:rPr>
        <w:t xml:space="preserve">.  </w:t>
      </w:r>
    </w:p>
    <w:p w14:paraId="144DA8DE" w14:textId="7992A722" w:rsidR="00CF1097" w:rsidRDefault="00CF1097" w:rsidP="00516776">
      <w:pPr>
        <w:rPr>
          <w:lang w:val="en-GB" w:bidi="ar-SA"/>
        </w:rPr>
      </w:pPr>
      <w:bookmarkStart w:id="382" w:name="_Hlk97302260"/>
    </w:p>
    <w:p w14:paraId="0A22C295" w14:textId="3762A83F" w:rsidR="001109D2" w:rsidRDefault="00B125AC" w:rsidP="00D617F7">
      <w:pPr>
        <w:jc w:val="center"/>
        <w:rPr>
          <w:lang w:val="en-GB" w:bidi="ar-SA"/>
        </w:rPr>
      </w:pPr>
      <w:r>
        <w:object w:dxaOrig="15030" w:dyaOrig="10531" w14:anchorId="57025086">
          <v:shape id="_x0000_i1050" type="#_x0000_t75" style="width:467.7pt;height:327.75pt" o:ole="">
            <v:imagedata r:id="rId30" o:title=""/>
          </v:shape>
          <o:OLEObject Type="Embed" ProgID="Visio.Drawing.15" ShapeID="_x0000_i1050" DrawAspect="Content" ObjectID="_1711801367" r:id="rId31"/>
        </w:object>
      </w:r>
    </w:p>
    <w:p w14:paraId="1EA295DA" w14:textId="77777777" w:rsidR="001109D2" w:rsidRDefault="001109D2" w:rsidP="00516776">
      <w:pPr>
        <w:rPr>
          <w:lang w:val="en-GB" w:bidi="ar-SA"/>
        </w:rPr>
      </w:pPr>
    </w:p>
    <w:p w14:paraId="2E73909B" w14:textId="1011C143" w:rsidR="00516776" w:rsidRDefault="00AD05A3" w:rsidP="00516776">
      <w:pPr>
        <w:rPr>
          <w:lang w:val="en-GB" w:bidi="ar-SA"/>
        </w:rPr>
      </w:pPr>
      <w:r>
        <w:rPr>
          <w:lang w:val="en-GB" w:bidi="ar-SA"/>
        </w:rPr>
        <w:t>Add PayPal</w:t>
      </w:r>
      <w:r w:rsidR="00516776">
        <w:rPr>
          <w:lang w:val="en-GB" w:bidi="ar-SA"/>
        </w:rPr>
        <w:t xml:space="preserve"> Javascript SDK: </w:t>
      </w:r>
    </w:p>
    <w:bookmarkEnd w:id="382"/>
    <w:p w14:paraId="379EAD02" w14:textId="1DAD1640" w:rsidR="00425096" w:rsidRDefault="00301444" w:rsidP="00301444">
      <w:pPr>
        <w:spacing w:before="0" w:after="0"/>
        <w:ind w:left="360"/>
        <w:rPr>
          <w:i/>
          <w:iCs/>
          <w:lang w:bidi="ar-SA"/>
        </w:rPr>
      </w:pPr>
      <w:r w:rsidRPr="00301444">
        <w:rPr>
          <w:i/>
          <w:iCs/>
          <w:lang w:bidi="ar-SA"/>
        </w:rPr>
        <w:t>//</w:t>
      </w:r>
      <w:r w:rsidR="00425096" w:rsidRPr="00301444">
        <w:rPr>
          <w:i/>
          <w:iCs/>
          <w:lang w:bidi="ar-SA"/>
        </w:rPr>
        <w:t xml:space="preserve">Include the PayPal JavaScript SDK; replace "test" with your own sandbox Business account app client ID </w:t>
      </w:r>
    </w:p>
    <w:p w14:paraId="143B46C8" w14:textId="28851E98" w:rsidR="00301444" w:rsidRPr="00301444" w:rsidRDefault="00301444" w:rsidP="00301444">
      <w:pPr>
        <w:spacing w:before="0" w:after="0"/>
        <w:ind w:left="360"/>
        <w:rPr>
          <w:i/>
          <w:iCs/>
          <w:lang w:bidi="ar-SA"/>
        </w:rPr>
      </w:pPr>
      <w:r w:rsidRPr="00273166">
        <w:rPr>
          <w:i/>
          <w:iCs/>
          <w:lang w:bidi="ar-SA"/>
        </w:rPr>
        <w:t>//Add to HTML snippet or index.html</w:t>
      </w:r>
    </w:p>
    <w:p w14:paraId="10BA1985" w14:textId="7B35DA62" w:rsidR="00425096" w:rsidRDefault="00425096" w:rsidP="00301444">
      <w:pPr>
        <w:spacing w:before="0" w:after="0"/>
        <w:ind w:left="360"/>
        <w:rPr>
          <w:lang w:bidi="ar-SA"/>
        </w:rPr>
      </w:pPr>
      <w:r w:rsidRPr="00425096">
        <w:rPr>
          <w:lang w:bidi="ar-SA"/>
        </w:rPr>
        <w:t>&lt;script src="https://www.paypal.com/sdk/js?</w:t>
      </w:r>
      <w:r w:rsidRPr="00273166">
        <w:rPr>
          <w:b/>
          <w:bCs/>
          <w:lang w:bidi="ar-SA"/>
        </w:rPr>
        <w:t>client-id=test</w:t>
      </w:r>
      <w:r w:rsidRPr="00425096">
        <w:rPr>
          <w:lang w:bidi="ar-SA"/>
        </w:rPr>
        <w:t xml:space="preserve">&amp;currency=USD"&gt;&lt;/script&gt; </w:t>
      </w:r>
      <w:r w:rsidR="00301444">
        <w:rPr>
          <w:lang w:bidi="ar-SA"/>
        </w:rPr>
        <w:t xml:space="preserve"> </w:t>
      </w:r>
    </w:p>
    <w:p w14:paraId="07B9621F" w14:textId="5F9382BB" w:rsidR="00301444" w:rsidRDefault="00301444" w:rsidP="00301444">
      <w:pPr>
        <w:spacing w:before="0" w:after="0"/>
        <w:ind w:left="360"/>
        <w:rPr>
          <w:lang w:bidi="ar-SA"/>
        </w:rPr>
      </w:pPr>
    </w:p>
    <w:p w14:paraId="390B16DA" w14:textId="2699D1C7" w:rsidR="00301444" w:rsidRPr="00273166" w:rsidRDefault="00301444" w:rsidP="00301444">
      <w:pPr>
        <w:spacing w:before="0" w:after="0"/>
        <w:ind w:left="360"/>
        <w:rPr>
          <w:i/>
          <w:iCs/>
          <w:lang w:bidi="ar-SA"/>
        </w:rPr>
      </w:pPr>
      <w:r w:rsidRPr="00273166">
        <w:rPr>
          <w:i/>
          <w:iCs/>
          <w:lang w:bidi="ar-SA"/>
        </w:rPr>
        <w:t>//</w:t>
      </w:r>
      <w:r w:rsidRPr="00301444">
        <w:rPr>
          <w:i/>
          <w:iCs/>
          <w:lang w:bidi="ar-SA"/>
        </w:rPr>
        <w:t>Set up a container element for the button</w:t>
      </w:r>
      <w:r w:rsidRPr="00273166">
        <w:rPr>
          <w:i/>
          <w:iCs/>
          <w:lang w:bidi="ar-SA"/>
        </w:rPr>
        <w:t xml:space="preserve"> </w:t>
      </w:r>
      <w:r w:rsidRPr="00301444">
        <w:rPr>
          <w:i/>
          <w:iCs/>
          <w:lang w:bidi="ar-SA"/>
        </w:rPr>
        <w:t>– Add to HTML snippet where button should be located.</w:t>
      </w:r>
    </w:p>
    <w:p w14:paraId="391DC6AF" w14:textId="3543B186" w:rsidR="00301444" w:rsidRPr="00301444" w:rsidRDefault="00425096" w:rsidP="00301444">
      <w:pPr>
        <w:spacing w:before="0" w:after="0"/>
        <w:ind w:left="360"/>
        <w:rPr>
          <w:lang w:bidi="ar-SA"/>
        </w:rPr>
      </w:pPr>
      <w:r w:rsidRPr="00425096">
        <w:rPr>
          <w:lang w:bidi="ar-SA"/>
        </w:rPr>
        <w:t>&lt;div id="paypal-button-container"&gt;&lt;/div&gt;</w:t>
      </w:r>
      <w:r w:rsidR="00301444">
        <w:rPr>
          <w:lang w:bidi="ar-SA"/>
        </w:rPr>
        <w:t xml:space="preserve">    </w:t>
      </w:r>
    </w:p>
    <w:p w14:paraId="53E2035C" w14:textId="77777777" w:rsidR="00CF1097" w:rsidRPr="00CF1097" w:rsidRDefault="00CF1097" w:rsidP="00516776">
      <w:pPr>
        <w:rPr>
          <w:lang w:bidi="ar-SA"/>
        </w:rPr>
      </w:pPr>
    </w:p>
    <w:p w14:paraId="58A4988B" w14:textId="77777777" w:rsidR="00516776" w:rsidRDefault="00516776" w:rsidP="00516776">
      <w:pPr>
        <w:rPr>
          <w:lang w:val="en-GB" w:bidi="ar-SA"/>
        </w:rPr>
      </w:pPr>
      <w:r>
        <w:rPr>
          <w:lang w:val="en-GB" w:bidi="ar-SA"/>
        </w:rPr>
        <w:t xml:space="preserve">Javascript SDK integration: </w:t>
      </w:r>
    </w:p>
    <w:p w14:paraId="3D7CF46C" w14:textId="20E7EAC2" w:rsidR="00516776" w:rsidRDefault="001566A8" w:rsidP="00516776">
      <w:pPr>
        <w:spacing w:before="0" w:after="0"/>
        <w:rPr>
          <w:lang w:bidi="ar-SA"/>
        </w:rPr>
      </w:pPr>
      <w:r>
        <w:rPr>
          <w:lang w:bidi="ar-SA"/>
        </w:rPr>
        <w:t xml:space="preserve">Add to </w:t>
      </w:r>
      <w:r w:rsidR="00516776" w:rsidRPr="00A42494">
        <w:rPr>
          <w:lang w:bidi="ar-SA"/>
        </w:rPr>
        <w:t>Javascript snippet:</w:t>
      </w:r>
    </w:p>
    <w:p w14:paraId="7406A35F" w14:textId="2414E291" w:rsidR="00516761" w:rsidRDefault="00516761" w:rsidP="00516776">
      <w:pPr>
        <w:spacing w:before="0" w:after="0"/>
        <w:rPr>
          <w:lang w:bidi="ar-SA"/>
        </w:rPr>
      </w:pPr>
    </w:p>
    <w:p w14:paraId="362DC3E1" w14:textId="77777777" w:rsidR="00516761" w:rsidRDefault="00516761" w:rsidP="00516761">
      <w:pPr>
        <w:spacing w:before="0" w:after="0"/>
        <w:rPr>
          <w:lang w:bidi="ar-SA"/>
        </w:rPr>
      </w:pPr>
      <w:r>
        <w:rPr>
          <w:lang w:bidi="ar-SA"/>
        </w:rPr>
        <w:t>paypal.Buttons({</w:t>
      </w:r>
    </w:p>
    <w:p w14:paraId="14C069DB" w14:textId="77777777" w:rsidR="00516761" w:rsidRDefault="00516761" w:rsidP="00516761">
      <w:pPr>
        <w:spacing w:before="0" w:after="0"/>
        <w:rPr>
          <w:lang w:bidi="ar-SA"/>
        </w:rPr>
      </w:pPr>
      <w:r>
        <w:rPr>
          <w:lang w:bidi="ar-SA"/>
        </w:rPr>
        <w:t xml:space="preserve">        // Order is created on the server and the order id is returned</w:t>
      </w:r>
    </w:p>
    <w:p w14:paraId="34A9A53D" w14:textId="1D6B67B1" w:rsidR="00516761" w:rsidRDefault="00516761" w:rsidP="00516761">
      <w:pPr>
        <w:spacing w:before="0" w:after="0"/>
        <w:rPr>
          <w:lang w:bidi="ar-SA"/>
        </w:rPr>
      </w:pPr>
      <w:r>
        <w:rPr>
          <w:lang w:bidi="ar-SA"/>
        </w:rPr>
        <w:t xml:space="preserve">        </w:t>
      </w:r>
      <w:r w:rsidRPr="0048677D">
        <w:rPr>
          <w:b/>
          <w:bCs/>
          <w:lang w:bidi="ar-SA"/>
        </w:rPr>
        <w:t>createOrder</w:t>
      </w:r>
      <w:r>
        <w:rPr>
          <w:lang w:bidi="ar-SA"/>
        </w:rPr>
        <w:t>: (data, actions) =&gt; {</w:t>
      </w:r>
    </w:p>
    <w:p w14:paraId="131F167D" w14:textId="13829698" w:rsidR="002F5DAB" w:rsidRDefault="002F5DAB" w:rsidP="002F5DAB">
      <w:pPr>
        <w:spacing w:before="0" w:after="0"/>
        <w:ind w:left="360" w:firstLine="720"/>
        <w:rPr>
          <w:lang w:bidi="ar-SA"/>
        </w:rPr>
      </w:pPr>
      <w:r>
        <w:rPr>
          <w:lang w:bidi="ar-SA"/>
        </w:rPr>
        <w:t xml:space="preserve">//Create </w:t>
      </w:r>
      <w:r w:rsidR="00266129">
        <w:rPr>
          <w:lang w:bidi="ar-SA"/>
        </w:rPr>
        <w:t>PayPalCreateOrder</w:t>
      </w:r>
      <w:r>
        <w:rPr>
          <w:lang w:bidi="ar-SA"/>
        </w:rPr>
        <w:t>DTO</w:t>
      </w:r>
    </w:p>
    <w:p w14:paraId="2AAE6971" w14:textId="77777777" w:rsidR="002F5DAB" w:rsidRDefault="002F5DAB" w:rsidP="002F5DAB">
      <w:pPr>
        <w:spacing w:before="0" w:after="0"/>
        <w:ind w:left="1080"/>
        <w:rPr>
          <w:lang w:bidi="ar-SA"/>
        </w:rPr>
      </w:pPr>
      <w:r>
        <w:rPr>
          <w:lang w:bidi="ar-SA"/>
        </w:rPr>
        <w:t>mx.data.create({</w:t>
      </w:r>
    </w:p>
    <w:p w14:paraId="000FD817" w14:textId="3C6290D6" w:rsidR="002F5DAB" w:rsidRDefault="002F5DAB" w:rsidP="002F5DAB">
      <w:pPr>
        <w:spacing w:before="0" w:after="0"/>
        <w:ind w:left="1080"/>
        <w:rPr>
          <w:lang w:bidi="ar-SA"/>
        </w:rPr>
      </w:pPr>
      <w:r>
        <w:rPr>
          <w:lang w:bidi="ar-SA"/>
        </w:rPr>
        <w:t xml:space="preserve">    entity: "</w:t>
      </w:r>
      <w:r w:rsidRPr="002F5DAB">
        <w:rPr>
          <w:b/>
          <w:bCs/>
          <w:lang w:bidi="ar-SA"/>
        </w:rPr>
        <w:t>Payment.</w:t>
      </w:r>
      <w:r w:rsidRPr="002F5DAB">
        <w:rPr>
          <w:b/>
          <w:bCs/>
        </w:rPr>
        <w:t>PayPalCreateOrderDTO</w:t>
      </w:r>
      <w:r>
        <w:rPr>
          <w:lang w:bidi="ar-SA"/>
        </w:rPr>
        <w:t>",</w:t>
      </w:r>
    </w:p>
    <w:p w14:paraId="7AE19B21" w14:textId="4574AB95" w:rsidR="002F5DAB" w:rsidRDefault="002F5DAB" w:rsidP="002F5DAB">
      <w:pPr>
        <w:spacing w:before="0" w:after="0"/>
        <w:ind w:left="1080"/>
        <w:rPr>
          <w:lang w:bidi="ar-SA"/>
        </w:rPr>
      </w:pPr>
      <w:r>
        <w:rPr>
          <w:lang w:bidi="ar-SA"/>
        </w:rPr>
        <w:t xml:space="preserve">    callback: function (object) {</w:t>
      </w:r>
    </w:p>
    <w:p w14:paraId="27E73E49" w14:textId="741C6ABB" w:rsidR="00A45C51" w:rsidRPr="00A45C51" w:rsidRDefault="00A45C51" w:rsidP="00A45C51">
      <w:pPr>
        <w:spacing w:before="0" w:after="0"/>
        <w:ind w:left="1080"/>
        <w:rPr>
          <w:b/>
          <w:bCs/>
          <w:i/>
          <w:iCs/>
          <w:lang w:bidi="ar-SA"/>
        </w:rPr>
      </w:pPr>
      <w:r>
        <w:rPr>
          <w:lang w:bidi="ar-SA"/>
        </w:rPr>
        <w:lastRenderedPageBreak/>
        <w:tab/>
        <w:t xml:space="preserve">     </w:t>
      </w:r>
      <w:r>
        <w:rPr>
          <w:lang w:bidi="ar-SA"/>
        </w:rPr>
        <w:t xml:space="preserve">object.set(“amount”,&lt;TotalAmountString&gt;)  </w:t>
      </w:r>
      <w:r w:rsidRPr="00A45C51">
        <w:rPr>
          <w:b/>
          <w:bCs/>
          <w:i/>
          <w:iCs/>
          <w:lang w:bidi="ar-SA"/>
        </w:rPr>
        <w:t>//Dynamically assign TotalAmount</w:t>
      </w:r>
    </w:p>
    <w:p w14:paraId="3C094AB5" w14:textId="77777777" w:rsidR="002F5DAB" w:rsidRDefault="002F5DAB" w:rsidP="002F5DAB">
      <w:pPr>
        <w:spacing w:before="0" w:after="0"/>
        <w:ind w:left="1080"/>
        <w:rPr>
          <w:lang w:bidi="ar-SA"/>
        </w:rPr>
      </w:pPr>
      <w:r>
        <w:rPr>
          <w:lang w:bidi="ar-SA"/>
        </w:rPr>
        <w:t xml:space="preserve">     },</w:t>
      </w:r>
    </w:p>
    <w:p w14:paraId="4B83E3D6" w14:textId="77777777" w:rsidR="002F5DAB" w:rsidRDefault="002F5DAB" w:rsidP="002F5DAB">
      <w:pPr>
        <w:spacing w:before="0" w:after="0"/>
        <w:ind w:left="1080"/>
        <w:rPr>
          <w:lang w:bidi="ar-SA"/>
        </w:rPr>
      </w:pPr>
      <w:r>
        <w:rPr>
          <w:lang w:bidi="ar-SA"/>
        </w:rPr>
        <w:t xml:space="preserve">     error: function (error) {</w:t>
      </w:r>
    </w:p>
    <w:p w14:paraId="1DC859AB" w14:textId="77777777" w:rsidR="002F5DAB" w:rsidRDefault="002F5DAB" w:rsidP="002F5DAB">
      <w:pPr>
        <w:spacing w:before="0" w:after="0"/>
        <w:ind w:left="1080"/>
        <w:rPr>
          <w:lang w:bidi="ar-SA"/>
        </w:rPr>
      </w:pPr>
      <w:r>
        <w:rPr>
          <w:lang w:bidi="ar-SA"/>
        </w:rPr>
        <w:t xml:space="preserve">     }</w:t>
      </w:r>
    </w:p>
    <w:p w14:paraId="2A24AF31" w14:textId="5277E5A0" w:rsidR="002F5DAB" w:rsidRDefault="002F5DAB" w:rsidP="002F5DAB">
      <w:pPr>
        <w:spacing w:before="0" w:after="0"/>
        <w:ind w:left="360"/>
        <w:rPr>
          <w:lang w:bidi="ar-SA"/>
        </w:rPr>
      </w:pPr>
      <w:r>
        <w:rPr>
          <w:lang w:bidi="ar-SA"/>
        </w:rPr>
        <w:t xml:space="preserve">                });</w:t>
      </w:r>
    </w:p>
    <w:p w14:paraId="4C00B94C" w14:textId="6A122889" w:rsidR="00146864" w:rsidRPr="00F96BFF" w:rsidRDefault="00146864" w:rsidP="00146864">
      <w:pPr>
        <w:spacing w:before="0" w:after="0"/>
        <w:ind w:left="1080"/>
        <w:rPr>
          <w:i/>
          <w:iCs/>
          <w:lang w:bidi="ar-SA"/>
        </w:rPr>
      </w:pPr>
      <w:r>
        <w:rPr>
          <w:lang w:bidi="ar-SA"/>
        </w:rPr>
        <w:tab/>
        <w:t xml:space="preserve">       </w:t>
      </w:r>
    </w:p>
    <w:p w14:paraId="5CB10C3B" w14:textId="202C7ADA" w:rsidR="00146864" w:rsidRDefault="00146864" w:rsidP="002F5DAB">
      <w:pPr>
        <w:spacing w:before="0" w:after="0"/>
        <w:ind w:left="360"/>
        <w:rPr>
          <w:lang w:bidi="ar-SA"/>
        </w:rPr>
      </w:pPr>
    </w:p>
    <w:p w14:paraId="4629218B" w14:textId="77777777" w:rsidR="00434F61" w:rsidRDefault="00266129" w:rsidP="00266129">
      <w:pPr>
        <w:spacing w:before="0" w:after="0"/>
        <w:ind w:left="720"/>
        <w:rPr>
          <w:lang w:bidi="ar-SA"/>
        </w:rPr>
      </w:pPr>
      <w:r>
        <w:rPr>
          <w:lang w:bidi="ar-SA"/>
        </w:rPr>
        <w:t xml:space="preserve">        </w:t>
      </w:r>
    </w:p>
    <w:p w14:paraId="1CFE9143" w14:textId="08EB4E57" w:rsidR="00266129" w:rsidRPr="00273166" w:rsidRDefault="00266129" w:rsidP="00266129">
      <w:pPr>
        <w:spacing w:before="0" w:after="0"/>
        <w:ind w:left="720"/>
        <w:rPr>
          <w:i/>
          <w:iCs/>
          <w:lang w:bidi="ar-SA"/>
        </w:rPr>
      </w:pPr>
      <w:r w:rsidRPr="00273166">
        <w:rPr>
          <w:i/>
          <w:iCs/>
          <w:lang w:bidi="ar-SA"/>
        </w:rPr>
        <w:t>//Call MF_SaveBillingMethodDTO microflow – Adds Payment Method/Cart</w:t>
      </w:r>
    </w:p>
    <w:p w14:paraId="6D176651" w14:textId="77777777" w:rsidR="00266129" w:rsidRDefault="00266129" w:rsidP="00266129">
      <w:pPr>
        <w:spacing w:before="0" w:after="0"/>
        <w:ind w:left="720" w:firstLine="360"/>
        <w:rPr>
          <w:lang w:bidi="ar-SA"/>
        </w:rPr>
      </w:pPr>
      <w:r>
        <w:rPr>
          <w:lang w:bidi="ar-SA"/>
        </w:rPr>
        <w:t>mx.data.action({</w:t>
      </w:r>
    </w:p>
    <w:p w14:paraId="35BD2D5C" w14:textId="77777777" w:rsidR="00266129" w:rsidRDefault="00266129" w:rsidP="00266129">
      <w:pPr>
        <w:spacing w:before="0" w:after="0"/>
        <w:ind w:left="1080"/>
        <w:rPr>
          <w:lang w:bidi="ar-SA"/>
        </w:rPr>
      </w:pPr>
      <w:r>
        <w:rPr>
          <w:lang w:bidi="ar-SA"/>
        </w:rPr>
        <w:t xml:space="preserve">    params: {</w:t>
      </w:r>
    </w:p>
    <w:p w14:paraId="3581E6AF" w14:textId="0BF4A876" w:rsidR="00266129" w:rsidRDefault="00266129" w:rsidP="00266129">
      <w:pPr>
        <w:spacing w:before="0" w:after="0"/>
        <w:ind w:left="1080"/>
        <w:rPr>
          <w:lang w:bidi="ar-SA"/>
        </w:rPr>
      </w:pPr>
      <w:r>
        <w:rPr>
          <w:lang w:bidi="ar-SA"/>
        </w:rPr>
        <w:t xml:space="preserve">        actionname: "</w:t>
      </w:r>
      <w:r w:rsidRPr="00273166">
        <w:rPr>
          <w:b/>
          <w:bCs/>
          <w:lang w:bidi="ar-SA"/>
        </w:rPr>
        <w:t>Payment.MF_</w:t>
      </w:r>
      <w:r>
        <w:rPr>
          <w:b/>
          <w:bCs/>
          <w:lang w:bidi="ar-SA"/>
        </w:rPr>
        <w:t>PayPalCreateOrder</w:t>
      </w:r>
      <w:r>
        <w:rPr>
          <w:lang w:bidi="ar-SA"/>
        </w:rPr>
        <w:t>",</w:t>
      </w:r>
    </w:p>
    <w:p w14:paraId="537B8D42" w14:textId="77777777" w:rsidR="00266129" w:rsidRDefault="00266129" w:rsidP="00266129">
      <w:pPr>
        <w:spacing w:before="0" w:after="0"/>
        <w:ind w:left="1080"/>
        <w:rPr>
          <w:lang w:bidi="ar-SA"/>
        </w:rPr>
      </w:pPr>
      <w:r>
        <w:rPr>
          <w:lang w:bidi="ar-SA"/>
        </w:rPr>
        <w:t xml:space="preserve">        origin: this.mxform</w:t>
      </w:r>
    </w:p>
    <w:p w14:paraId="45E6F3F8" w14:textId="77777777" w:rsidR="00266129" w:rsidRDefault="00266129" w:rsidP="00266129">
      <w:pPr>
        <w:spacing w:before="0" w:after="0"/>
        <w:ind w:left="1080"/>
        <w:rPr>
          <w:lang w:bidi="ar-SA"/>
        </w:rPr>
      </w:pPr>
      <w:r>
        <w:rPr>
          <w:lang w:bidi="ar-SA"/>
        </w:rPr>
        <w:t xml:space="preserve">    },</w:t>
      </w:r>
    </w:p>
    <w:p w14:paraId="482A4683" w14:textId="77777777" w:rsidR="00266129" w:rsidRDefault="00266129" w:rsidP="00266129">
      <w:pPr>
        <w:spacing w:before="0" w:after="0"/>
        <w:ind w:left="1080"/>
        <w:rPr>
          <w:lang w:bidi="ar-SA"/>
        </w:rPr>
      </w:pPr>
      <w:r>
        <w:rPr>
          <w:lang w:bidi="ar-SA"/>
        </w:rPr>
        <w:t xml:space="preserve">    callback: function(obj) {</w:t>
      </w:r>
    </w:p>
    <w:p w14:paraId="61726DFA" w14:textId="050ECE7A" w:rsidR="00266129" w:rsidRDefault="00266129" w:rsidP="00266129">
      <w:pPr>
        <w:spacing w:before="0" w:after="0"/>
        <w:ind w:left="1080"/>
        <w:rPr>
          <w:lang w:bidi="ar-SA"/>
        </w:rPr>
      </w:pPr>
      <w:r>
        <w:rPr>
          <w:lang w:bidi="ar-SA"/>
        </w:rPr>
        <w:t xml:space="preserve">        </w:t>
      </w:r>
      <w:r>
        <w:rPr>
          <w:lang w:bidi="ar-SA"/>
        </w:rPr>
        <w:t xml:space="preserve">return </w:t>
      </w:r>
      <w:r>
        <w:rPr>
          <w:lang w:bidi="ar-SA"/>
        </w:rPr>
        <w:t>obj.get("</w:t>
      </w:r>
      <w:r>
        <w:rPr>
          <w:lang w:bidi="ar-SA"/>
        </w:rPr>
        <w:t>orderId</w:t>
      </w:r>
      <w:r>
        <w:rPr>
          <w:lang w:bidi="ar-SA"/>
        </w:rPr>
        <w:t>"));</w:t>
      </w:r>
    </w:p>
    <w:p w14:paraId="7DF1EE4D" w14:textId="77777777" w:rsidR="00266129" w:rsidRDefault="00266129" w:rsidP="00266129">
      <w:pPr>
        <w:spacing w:before="0" w:after="0"/>
        <w:ind w:left="1080"/>
        <w:rPr>
          <w:lang w:bidi="ar-SA"/>
        </w:rPr>
      </w:pPr>
      <w:r>
        <w:rPr>
          <w:lang w:bidi="ar-SA"/>
        </w:rPr>
        <w:t xml:space="preserve">    },</w:t>
      </w:r>
    </w:p>
    <w:p w14:paraId="4550020C" w14:textId="77777777" w:rsidR="00266129" w:rsidRDefault="00266129" w:rsidP="00266129">
      <w:pPr>
        <w:spacing w:before="0" w:after="0"/>
        <w:ind w:left="1080"/>
        <w:rPr>
          <w:lang w:bidi="ar-SA"/>
        </w:rPr>
      </w:pPr>
      <w:r>
        <w:rPr>
          <w:lang w:bidi="ar-SA"/>
        </w:rPr>
        <w:t xml:space="preserve">    error: function(error) {</w:t>
      </w:r>
    </w:p>
    <w:p w14:paraId="296B6CCA" w14:textId="77777777" w:rsidR="00266129" w:rsidRDefault="00266129" w:rsidP="00266129">
      <w:pPr>
        <w:spacing w:before="0" w:after="0"/>
        <w:ind w:left="1080"/>
        <w:rPr>
          <w:lang w:bidi="ar-SA"/>
        </w:rPr>
      </w:pPr>
      <w:r>
        <w:rPr>
          <w:lang w:bidi="ar-SA"/>
        </w:rPr>
        <w:t xml:space="preserve">        //alert(error.description);</w:t>
      </w:r>
    </w:p>
    <w:p w14:paraId="1939407A" w14:textId="77777777" w:rsidR="00266129" w:rsidRDefault="00266129" w:rsidP="00266129">
      <w:pPr>
        <w:spacing w:before="0" w:after="0"/>
        <w:ind w:left="1080"/>
        <w:rPr>
          <w:lang w:bidi="ar-SA"/>
        </w:rPr>
      </w:pPr>
      <w:r>
        <w:rPr>
          <w:lang w:bidi="ar-SA"/>
        </w:rPr>
        <w:t xml:space="preserve">    }</w:t>
      </w:r>
    </w:p>
    <w:p w14:paraId="19841C02" w14:textId="77777777" w:rsidR="00516761" w:rsidRDefault="00516761" w:rsidP="00516761">
      <w:pPr>
        <w:spacing w:before="0" w:after="0"/>
        <w:rPr>
          <w:lang w:bidi="ar-SA"/>
        </w:rPr>
      </w:pPr>
      <w:r>
        <w:rPr>
          <w:lang w:bidi="ar-SA"/>
        </w:rPr>
        <w:t xml:space="preserve">        },</w:t>
      </w:r>
    </w:p>
    <w:p w14:paraId="7C3334AA" w14:textId="77777777" w:rsidR="00516761" w:rsidRDefault="00516761" w:rsidP="00516761">
      <w:pPr>
        <w:spacing w:before="0" w:after="0"/>
        <w:rPr>
          <w:lang w:bidi="ar-SA"/>
        </w:rPr>
      </w:pPr>
      <w:r>
        <w:rPr>
          <w:lang w:bidi="ar-SA"/>
        </w:rPr>
        <w:t xml:space="preserve">        // Finalize the transaction on the server after payer approval</w:t>
      </w:r>
    </w:p>
    <w:p w14:paraId="537869F3" w14:textId="77777777" w:rsidR="00516761" w:rsidRDefault="00516761" w:rsidP="00516761">
      <w:pPr>
        <w:spacing w:before="0" w:after="0"/>
        <w:rPr>
          <w:lang w:bidi="ar-SA"/>
        </w:rPr>
      </w:pPr>
      <w:r>
        <w:rPr>
          <w:lang w:bidi="ar-SA"/>
        </w:rPr>
        <w:t xml:space="preserve">        </w:t>
      </w:r>
      <w:r w:rsidRPr="0048677D">
        <w:rPr>
          <w:b/>
          <w:bCs/>
          <w:lang w:bidi="ar-SA"/>
        </w:rPr>
        <w:t>onApprove</w:t>
      </w:r>
      <w:r>
        <w:rPr>
          <w:lang w:bidi="ar-SA"/>
        </w:rPr>
        <w:t>: (data, actions) =&gt; {</w:t>
      </w:r>
    </w:p>
    <w:p w14:paraId="2A0694C5" w14:textId="1D4EBB89" w:rsidR="005226EE" w:rsidRDefault="005226EE" w:rsidP="005226EE">
      <w:pPr>
        <w:spacing w:before="0" w:after="0"/>
        <w:ind w:left="720" w:firstLine="360"/>
        <w:rPr>
          <w:lang w:bidi="ar-SA"/>
        </w:rPr>
      </w:pPr>
      <w:r>
        <w:rPr>
          <w:lang w:bidi="ar-SA"/>
        </w:rPr>
        <w:t>//Create BillingMethodDTO</w:t>
      </w:r>
    </w:p>
    <w:p w14:paraId="598618FD" w14:textId="77777777" w:rsidR="005226EE" w:rsidRDefault="005226EE" w:rsidP="005226EE">
      <w:pPr>
        <w:spacing w:before="0" w:after="0"/>
        <w:ind w:left="1080"/>
        <w:rPr>
          <w:lang w:bidi="ar-SA"/>
        </w:rPr>
      </w:pPr>
      <w:r>
        <w:rPr>
          <w:lang w:bidi="ar-SA"/>
        </w:rPr>
        <w:t>mx.data.create({</w:t>
      </w:r>
    </w:p>
    <w:p w14:paraId="0879906F" w14:textId="047B9773" w:rsidR="005226EE" w:rsidRDefault="005226EE" w:rsidP="005226EE">
      <w:pPr>
        <w:spacing w:before="0" w:after="0"/>
        <w:ind w:left="1080"/>
        <w:rPr>
          <w:lang w:bidi="ar-SA"/>
        </w:rPr>
      </w:pPr>
      <w:r>
        <w:rPr>
          <w:lang w:bidi="ar-SA"/>
        </w:rPr>
        <w:t xml:space="preserve">    entity: "</w:t>
      </w:r>
      <w:r w:rsidRPr="002F5DAB">
        <w:rPr>
          <w:b/>
          <w:bCs/>
          <w:lang w:bidi="ar-SA"/>
        </w:rPr>
        <w:t>Payment.</w:t>
      </w:r>
      <w:r w:rsidR="002F5DAB" w:rsidRPr="002F5DAB">
        <w:rPr>
          <w:b/>
          <w:bCs/>
          <w:lang w:bidi="ar-SA"/>
        </w:rPr>
        <w:t>BillingMethodDTO</w:t>
      </w:r>
      <w:r>
        <w:rPr>
          <w:lang w:bidi="ar-SA"/>
        </w:rPr>
        <w:t>",</w:t>
      </w:r>
    </w:p>
    <w:p w14:paraId="3AA6A2BB" w14:textId="6E6E3B50" w:rsidR="005226EE" w:rsidRDefault="005226EE" w:rsidP="005226EE">
      <w:pPr>
        <w:spacing w:before="0" w:after="0"/>
        <w:ind w:left="1080"/>
        <w:rPr>
          <w:lang w:bidi="ar-SA"/>
        </w:rPr>
      </w:pPr>
      <w:r>
        <w:rPr>
          <w:lang w:bidi="ar-SA"/>
        </w:rPr>
        <w:t xml:space="preserve">    callback: function (object) {</w:t>
      </w:r>
    </w:p>
    <w:p w14:paraId="15E64C80" w14:textId="6B58E904" w:rsidR="006B6AC2" w:rsidRDefault="006B6AC2" w:rsidP="005226EE">
      <w:pPr>
        <w:spacing w:before="0" w:after="0"/>
        <w:ind w:left="1080"/>
        <w:rPr>
          <w:lang w:bidi="ar-SA"/>
        </w:rPr>
      </w:pPr>
      <w:r>
        <w:rPr>
          <w:lang w:bidi="ar-SA"/>
        </w:rPr>
        <w:t xml:space="preserve">      object.set(“</w:t>
      </w:r>
      <w:r w:rsidR="00A45C51">
        <w:rPr>
          <w:lang w:bidi="ar-SA"/>
        </w:rPr>
        <w:t>PaypageRegistrationId</w:t>
      </w:r>
      <w:r>
        <w:rPr>
          <w:lang w:bidi="ar-SA"/>
        </w:rPr>
        <w:t>”,</w:t>
      </w:r>
      <w:r w:rsidR="00A45C51" w:rsidRPr="00A45C51">
        <w:rPr>
          <w:b/>
          <w:bCs/>
          <w:lang w:bidi="ar-SA"/>
        </w:rPr>
        <w:t xml:space="preserve"> </w:t>
      </w:r>
      <w:r w:rsidR="00A45C51" w:rsidRPr="005226EE">
        <w:rPr>
          <w:b/>
          <w:bCs/>
          <w:lang w:bidi="ar-SA"/>
        </w:rPr>
        <w:t>data.orderID</w:t>
      </w:r>
      <w:r w:rsidR="00A45C51">
        <w:rPr>
          <w:b/>
          <w:bCs/>
          <w:lang w:bidi="ar-SA"/>
        </w:rPr>
        <w:t>)</w:t>
      </w:r>
      <w:r w:rsidR="00A45C51">
        <w:rPr>
          <w:lang w:bidi="ar-SA"/>
        </w:rPr>
        <w:t>;</w:t>
      </w:r>
    </w:p>
    <w:p w14:paraId="7E2FE4E6" w14:textId="3AE2DC35" w:rsidR="00A45C51" w:rsidRDefault="00A45C51" w:rsidP="00A45C51">
      <w:pPr>
        <w:spacing w:before="0" w:after="0"/>
        <w:ind w:left="1080"/>
        <w:rPr>
          <w:b/>
          <w:bCs/>
          <w:i/>
          <w:iCs/>
          <w:lang w:bidi="ar-SA"/>
        </w:rPr>
      </w:pPr>
      <w:r>
        <w:rPr>
          <w:lang w:bidi="ar-SA"/>
        </w:rPr>
        <w:t xml:space="preserve">      </w:t>
      </w:r>
      <w:r>
        <w:rPr>
          <w:lang w:bidi="ar-SA"/>
        </w:rPr>
        <w:t>object.set(“RiteCardTypeId”,</w:t>
      </w:r>
      <w:r w:rsidRPr="00A45C51">
        <w:rPr>
          <w:b/>
          <w:bCs/>
          <w:lang w:bidi="ar-SA"/>
        </w:rPr>
        <w:t xml:space="preserve"> </w:t>
      </w:r>
      <w:r w:rsidR="0048677D">
        <w:rPr>
          <w:b/>
          <w:bCs/>
          <w:lang w:bidi="ar-SA"/>
        </w:rPr>
        <w:t>“</w:t>
      </w:r>
      <w:r w:rsidRPr="00B55F37">
        <w:rPr>
          <w:b/>
          <w:bCs/>
          <w:lang w:bidi="ar-SA"/>
        </w:rPr>
        <w:t>7</w:t>
      </w:r>
      <w:r w:rsidR="0048677D">
        <w:rPr>
          <w:b/>
          <w:bCs/>
          <w:lang w:bidi="ar-SA"/>
        </w:rPr>
        <w:t>”</w:t>
      </w:r>
      <w:r>
        <w:rPr>
          <w:lang w:bidi="ar-SA"/>
        </w:rPr>
        <w:t xml:space="preserve">); </w:t>
      </w:r>
      <w:r>
        <w:rPr>
          <w:lang w:bidi="ar-SA"/>
        </w:rPr>
        <w:t xml:space="preserve"> </w:t>
      </w:r>
      <w:r w:rsidRPr="005226EE">
        <w:rPr>
          <w:b/>
          <w:bCs/>
          <w:i/>
          <w:iCs/>
          <w:lang w:bidi="ar-SA"/>
        </w:rPr>
        <w:t>//Value for PayPal credit card type</w:t>
      </w:r>
    </w:p>
    <w:p w14:paraId="1381935E" w14:textId="638C5C0A" w:rsidR="00A45C51" w:rsidRPr="00A45C51" w:rsidRDefault="00A45C51" w:rsidP="00A45C51">
      <w:pPr>
        <w:spacing w:before="0" w:after="0"/>
        <w:ind w:left="1080"/>
        <w:rPr>
          <w:lang w:bidi="ar-SA"/>
        </w:rPr>
      </w:pPr>
      <w:r>
        <w:rPr>
          <w:lang w:bidi="ar-SA"/>
        </w:rPr>
        <w:t xml:space="preserve">      </w:t>
      </w:r>
      <w:r>
        <w:rPr>
          <w:lang w:bidi="ar-SA"/>
        </w:rPr>
        <w:t>object.set(“ExpirationDate”,</w:t>
      </w:r>
      <w:r w:rsidRPr="00A45C51">
        <w:rPr>
          <w:b/>
          <w:bCs/>
          <w:lang w:bidi="ar-SA"/>
        </w:rPr>
        <w:t xml:space="preserve"> </w:t>
      </w:r>
      <w:r w:rsidR="0048677D">
        <w:rPr>
          <w:b/>
          <w:bCs/>
          <w:lang w:bidi="ar-SA"/>
        </w:rPr>
        <w:t>“12/99”</w:t>
      </w:r>
      <w:r>
        <w:rPr>
          <w:lang w:bidi="ar-SA"/>
        </w:rPr>
        <w:t xml:space="preserve">);  </w:t>
      </w:r>
    </w:p>
    <w:p w14:paraId="25BDA073" w14:textId="0E6D5461" w:rsidR="005226EE" w:rsidRDefault="005226EE" w:rsidP="005226EE">
      <w:pPr>
        <w:spacing w:before="0" w:after="0"/>
        <w:ind w:left="1080"/>
        <w:rPr>
          <w:lang w:bidi="ar-SA"/>
        </w:rPr>
      </w:pPr>
      <w:r>
        <w:rPr>
          <w:lang w:bidi="ar-SA"/>
        </w:rPr>
        <w:t xml:space="preserve">     },</w:t>
      </w:r>
    </w:p>
    <w:p w14:paraId="76C11E50" w14:textId="77777777" w:rsidR="005226EE" w:rsidRDefault="005226EE" w:rsidP="005226EE">
      <w:pPr>
        <w:spacing w:before="0" w:after="0"/>
        <w:ind w:left="1080"/>
        <w:rPr>
          <w:lang w:bidi="ar-SA"/>
        </w:rPr>
      </w:pPr>
      <w:r>
        <w:rPr>
          <w:lang w:bidi="ar-SA"/>
        </w:rPr>
        <w:t xml:space="preserve">     error: function (error) {</w:t>
      </w:r>
    </w:p>
    <w:p w14:paraId="69B4C84A" w14:textId="77777777" w:rsidR="005226EE" w:rsidRDefault="005226EE" w:rsidP="005226EE">
      <w:pPr>
        <w:spacing w:before="0" w:after="0"/>
        <w:ind w:left="1080"/>
        <w:rPr>
          <w:lang w:bidi="ar-SA"/>
        </w:rPr>
      </w:pPr>
      <w:r>
        <w:rPr>
          <w:lang w:bidi="ar-SA"/>
        </w:rPr>
        <w:t xml:space="preserve">     }</w:t>
      </w:r>
    </w:p>
    <w:p w14:paraId="5774A802" w14:textId="77777777" w:rsidR="005226EE" w:rsidRDefault="005226EE" w:rsidP="005226EE">
      <w:pPr>
        <w:spacing w:before="0" w:after="0"/>
        <w:ind w:left="360"/>
        <w:rPr>
          <w:lang w:bidi="ar-SA"/>
        </w:rPr>
      </w:pPr>
      <w:r>
        <w:rPr>
          <w:lang w:bidi="ar-SA"/>
        </w:rPr>
        <w:t xml:space="preserve">                });</w:t>
      </w:r>
    </w:p>
    <w:p w14:paraId="500FA894" w14:textId="5256A082" w:rsidR="005226EE" w:rsidRDefault="005226EE" w:rsidP="0048677D">
      <w:pPr>
        <w:spacing w:before="0" w:after="0"/>
        <w:ind w:left="1080"/>
        <w:rPr>
          <w:lang w:bidi="ar-SA"/>
        </w:rPr>
      </w:pPr>
      <w:r>
        <w:rPr>
          <w:lang w:bidi="ar-SA"/>
        </w:rPr>
        <w:t xml:space="preserve">                        </w:t>
      </w:r>
    </w:p>
    <w:p w14:paraId="03C30C03" w14:textId="77777777" w:rsidR="005226EE" w:rsidRDefault="005226EE" w:rsidP="005226EE">
      <w:pPr>
        <w:spacing w:before="0" w:after="0"/>
        <w:ind w:left="360"/>
        <w:rPr>
          <w:lang w:bidi="ar-SA"/>
        </w:rPr>
      </w:pPr>
    </w:p>
    <w:p w14:paraId="6CB08530" w14:textId="77777777" w:rsidR="005226EE" w:rsidRPr="00273166" w:rsidRDefault="005226EE" w:rsidP="005226EE">
      <w:pPr>
        <w:spacing w:before="0" w:after="0"/>
        <w:ind w:left="720"/>
        <w:rPr>
          <w:i/>
          <w:iCs/>
          <w:lang w:bidi="ar-SA"/>
        </w:rPr>
      </w:pPr>
      <w:r>
        <w:rPr>
          <w:lang w:bidi="ar-SA"/>
        </w:rPr>
        <w:t xml:space="preserve">       </w:t>
      </w:r>
      <w:r w:rsidRPr="00273166">
        <w:rPr>
          <w:i/>
          <w:iCs/>
          <w:lang w:bidi="ar-SA"/>
        </w:rPr>
        <w:t>//Call MF_SaveBillingMethodDTO microflow – Adds Payment Method/Cart</w:t>
      </w:r>
    </w:p>
    <w:p w14:paraId="4AF261D2" w14:textId="77777777" w:rsidR="005226EE" w:rsidRDefault="005226EE" w:rsidP="005226EE">
      <w:pPr>
        <w:spacing w:before="0" w:after="0"/>
        <w:ind w:left="720" w:firstLine="360"/>
        <w:rPr>
          <w:lang w:bidi="ar-SA"/>
        </w:rPr>
      </w:pPr>
      <w:r>
        <w:rPr>
          <w:lang w:bidi="ar-SA"/>
        </w:rPr>
        <w:t>mx.data.action({</w:t>
      </w:r>
    </w:p>
    <w:p w14:paraId="4F9F97F8" w14:textId="77777777" w:rsidR="005226EE" w:rsidRDefault="005226EE" w:rsidP="005226EE">
      <w:pPr>
        <w:spacing w:before="0" w:after="0"/>
        <w:ind w:left="1080"/>
        <w:rPr>
          <w:lang w:bidi="ar-SA"/>
        </w:rPr>
      </w:pPr>
      <w:r>
        <w:rPr>
          <w:lang w:bidi="ar-SA"/>
        </w:rPr>
        <w:t xml:space="preserve">    params: {</w:t>
      </w:r>
    </w:p>
    <w:p w14:paraId="3895E767" w14:textId="77777777" w:rsidR="005226EE" w:rsidRDefault="005226EE" w:rsidP="005226EE">
      <w:pPr>
        <w:spacing w:before="0" w:after="0"/>
        <w:ind w:left="1080"/>
        <w:rPr>
          <w:lang w:bidi="ar-SA"/>
        </w:rPr>
      </w:pPr>
      <w:r>
        <w:rPr>
          <w:lang w:bidi="ar-SA"/>
        </w:rPr>
        <w:t xml:space="preserve">        actionname: "</w:t>
      </w:r>
      <w:r w:rsidRPr="00273166">
        <w:rPr>
          <w:b/>
          <w:bCs/>
          <w:lang w:bidi="ar-SA"/>
        </w:rPr>
        <w:t>Payment.MF_SaveBillingMethodDTO</w:t>
      </w:r>
      <w:r>
        <w:rPr>
          <w:lang w:bidi="ar-SA"/>
        </w:rPr>
        <w:t>",</w:t>
      </w:r>
    </w:p>
    <w:p w14:paraId="69DB19E1" w14:textId="77777777" w:rsidR="005226EE" w:rsidRDefault="005226EE" w:rsidP="005226EE">
      <w:pPr>
        <w:spacing w:before="0" w:after="0"/>
        <w:ind w:left="1080"/>
        <w:rPr>
          <w:lang w:bidi="ar-SA"/>
        </w:rPr>
      </w:pPr>
      <w:r>
        <w:rPr>
          <w:lang w:bidi="ar-SA"/>
        </w:rPr>
        <w:t xml:space="preserve">        origin: this.mxform</w:t>
      </w:r>
    </w:p>
    <w:p w14:paraId="157CC72D" w14:textId="77777777" w:rsidR="005226EE" w:rsidRDefault="005226EE" w:rsidP="005226EE">
      <w:pPr>
        <w:spacing w:before="0" w:after="0"/>
        <w:ind w:left="1080"/>
        <w:rPr>
          <w:lang w:bidi="ar-SA"/>
        </w:rPr>
      </w:pPr>
      <w:r>
        <w:rPr>
          <w:lang w:bidi="ar-SA"/>
        </w:rPr>
        <w:t xml:space="preserve">    },</w:t>
      </w:r>
    </w:p>
    <w:p w14:paraId="6EF1B52E" w14:textId="77777777" w:rsidR="005226EE" w:rsidRDefault="005226EE" w:rsidP="005226EE">
      <w:pPr>
        <w:spacing w:before="0" w:after="0"/>
        <w:ind w:left="1080"/>
        <w:rPr>
          <w:lang w:bidi="ar-SA"/>
        </w:rPr>
      </w:pPr>
      <w:r>
        <w:rPr>
          <w:lang w:bidi="ar-SA"/>
        </w:rPr>
        <w:t xml:space="preserve">    callback: function(obj) {</w:t>
      </w:r>
    </w:p>
    <w:p w14:paraId="49C08984" w14:textId="77777777" w:rsidR="005226EE" w:rsidRDefault="005226EE" w:rsidP="005226EE">
      <w:pPr>
        <w:spacing w:before="0" w:after="0"/>
        <w:ind w:left="1080"/>
        <w:rPr>
          <w:lang w:bidi="ar-SA"/>
        </w:rPr>
      </w:pPr>
      <w:r>
        <w:rPr>
          <w:lang w:bidi="ar-SA"/>
        </w:rPr>
        <w:t xml:space="preserve">        // expect single MxObject</w:t>
      </w:r>
    </w:p>
    <w:p w14:paraId="7A6864B1" w14:textId="77777777" w:rsidR="005226EE" w:rsidRDefault="005226EE" w:rsidP="005226EE">
      <w:pPr>
        <w:spacing w:before="0" w:after="0"/>
        <w:ind w:left="1080"/>
        <w:rPr>
          <w:lang w:bidi="ar-SA"/>
        </w:rPr>
      </w:pPr>
      <w:r>
        <w:rPr>
          <w:lang w:bidi="ar-SA"/>
        </w:rPr>
        <w:t xml:space="preserve">        //alert(obj.get("manufacturer"));</w:t>
      </w:r>
    </w:p>
    <w:p w14:paraId="11EBCF0B" w14:textId="77777777" w:rsidR="005226EE" w:rsidRDefault="005226EE" w:rsidP="005226EE">
      <w:pPr>
        <w:spacing w:before="0" w:after="0"/>
        <w:ind w:left="1080"/>
        <w:rPr>
          <w:lang w:bidi="ar-SA"/>
        </w:rPr>
      </w:pPr>
      <w:r>
        <w:rPr>
          <w:lang w:bidi="ar-SA"/>
        </w:rPr>
        <w:t xml:space="preserve">    },</w:t>
      </w:r>
    </w:p>
    <w:p w14:paraId="1E728C79" w14:textId="77777777" w:rsidR="005226EE" w:rsidRDefault="005226EE" w:rsidP="005226EE">
      <w:pPr>
        <w:spacing w:before="0" w:after="0"/>
        <w:ind w:left="1080"/>
        <w:rPr>
          <w:lang w:bidi="ar-SA"/>
        </w:rPr>
      </w:pPr>
      <w:r>
        <w:rPr>
          <w:lang w:bidi="ar-SA"/>
        </w:rPr>
        <w:t xml:space="preserve">    error: function(error) {</w:t>
      </w:r>
    </w:p>
    <w:p w14:paraId="2B83CFA1" w14:textId="77777777" w:rsidR="005226EE" w:rsidRDefault="005226EE" w:rsidP="005226EE">
      <w:pPr>
        <w:spacing w:before="0" w:after="0"/>
        <w:ind w:left="1080"/>
        <w:rPr>
          <w:lang w:bidi="ar-SA"/>
        </w:rPr>
      </w:pPr>
      <w:r>
        <w:rPr>
          <w:lang w:bidi="ar-SA"/>
        </w:rPr>
        <w:t xml:space="preserve">        //alert(error.description);</w:t>
      </w:r>
    </w:p>
    <w:p w14:paraId="7AC12CE0" w14:textId="77777777" w:rsidR="005226EE" w:rsidRDefault="005226EE" w:rsidP="005226EE">
      <w:pPr>
        <w:spacing w:before="0" w:after="0"/>
        <w:ind w:left="1080"/>
        <w:rPr>
          <w:lang w:bidi="ar-SA"/>
        </w:rPr>
      </w:pPr>
      <w:r>
        <w:rPr>
          <w:lang w:bidi="ar-SA"/>
        </w:rPr>
        <w:t xml:space="preserve">    }</w:t>
      </w:r>
    </w:p>
    <w:p w14:paraId="16B33A91" w14:textId="5FE381F6" w:rsidR="00516761" w:rsidRDefault="005226EE" w:rsidP="005226EE">
      <w:pPr>
        <w:spacing w:before="0" w:after="0"/>
        <w:rPr>
          <w:lang w:bidi="ar-SA"/>
        </w:rPr>
      </w:pPr>
      <w:r>
        <w:rPr>
          <w:lang w:bidi="ar-SA"/>
        </w:rPr>
        <w:t>});</w:t>
      </w:r>
      <w:r>
        <w:rPr>
          <w:lang w:bidi="ar-SA"/>
        </w:rPr>
        <w:tab/>
      </w:r>
      <w:r>
        <w:rPr>
          <w:lang w:bidi="ar-SA"/>
        </w:rPr>
        <w:tab/>
      </w:r>
      <w:r w:rsidRPr="00A42494">
        <w:rPr>
          <w:lang w:bidi="ar-SA"/>
        </w:rPr>
        <w:t xml:space="preserve"> </w:t>
      </w:r>
      <w:r>
        <w:rPr>
          <w:lang w:bidi="ar-SA"/>
        </w:rPr>
        <w:t xml:space="preserve">  </w:t>
      </w:r>
      <w:r>
        <w:rPr>
          <w:lang w:bidi="ar-SA"/>
        </w:rPr>
        <w:tab/>
      </w:r>
      <w:r>
        <w:rPr>
          <w:lang w:bidi="ar-SA"/>
        </w:rPr>
        <w:tab/>
      </w:r>
      <w:r>
        <w:rPr>
          <w:lang w:bidi="ar-SA"/>
        </w:rPr>
        <w:tab/>
      </w:r>
      <w:r>
        <w:rPr>
          <w:lang w:bidi="ar-SA"/>
        </w:rPr>
        <w:tab/>
      </w:r>
      <w:r w:rsidR="00516761">
        <w:rPr>
          <w:lang w:bidi="ar-SA"/>
        </w:rPr>
        <w:t xml:space="preserve">   </w:t>
      </w:r>
      <w:r>
        <w:rPr>
          <w:lang w:bidi="ar-SA"/>
        </w:rPr>
        <w:tab/>
      </w:r>
    </w:p>
    <w:p w14:paraId="74DA9175" w14:textId="77777777" w:rsidR="00516761" w:rsidRDefault="00516761" w:rsidP="00516761">
      <w:pPr>
        <w:spacing w:before="0" w:after="0"/>
        <w:rPr>
          <w:lang w:bidi="ar-SA"/>
        </w:rPr>
      </w:pPr>
      <w:r>
        <w:rPr>
          <w:lang w:bidi="ar-SA"/>
        </w:rPr>
        <w:t xml:space="preserve">        }</w:t>
      </w:r>
    </w:p>
    <w:p w14:paraId="504499D5" w14:textId="000B2BF8" w:rsidR="00516761" w:rsidRPr="00A42494" w:rsidRDefault="00516761" w:rsidP="00516761">
      <w:pPr>
        <w:spacing w:before="0" w:after="0"/>
        <w:rPr>
          <w:lang w:bidi="ar-SA"/>
        </w:rPr>
      </w:pPr>
      <w:r>
        <w:rPr>
          <w:lang w:bidi="ar-SA"/>
        </w:rPr>
        <w:lastRenderedPageBreak/>
        <w:t xml:space="preserve">      }).render('#paypal-button-container');</w:t>
      </w:r>
    </w:p>
    <w:p w14:paraId="3FEA0F16" w14:textId="0B144731" w:rsidR="0010553F" w:rsidRPr="004C3D79" w:rsidRDefault="0010553F" w:rsidP="004C3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ins w:id="383" w:author="Mythili Ramamoorthy" w:date="2022-03-21T19:41:00Z"/>
          <w:rFonts w:eastAsia="Times New Roman" w:cstheme="minorHAnsi"/>
          <w:i/>
          <w:iCs/>
          <w:lang w:val="en-IN" w:eastAsia="en-IN" w:bidi="ar-SA"/>
          <w:rPrChange w:id="384" w:author="Mythili Ramamoorthy" w:date="2022-03-22T18:17:00Z">
            <w:rPr>
              <w:ins w:id="385" w:author="Mythili Ramamoorthy" w:date="2022-03-21T19:41:00Z"/>
              <w:rFonts w:eastAsia="Times New Roman" w:cstheme="minorHAnsi"/>
              <w:b/>
              <w:bCs/>
              <w:lang w:val="en-IN" w:eastAsia="en-IN" w:bidi="ar-SA"/>
            </w:rPr>
          </w:rPrChange>
        </w:rPr>
      </w:pPr>
    </w:p>
    <w:p w14:paraId="686B506F" w14:textId="0E95548C" w:rsidR="00DA2BCE" w:rsidRDefault="00DA2BCE" w:rsidP="000E0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ins w:id="386" w:author="Mythili Ramamoorthy" w:date="2022-03-24T18:18:00Z"/>
          <w:rFonts w:eastAsia="Times New Roman" w:cstheme="minorHAnsi"/>
          <w:i/>
          <w:iCs/>
          <w:lang w:val="en-IN" w:eastAsia="en-IN" w:bidi="ar-SA"/>
        </w:rPr>
      </w:pPr>
    </w:p>
    <w:p w14:paraId="3A76A30D" w14:textId="0FF8C4EE" w:rsidR="00A805E6" w:rsidRDefault="004D17C8" w:rsidP="00A805E6">
      <w:pPr>
        <w:pStyle w:val="Heading3"/>
      </w:pPr>
      <w:bookmarkStart w:id="387" w:name="_Toc101140956"/>
      <w:ins w:id="388" w:author="Mythili Ramamoorthy" w:date="2022-03-24T18:18:00Z">
        <w:r>
          <w:t>Mendix Changes</w:t>
        </w:r>
      </w:ins>
      <w:bookmarkEnd w:id="387"/>
    </w:p>
    <w:p w14:paraId="3C5F2FAA" w14:textId="20D17D49" w:rsidR="00D7583B" w:rsidRPr="007C02C6" w:rsidRDefault="00A805E6" w:rsidP="00D7583B">
      <w:pPr>
        <w:pStyle w:val="Heading4"/>
      </w:pPr>
      <w:r>
        <w:t>Create Order</w:t>
      </w:r>
    </w:p>
    <w:tbl>
      <w:tblPr>
        <w:tblW w:w="5000" w:type="pct"/>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14" w:type="dxa"/>
          <w:left w:w="72" w:type="dxa"/>
          <w:bottom w:w="14" w:type="dxa"/>
          <w:right w:w="72" w:type="dxa"/>
        </w:tblCellMar>
        <w:tblLook w:val="04A0" w:firstRow="1" w:lastRow="0" w:firstColumn="1" w:lastColumn="0" w:noHBand="0" w:noVBand="1"/>
      </w:tblPr>
      <w:tblGrid>
        <w:gridCol w:w="3386"/>
        <w:gridCol w:w="1913"/>
        <w:gridCol w:w="4051"/>
      </w:tblGrid>
      <w:tr w:rsidR="00D7583B" w:rsidRPr="00135249" w14:paraId="07A4EEF6" w14:textId="77777777" w:rsidTr="007C02C6">
        <w:trPr>
          <w:cantSplit/>
          <w:trHeight w:val="360"/>
          <w:tblHeader/>
          <w:jc w:val="center"/>
        </w:trPr>
        <w:tc>
          <w:tcPr>
            <w:tcW w:w="3386" w:type="dxa"/>
            <w:shd w:val="clear" w:color="auto" w:fill="5B7F93"/>
            <w:vAlign w:val="center"/>
          </w:tcPr>
          <w:p w14:paraId="055EEBCE" w14:textId="6D476FBF" w:rsidR="00D7583B" w:rsidRPr="00135249" w:rsidRDefault="00D7583B" w:rsidP="00B374BF">
            <w:pPr>
              <w:pStyle w:val="TableHeading"/>
            </w:pPr>
            <w:r w:rsidRPr="00135249">
              <w:t>Component</w:t>
            </w:r>
          </w:p>
        </w:tc>
        <w:tc>
          <w:tcPr>
            <w:tcW w:w="1913" w:type="dxa"/>
            <w:shd w:val="clear" w:color="auto" w:fill="5B7F93"/>
            <w:vAlign w:val="center"/>
          </w:tcPr>
          <w:p w14:paraId="2588FBF4" w14:textId="71675116" w:rsidR="00D7583B" w:rsidRPr="00135249" w:rsidRDefault="00D7583B" w:rsidP="00B374BF">
            <w:pPr>
              <w:pStyle w:val="TableHeading"/>
            </w:pPr>
            <w:r w:rsidRPr="00135249">
              <w:t>Component</w:t>
            </w:r>
          </w:p>
          <w:p w14:paraId="13368960" w14:textId="77777777" w:rsidR="00D7583B" w:rsidRPr="00135249" w:rsidRDefault="00D7583B" w:rsidP="00B374BF">
            <w:pPr>
              <w:pStyle w:val="TableHeading"/>
            </w:pPr>
            <w:r w:rsidRPr="00135249">
              <w:t>Type</w:t>
            </w:r>
          </w:p>
        </w:tc>
        <w:tc>
          <w:tcPr>
            <w:tcW w:w="4051" w:type="dxa"/>
            <w:shd w:val="clear" w:color="auto" w:fill="5B7F93"/>
            <w:vAlign w:val="center"/>
          </w:tcPr>
          <w:p w14:paraId="2E40D129" w14:textId="77777777" w:rsidR="00D7583B" w:rsidRPr="00135249" w:rsidRDefault="00D7583B" w:rsidP="00B374BF">
            <w:pPr>
              <w:pStyle w:val="TableHeading"/>
            </w:pPr>
            <w:r w:rsidRPr="00135249">
              <w:t>Purpose</w:t>
            </w:r>
          </w:p>
        </w:tc>
      </w:tr>
      <w:tr w:rsidR="00D7583B" w:rsidRPr="00135249" w14:paraId="4B55940C" w14:textId="77777777" w:rsidTr="007C02C6">
        <w:trPr>
          <w:trHeight w:val="426"/>
          <w:jc w:val="center"/>
        </w:trPr>
        <w:tc>
          <w:tcPr>
            <w:tcW w:w="3386" w:type="dxa"/>
          </w:tcPr>
          <w:p w14:paraId="5D6FF768" w14:textId="340C8290" w:rsidR="00D7583B" w:rsidRPr="00135249" w:rsidRDefault="00D7583B" w:rsidP="00B374BF">
            <w:pPr>
              <w:pStyle w:val="TableCellLeft"/>
              <w:rPr>
                <w:rFonts w:cs="Segoe UI"/>
                <w:szCs w:val="18"/>
              </w:rPr>
            </w:pPr>
            <w:r>
              <w:rPr>
                <w:lang w:val="en-GB"/>
              </w:rPr>
              <w:t>MF_PayPalCreateOrder</w:t>
            </w:r>
          </w:p>
        </w:tc>
        <w:tc>
          <w:tcPr>
            <w:tcW w:w="1913" w:type="dxa"/>
          </w:tcPr>
          <w:p w14:paraId="2B7338C9" w14:textId="77777777" w:rsidR="00D7583B" w:rsidRPr="00135249" w:rsidRDefault="00D7583B" w:rsidP="00B374BF">
            <w:pPr>
              <w:pStyle w:val="TableCellLeft"/>
            </w:pPr>
            <w:r>
              <w:t>Microflow</w:t>
            </w:r>
          </w:p>
        </w:tc>
        <w:tc>
          <w:tcPr>
            <w:tcW w:w="4051" w:type="dxa"/>
          </w:tcPr>
          <w:p w14:paraId="7E562EFD" w14:textId="113BFB47" w:rsidR="00D7583B" w:rsidRPr="00135249" w:rsidRDefault="00D7583B" w:rsidP="00B374BF">
            <w:pPr>
              <w:pStyle w:val="TableCellLeft"/>
              <w:rPr>
                <w:rFonts w:eastAsiaTheme="minorEastAsia"/>
                <w:szCs w:val="18"/>
              </w:rPr>
            </w:pPr>
            <w:r>
              <w:rPr>
                <w:rFonts w:eastAsiaTheme="minorEastAsia"/>
                <w:szCs w:val="18"/>
              </w:rPr>
              <w:t xml:space="preserve">Microflow that will </w:t>
            </w:r>
            <w:r>
              <w:rPr>
                <w:rFonts w:eastAsiaTheme="minorEastAsia"/>
                <w:szCs w:val="18"/>
              </w:rPr>
              <w:t>make a REST call to RiteOnlineGateway</w:t>
            </w:r>
            <w:r w:rsidR="007C02C6">
              <w:rPr>
                <w:rFonts w:eastAsiaTheme="minorEastAsia"/>
                <w:szCs w:val="18"/>
              </w:rPr>
              <w:t xml:space="preserve">.  Use MF_MakeCallRestPayment as a guide. </w:t>
            </w:r>
          </w:p>
        </w:tc>
      </w:tr>
      <w:tr w:rsidR="00D7583B" w:rsidRPr="00135249" w14:paraId="3A38DF5F" w14:textId="77777777" w:rsidTr="007C02C6">
        <w:trPr>
          <w:trHeight w:val="426"/>
          <w:jc w:val="center"/>
        </w:trPr>
        <w:tc>
          <w:tcPr>
            <w:tcW w:w="3386" w:type="dxa"/>
          </w:tcPr>
          <w:p w14:paraId="2D1D7F2E" w14:textId="27F282D9" w:rsidR="00D7583B" w:rsidRDefault="00695550" w:rsidP="00B374BF">
            <w:pPr>
              <w:pStyle w:val="TableCellLeft"/>
            </w:pPr>
            <w:r>
              <w:t>PayPalCreateOrderDTO</w:t>
            </w:r>
          </w:p>
        </w:tc>
        <w:tc>
          <w:tcPr>
            <w:tcW w:w="1913" w:type="dxa"/>
          </w:tcPr>
          <w:p w14:paraId="5FA4D3FD" w14:textId="18F51122" w:rsidR="00D7583B" w:rsidRDefault="006F7638" w:rsidP="00B374BF">
            <w:pPr>
              <w:pStyle w:val="TableCellLeft"/>
            </w:pPr>
            <w:r>
              <w:t>Entity</w:t>
            </w:r>
          </w:p>
        </w:tc>
        <w:tc>
          <w:tcPr>
            <w:tcW w:w="4051" w:type="dxa"/>
          </w:tcPr>
          <w:p w14:paraId="5165674D" w14:textId="03BD4690" w:rsidR="00D7583B" w:rsidRDefault="006F7638" w:rsidP="00B374BF">
            <w:pPr>
              <w:pStyle w:val="TableCellLeft"/>
              <w:rPr>
                <w:rFonts w:eastAsiaTheme="minorEastAsia"/>
                <w:szCs w:val="18"/>
              </w:rPr>
            </w:pPr>
            <w:r>
              <w:rPr>
                <w:rFonts w:eastAsiaTheme="minorEastAsia"/>
                <w:szCs w:val="18"/>
              </w:rPr>
              <w:t xml:space="preserve">Mendix </w:t>
            </w:r>
            <w:r w:rsidR="00F45BE5">
              <w:rPr>
                <w:rFonts w:eastAsiaTheme="minorEastAsia"/>
                <w:szCs w:val="18"/>
              </w:rPr>
              <w:t xml:space="preserve">DTO </w:t>
            </w:r>
            <w:r>
              <w:rPr>
                <w:rFonts w:eastAsiaTheme="minorEastAsia"/>
                <w:szCs w:val="18"/>
              </w:rPr>
              <w:t>Entity that</w:t>
            </w:r>
            <w:r w:rsidR="003261A6">
              <w:rPr>
                <w:rFonts w:eastAsiaTheme="minorEastAsia"/>
                <w:szCs w:val="18"/>
              </w:rPr>
              <w:t xml:space="preserve"> only</w:t>
            </w:r>
            <w:r>
              <w:rPr>
                <w:rFonts w:eastAsiaTheme="minorEastAsia"/>
                <w:szCs w:val="18"/>
              </w:rPr>
              <w:t xml:space="preserve"> contains amount </w:t>
            </w:r>
            <w:r w:rsidR="003261A6">
              <w:rPr>
                <w:rFonts w:eastAsiaTheme="minorEastAsia"/>
                <w:szCs w:val="18"/>
              </w:rPr>
              <w:t xml:space="preserve">string </w:t>
            </w:r>
            <w:r>
              <w:rPr>
                <w:rFonts w:eastAsiaTheme="minorEastAsia"/>
                <w:szCs w:val="18"/>
              </w:rPr>
              <w:t>attribute.</w:t>
            </w:r>
            <w:r w:rsidR="00D7583B">
              <w:rPr>
                <w:rFonts w:eastAsiaTheme="minorEastAsia"/>
                <w:szCs w:val="18"/>
              </w:rPr>
              <w:t xml:space="preserve"> </w:t>
            </w:r>
          </w:p>
        </w:tc>
      </w:tr>
      <w:tr w:rsidR="006F7638" w:rsidRPr="00135249" w14:paraId="391B4CA1" w14:textId="77777777" w:rsidTr="007C02C6">
        <w:trPr>
          <w:trHeight w:val="426"/>
          <w:jc w:val="center"/>
        </w:trPr>
        <w:tc>
          <w:tcPr>
            <w:tcW w:w="3386" w:type="dxa"/>
          </w:tcPr>
          <w:p w14:paraId="0AECB9F4" w14:textId="5CB3A9EB" w:rsidR="006F7638" w:rsidRDefault="006F7638" w:rsidP="00B374BF">
            <w:pPr>
              <w:pStyle w:val="TableCellLeft"/>
            </w:pPr>
            <w:r>
              <w:t>Export_PayPalCreateOrder</w:t>
            </w:r>
          </w:p>
        </w:tc>
        <w:tc>
          <w:tcPr>
            <w:tcW w:w="1913" w:type="dxa"/>
          </w:tcPr>
          <w:p w14:paraId="36A66EB4" w14:textId="3A02EE2C" w:rsidR="006F7638" w:rsidRDefault="006F7638" w:rsidP="00B374BF">
            <w:pPr>
              <w:pStyle w:val="TableCellLeft"/>
            </w:pPr>
            <w:r>
              <w:t>Mapper</w:t>
            </w:r>
          </w:p>
        </w:tc>
        <w:tc>
          <w:tcPr>
            <w:tcW w:w="4051" w:type="dxa"/>
          </w:tcPr>
          <w:p w14:paraId="29F1B78C" w14:textId="5F90EE2F" w:rsidR="006F7638" w:rsidRDefault="006F7638" w:rsidP="00B374BF">
            <w:pPr>
              <w:pStyle w:val="TableCellLeft"/>
              <w:rPr>
                <w:rFonts w:eastAsiaTheme="minorEastAsia"/>
                <w:szCs w:val="18"/>
              </w:rPr>
            </w:pPr>
            <w:r>
              <w:rPr>
                <w:rFonts w:eastAsiaTheme="minorEastAsia"/>
                <w:szCs w:val="18"/>
              </w:rPr>
              <w:t xml:space="preserve">Mapper to export </w:t>
            </w:r>
            <w:r w:rsidR="003261A6">
              <w:t>PayPalCreateOrderDTO</w:t>
            </w:r>
            <w:r w:rsidR="003261A6">
              <w:rPr>
                <w:rFonts w:eastAsiaTheme="minorEastAsia"/>
                <w:szCs w:val="18"/>
              </w:rPr>
              <w:t xml:space="preserve"> </w:t>
            </w:r>
            <w:r>
              <w:rPr>
                <w:rFonts w:eastAsiaTheme="minorEastAsia"/>
                <w:szCs w:val="18"/>
              </w:rPr>
              <w:t>JSON in MF_</w:t>
            </w:r>
            <w:r>
              <w:rPr>
                <w:lang w:val="en-GB"/>
              </w:rPr>
              <w:t xml:space="preserve"> </w:t>
            </w:r>
            <w:r>
              <w:rPr>
                <w:lang w:val="en-GB"/>
              </w:rPr>
              <w:t>MF_PayPalCreateOrder</w:t>
            </w:r>
            <w:r w:rsidR="003261A6">
              <w:rPr>
                <w:lang w:val="en-GB"/>
              </w:rPr>
              <w:t>.</w:t>
            </w:r>
          </w:p>
        </w:tc>
      </w:tr>
      <w:tr w:rsidR="00F45BE5" w:rsidRPr="00135249" w14:paraId="4A254564" w14:textId="77777777" w:rsidTr="007C02C6">
        <w:trPr>
          <w:trHeight w:val="426"/>
          <w:jc w:val="center"/>
        </w:trPr>
        <w:tc>
          <w:tcPr>
            <w:tcW w:w="3386" w:type="dxa"/>
          </w:tcPr>
          <w:p w14:paraId="34947FF3" w14:textId="22D4E4BD" w:rsidR="00F45BE5" w:rsidRDefault="00F45BE5" w:rsidP="00B374BF">
            <w:pPr>
              <w:pStyle w:val="TableCellLeft"/>
            </w:pPr>
            <w:r>
              <w:t>PayPalCreateOrder</w:t>
            </w:r>
            <w:r>
              <w:t>Response</w:t>
            </w:r>
            <w:r>
              <w:t>DTO</w:t>
            </w:r>
          </w:p>
        </w:tc>
        <w:tc>
          <w:tcPr>
            <w:tcW w:w="1913" w:type="dxa"/>
          </w:tcPr>
          <w:p w14:paraId="3FFD5C2D" w14:textId="521C18CC" w:rsidR="00F45BE5" w:rsidRDefault="00F45BE5" w:rsidP="00B374BF">
            <w:pPr>
              <w:pStyle w:val="TableCellLeft"/>
            </w:pPr>
            <w:r>
              <w:t>Entity</w:t>
            </w:r>
          </w:p>
        </w:tc>
        <w:tc>
          <w:tcPr>
            <w:tcW w:w="4051" w:type="dxa"/>
          </w:tcPr>
          <w:p w14:paraId="75C60E73" w14:textId="2309E070" w:rsidR="00F45BE5" w:rsidRDefault="00F45BE5" w:rsidP="00B374BF">
            <w:pPr>
              <w:pStyle w:val="TableCellLeft"/>
              <w:rPr>
                <w:rFonts w:eastAsiaTheme="minorEastAsia"/>
                <w:szCs w:val="18"/>
              </w:rPr>
            </w:pPr>
            <w:r>
              <w:rPr>
                <w:rFonts w:eastAsiaTheme="minorEastAsia"/>
                <w:szCs w:val="18"/>
              </w:rPr>
              <w:t xml:space="preserve">Mendix </w:t>
            </w:r>
            <w:r>
              <w:rPr>
                <w:rFonts w:eastAsiaTheme="minorEastAsia"/>
                <w:szCs w:val="18"/>
              </w:rPr>
              <w:t xml:space="preserve">Response DTO that contains String fields orderId, amount, status.  </w:t>
            </w:r>
          </w:p>
        </w:tc>
      </w:tr>
      <w:tr w:rsidR="006F7638" w:rsidRPr="00135249" w14:paraId="19C9BC44" w14:textId="77777777" w:rsidTr="007C02C6">
        <w:trPr>
          <w:trHeight w:val="426"/>
          <w:jc w:val="center"/>
        </w:trPr>
        <w:tc>
          <w:tcPr>
            <w:tcW w:w="3386" w:type="dxa"/>
          </w:tcPr>
          <w:p w14:paraId="17777182" w14:textId="7FFB07BA" w:rsidR="006F7638" w:rsidRDefault="003261A6" w:rsidP="00B374BF">
            <w:pPr>
              <w:pStyle w:val="TableCellLeft"/>
            </w:pPr>
            <w:r>
              <w:t>Import</w:t>
            </w:r>
            <w:r w:rsidR="006F7638">
              <w:t>_PayPalCreateOrder</w:t>
            </w:r>
          </w:p>
        </w:tc>
        <w:tc>
          <w:tcPr>
            <w:tcW w:w="1913" w:type="dxa"/>
          </w:tcPr>
          <w:p w14:paraId="5C4A399A" w14:textId="257A5F85" w:rsidR="006F7638" w:rsidRDefault="00F45BE5" w:rsidP="00B374BF">
            <w:pPr>
              <w:pStyle w:val="TableCellLeft"/>
            </w:pPr>
            <w:r>
              <w:t>Mapper</w:t>
            </w:r>
          </w:p>
        </w:tc>
        <w:tc>
          <w:tcPr>
            <w:tcW w:w="4051" w:type="dxa"/>
          </w:tcPr>
          <w:p w14:paraId="2690BDAF" w14:textId="6731EBEA" w:rsidR="006F7638" w:rsidRDefault="00F45BE5" w:rsidP="00B374BF">
            <w:pPr>
              <w:pStyle w:val="TableCellLeft"/>
              <w:rPr>
                <w:rFonts w:eastAsiaTheme="minorEastAsia"/>
                <w:szCs w:val="18"/>
              </w:rPr>
            </w:pPr>
            <w:r>
              <w:rPr>
                <w:rFonts w:eastAsiaTheme="minorEastAsia"/>
                <w:szCs w:val="18"/>
              </w:rPr>
              <w:t xml:space="preserve">Mapper to </w:t>
            </w:r>
            <w:r>
              <w:rPr>
                <w:rFonts w:eastAsiaTheme="minorEastAsia"/>
                <w:szCs w:val="18"/>
              </w:rPr>
              <w:t>import</w:t>
            </w:r>
            <w:r>
              <w:rPr>
                <w:rFonts w:eastAsiaTheme="minorEastAsia"/>
                <w:szCs w:val="18"/>
              </w:rPr>
              <w:t xml:space="preserve"> </w:t>
            </w:r>
            <w:r>
              <w:t>PayPalCreateOrder</w:t>
            </w:r>
            <w:r>
              <w:t>Response</w:t>
            </w:r>
            <w:r>
              <w:t>DTO</w:t>
            </w:r>
            <w:r>
              <w:rPr>
                <w:rFonts w:eastAsiaTheme="minorEastAsia"/>
                <w:szCs w:val="18"/>
              </w:rPr>
              <w:t xml:space="preserve"> JSON in MF_</w:t>
            </w:r>
            <w:r>
              <w:rPr>
                <w:lang w:val="en-GB"/>
              </w:rPr>
              <w:t xml:space="preserve"> MF_PayPalCreateOrder.</w:t>
            </w:r>
          </w:p>
        </w:tc>
      </w:tr>
    </w:tbl>
    <w:p w14:paraId="4A4BC816" w14:textId="732CA681" w:rsidR="007C02C6" w:rsidRPr="00051254" w:rsidRDefault="007C02C6" w:rsidP="007C02C6">
      <w:pPr>
        <w:pStyle w:val="ListParagraph"/>
        <w:numPr>
          <w:ilvl w:val="0"/>
          <w:numId w:val="121"/>
        </w:numPr>
        <w:rPr>
          <w:lang w:val="en-GB" w:bidi="ar-SA"/>
        </w:rPr>
      </w:pPr>
      <w:r>
        <w:rPr>
          <w:lang w:val="en-GB" w:bidi="ar-SA"/>
        </w:rPr>
        <w:t xml:space="preserve">Create MF_PayPalCreateOrder microflow.  This microflow will make a </w:t>
      </w:r>
      <w:r>
        <w:rPr>
          <w:szCs w:val="18"/>
        </w:rPr>
        <w:t>REST call to RiteOnlineGateway.</w:t>
      </w:r>
    </w:p>
    <w:p w14:paraId="7FF7789F" w14:textId="551B3A84" w:rsidR="00051254" w:rsidRPr="00051254" w:rsidRDefault="00051254" w:rsidP="007C02C6">
      <w:pPr>
        <w:pStyle w:val="ListParagraph"/>
        <w:numPr>
          <w:ilvl w:val="0"/>
          <w:numId w:val="121"/>
        </w:numPr>
        <w:rPr>
          <w:lang w:val="en-GB" w:bidi="ar-SA"/>
        </w:rPr>
      </w:pPr>
      <w:r>
        <w:rPr>
          <w:szCs w:val="18"/>
        </w:rPr>
        <w:t xml:space="preserve">Create a new constant called UserLogin.OnlineGatewayPayPalCreateOrder with </w:t>
      </w:r>
      <w:r w:rsidR="00AC1EC7">
        <w:rPr>
          <w:szCs w:val="18"/>
        </w:rPr>
        <w:t>/</w:t>
      </w:r>
      <w:r>
        <w:rPr>
          <w:szCs w:val="18"/>
        </w:rPr>
        <w:t>paypalCreateOrder as path/value.</w:t>
      </w:r>
    </w:p>
    <w:p w14:paraId="52DA9A92" w14:textId="2854D973" w:rsidR="00051254" w:rsidRDefault="00051254" w:rsidP="007C02C6">
      <w:pPr>
        <w:pStyle w:val="ListParagraph"/>
        <w:numPr>
          <w:ilvl w:val="0"/>
          <w:numId w:val="121"/>
        </w:numPr>
        <w:rPr>
          <w:lang w:val="en-GB" w:bidi="ar-SA"/>
        </w:rPr>
      </w:pPr>
      <w:r>
        <w:rPr>
          <w:lang w:val="en-GB" w:bidi="ar-SA"/>
        </w:rPr>
        <w:t>Add this new constant as 3</w:t>
      </w:r>
      <w:r w:rsidRPr="00051254">
        <w:rPr>
          <w:vertAlign w:val="superscript"/>
          <w:lang w:val="en-GB" w:bidi="ar-SA"/>
        </w:rPr>
        <w:t>rd</w:t>
      </w:r>
      <w:r>
        <w:rPr>
          <w:lang w:val="en-GB" w:bidi="ar-SA"/>
        </w:rPr>
        <w:t xml:space="preserve"> parameter in new Rest Call in </w:t>
      </w:r>
      <w:r>
        <w:rPr>
          <w:lang w:val="en-GB" w:bidi="ar-SA"/>
        </w:rPr>
        <w:t>MF_PayPalCreateOrder microflow</w:t>
      </w:r>
      <w:r>
        <w:rPr>
          <w:lang w:val="en-GB" w:bidi="ar-SA"/>
        </w:rPr>
        <w:t>.</w:t>
      </w:r>
    </w:p>
    <w:p w14:paraId="2A408E7A" w14:textId="567221DE" w:rsidR="00D7583B" w:rsidRDefault="00051254" w:rsidP="00D7583B">
      <w:pPr>
        <w:rPr>
          <w:lang w:val="en-GB" w:bidi="ar-SA"/>
        </w:rPr>
      </w:pPr>
      <w:r>
        <w:rPr>
          <w:noProof/>
        </w:rPr>
        <w:drawing>
          <wp:inline distT="0" distB="0" distL="0" distR="0" wp14:anchorId="738A3782" wp14:editId="75514871">
            <wp:extent cx="4899715" cy="2921621"/>
            <wp:effectExtent l="0" t="0" r="0" b="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32"/>
                    <a:stretch>
                      <a:fillRect/>
                    </a:stretch>
                  </pic:blipFill>
                  <pic:spPr>
                    <a:xfrm>
                      <a:off x="0" y="0"/>
                      <a:ext cx="4904150" cy="2924266"/>
                    </a:xfrm>
                    <a:prstGeom prst="rect">
                      <a:avLst/>
                    </a:prstGeom>
                  </pic:spPr>
                </pic:pic>
              </a:graphicData>
            </a:graphic>
          </wp:inline>
        </w:drawing>
      </w:r>
    </w:p>
    <w:p w14:paraId="3AA84963" w14:textId="60856DA0" w:rsidR="00051254" w:rsidRPr="00D7583B" w:rsidRDefault="00051254" w:rsidP="00D7583B">
      <w:pPr>
        <w:rPr>
          <w:lang w:val="en-GB" w:bidi="ar-SA"/>
        </w:rPr>
      </w:pPr>
      <w:r>
        <w:rPr>
          <w:noProof/>
        </w:rPr>
        <w:lastRenderedPageBreak/>
        <w:drawing>
          <wp:inline distT="0" distB="0" distL="0" distR="0" wp14:anchorId="79CB7F3E" wp14:editId="7CF73637">
            <wp:extent cx="4727275" cy="3846972"/>
            <wp:effectExtent l="0" t="0" r="0" b="1270"/>
            <wp:docPr id="38" name="Picture 3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Word&#10;&#10;Description automatically generated"/>
                    <pic:cNvPicPr/>
                  </pic:nvPicPr>
                  <pic:blipFill>
                    <a:blip r:embed="rId33"/>
                    <a:stretch>
                      <a:fillRect/>
                    </a:stretch>
                  </pic:blipFill>
                  <pic:spPr>
                    <a:xfrm>
                      <a:off x="0" y="0"/>
                      <a:ext cx="4734119" cy="3852542"/>
                    </a:xfrm>
                    <a:prstGeom prst="rect">
                      <a:avLst/>
                    </a:prstGeom>
                  </pic:spPr>
                </pic:pic>
              </a:graphicData>
            </a:graphic>
          </wp:inline>
        </w:drawing>
      </w:r>
    </w:p>
    <w:p w14:paraId="66BA9730" w14:textId="5F409E2E" w:rsidR="00A805E6" w:rsidRDefault="00A805E6" w:rsidP="00A805E6">
      <w:pPr>
        <w:rPr>
          <w:lang w:val="en-GB" w:bidi="ar-SA"/>
        </w:rPr>
      </w:pPr>
    </w:p>
    <w:p w14:paraId="3BAD8A0B" w14:textId="6AE2F907" w:rsidR="00A805E6" w:rsidRDefault="00A805E6" w:rsidP="00A805E6">
      <w:pPr>
        <w:pStyle w:val="Heading4"/>
      </w:pPr>
      <w:r>
        <w:t>C</w:t>
      </w:r>
      <w:r>
        <w:t>apture</w:t>
      </w:r>
      <w:r>
        <w:t xml:space="preserve"> Order</w:t>
      </w:r>
    </w:p>
    <w:p w14:paraId="4D013D6D" w14:textId="77777777" w:rsidR="00A805E6" w:rsidRPr="00A805E6" w:rsidRDefault="00A805E6" w:rsidP="00A805E6">
      <w:pPr>
        <w:rPr>
          <w:ins w:id="389" w:author="Mythili Ramamoorthy" w:date="2022-03-24T18:18:00Z"/>
          <w:lang w:val="en-GB" w:bidi="ar-SA"/>
        </w:rPr>
      </w:pPr>
    </w:p>
    <w:p w14:paraId="3FC23A94" w14:textId="63848604" w:rsidR="00DA2BCE" w:rsidRPr="002639CB" w:rsidRDefault="00DA2BCE" w:rsidP="00DA2BCE">
      <w:pPr>
        <w:rPr>
          <w:ins w:id="390" w:author="Mythili Ramamoorthy" w:date="2022-03-21T19:41:00Z"/>
          <w:rFonts w:ascii="Times New Roman" w:hAnsi="Times New Roman"/>
        </w:rPr>
      </w:pPr>
      <w:ins w:id="391" w:author="Mythili Ramamoorthy" w:date="2022-03-21T19:41:00Z">
        <w:r w:rsidRPr="00A536F7">
          <w:rPr>
            <w:rFonts w:ascii="Times New Roman" w:hAnsi="Times New Roman"/>
            <w:b/>
            <w:bCs/>
          </w:rPr>
          <w:t xml:space="preserve">Pages to be modified: </w:t>
        </w:r>
        <w:r>
          <w:rPr>
            <w:rFonts w:ascii="Times New Roman" w:hAnsi="Times New Roman"/>
            <w:b/>
            <w:bCs/>
          </w:rPr>
          <w:t xml:space="preserve"> – </w:t>
        </w:r>
        <w:r w:rsidRPr="002639CB">
          <w:rPr>
            <w:rFonts w:ascii="Times New Roman" w:hAnsi="Times New Roman"/>
          </w:rPr>
          <w:t>Add the Pay</w:t>
        </w:r>
      </w:ins>
      <w:r w:rsidR="00F802DB">
        <w:rPr>
          <w:rFonts w:ascii="Times New Roman" w:hAnsi="Times New Roman"/>
        </w:rPr>
        <w:t>Pal</w:t>
      </w:r>
      <w:ins w:id="392" w:author="Mythili Ramamoorthy" w:date="2022-03-21T19:41:00Z">
        <w:r w:rsidRPr="002639CB">
          <w:rPr>
            <w:rFonts w:ascii="Times New Roman" w:hAnsi="Times New Roman"/>
          </w:rPr>
          <w:t xml:space="preserve"> Button</w:t>
        </w:r>
      </w:ins>
      <w:r w:rsidR="00425096">
        <w:rPr>
          <w:rFonts w:ascii="Times New Roman" w:hAnsi="Times New Roman"/>
        </w:rPr>
        <w:t>/Javascript</w:t>
      </w:r>
      <w:ins w:id="393" w:author="Mythili Ramamoorthy" w:date="2022-03-21T19:41:00Z">
        <w:r w:rsidRPr="002639CB">
          <w:rPr>
            <w:rFonts w:ascii="Times New Roman" w:hAnsi="Times New Roman"/>
          </w:rPr>
          <w:t xml:space="preserve"> in all the Checkout screens</w:t>
        </w:r>
      </w:ins>
    </w:p>
    <w:tbl>
      <w:tblPr>
        <w:tblStyle w:val="TableGrid"/>
        <w:tblW w:w="0" w:type="auto"/>
        <w:tblLook w:val="04A0" w:firstRow="1" w:lastRow="0" w:firstColumn="1" w:lastColumn="0" w:noHBand="0" w:noVBand="1"/>
      </w:tblPr>
      <w:tblGrid>
        <w:gridCol w:w="743"/>
        <w:gridCol w:w="1540"/>
        <w:gridCol w:w="4268"/>
        <w:gridCol w:w="2799"/>
      </w:tblGrid>
      <w:tr w:rsidR="004D11B9" w14:paraId="4613D7CC" w14:textId="77777777" w:rsidTr="00595041">
        <w:trPr>
          <w:ins w:id="394" w:author="Mythili Ramamoorthy" w:date="2022-03-21T19:41:00Z"/>
        </w:trPr>
        <w:tc>
          <w:tcPr>
            <w:tcW w:w="754" w:type="dxa"/>
          </w:tcPr>
          <w:p w14:paraId="194E0F91" w14:textId="77777777" w:rsidR="00DA2BCE" w:rsidRPr="003B46B9" w:rsidRDefault="00DA2BCE" w:rsidP="008854F8">
            <w:pPr>
              <w:rPr>
                <w:ins w:id="395" w:author="Mythili Ramamoorthy" w:date="2022-03-21T19:41:00Z"/>
                <w:b/>
                <w:bCs/>
              </w:rPr>
            </w:pPr>
            <w:ins w:id="396" w:author="Mythili Ramamoorthy" w:date="2022-03-21T19:41:00Z">
              <w:r w:rsidRPr="003B46B9">
                <w:rPr>
                  <w:b/>
                  <w:bCs/>
                </w:rPr>
                <w:t>Item</w:t>
              </w:r>
            </w:ins>
          </w:p>
        </w:tc>
        <w:tc>
          <w:tcPr>
            <w:tcW w:w="1592" w:type="dxa"/>
          </w:tcPr>
          <w:p w14:paraId="62B7F24F" w14:textId="77777777" w:rsidR="00DA2BCE" w:rsidRPr="003B46B9" w:rsidRDefault="00DA2BCE" w:rsidP="008854F8">
            <w:pPr>
              <w:rPr>
                <w:ins w:id="397" w:author="Mythili Ramamoorthy" w:date="2022-03-21T19:41:00Z"/>
                <w:b/>
                <w:bCs/>
              </w:rPr>
            </w:pPr>
            <w:ins w:id="398" w:author="Mythili Ramamoorthy" w:date="2022-03-21T19:41:00Z">
              <w:r w:rsidRPr="003B46B9">
                <w:rPr>
                  <w:b/>
                  <w:bCs/>
                </w:rPr>
                <w:t>Module</w:t>
              </w:r>
            </w:ins>
          </w:p>
        </w:tc>
        <w:tc>
          <w:tcPr>
            <w:tcW w:w="4284" w:type="dxa"/>
          </w:tcPr>
          <w:p w14:paraId="45D7A939" w14:textId="77777777" w:rsidR="00DA2BCE" w:rsidRPr="003B46B9" w:rsidRDefault="00DA2BCE" w:rsidP="008854F8">
            <w:pPr>
              <w:rPr>
                <w:ins w:id="399" w:author="Mythili Ramamoorthy" w:date="2022-03-21T19:41:00Z"/>
                <w:b/>
                <w:bCs/>
              </w:rPr>
            </w:pPr>
            <w:ins w:id="400" w:author="Mythili Ramamoorthy" w:date="2022-03-21T19:41:00Z">
              <w:r w:rsidRPr="003B46B9">
                <w:rPr>
                  <w:b/>
                  <w:bCs/>
                </w:rPr>
                <w:t>Name</w:t>
              </w:r>
            </w:ins>
          </w:p>
        </w:tc>
        <w:tc>
          <w:tcPr>
            <w:tcW w:w="2720" w:type="dxa"/>
          </w:tcPr>
          <w:p w14:paraId="7D83D874" w14:textId="4F295397" w:rsidR="00DA2BCE" w:rsidRPr="003B46B9" w:rsidRDefault="009C50FB" w:rsidP="008854F8">
            <w:pPr>
              <w:rPr>
                <w:ins w:id="401" w:author="Mythili Ramamoorthy" w:date="2022-03-21T19:41:00Z"/>
                <w:b/>
                <w:bCs/>
              </w:rPr>
            </w:pPr>
            <w:ins w:id="402" w:author="Mythili Ramamoorthy" w:date="2022-03-22T18:23:00Z">
              <w:r>
                <w:rPr>
                  <w:b/>
                  <w:bCs/>
                </w:rPr>
                <w:t>Notes</w:t>
              </w:r>
            </w:ins>
          </w:p>
        </w:tc>
      </w:tr>
      <w:tr w:rsidR="004D11B9" w14:paraId="5DC46384" w14:textId="77777777" w:rsidTr="00595041">
        <w:trPr>
          <w:ins w:id="403" w:author="Mythili Ramamoorthy" w:date="2022-03-21T19:41:00Z"/>
        </w:trPr>
        <w:tc>
          <w:tcPr>
            <w:tcW w:w="754" w:type="dxa"/>
          </w:tcPr>
          <w:p w14:paraId="75D880D4" w14:textId="77777777" w:rsidR="000F447C" w:rsidRDefault="000F447C" w:rsidP="008854F8">
            <w:pPr>
              <w:rPr>
                <w:ins w:id="404" w:author="Mythili Ramamoorthy" w:date="2022-03-21T19:41:00Z"/>
              </w:rPr>
            </w:pPr>
            <w:ins w:id="405" w:author="Mythili Ramamoorthy" w:date="2022-03-21T19:41:00Z">
              <w:r>
                <w:t>Page</w:t>
              </w:r>
            </w:ins>
          </w:p>
        </w:tc>
        <w:tc>
          <w:tcPr>
            <w:tcW w:w="1592" w:type="dxa"/>
          </w:tcPr>
          <w:p w14:paraId="0DD34B67" w14:textId="77777777" w:rsidR="000F447C" w:rsidRDefault="000F447C" w:rsidP="008854F8">
            <w:pPr>
              <w:rPr>
                <w:ins w:id="406" w:author="Mythili Ramamoorthy" w:date="2022-03-21T19:41:00Z"/>
              </w:rPr>
            </w:pPr>
            <w:ins w:id="407" w:author="Mythili Ramamoorthy" w:date="2022-03-21T19:41:00Z">
              <w:r>
                <w:t>Payment</w:t>
              </w:r>
            </w:ins>
          </w:p>
        </w:tc>
        <w:tc>
          <w:tcPr>
            <w:tcW w:w="4284" w:type="dxa"/>
          </w:tcPr>
          <w:p w14:paraId="7E006C61" w14:textId="77777777" w:rsidR="000F447C" w:rsidRDefault="000F447C" w:rsidP="008854F8">
            <w:pPr>
              <w:rPr>
                <w:ins w:id="408" w:author="Mythili Ramamoorthy" w:date="2022-03-21T19:41:00Z"/>
              </w:rPr>
            </w:pPr>
            <w:ins w:id="409" w:author="Mythili Ramamoorthy" w:date="2022-03-21T19:41:00Z">
              <w:r>
                <w:t>Payment</w:t>
              </w:r>
            </w:ins>
          </w:p>
        </w:tc>
        <w:tc>
          <w:tcPr>
            <w:tcW w:w="2720" w:type="dxa"/>
            <w:vMerge w:val="restart"/>
          </w:tcPr>
          <w:p w14:paraId="2632534D" w14:textId="30264A1E" w:rsidR="008E2D92" w:rsidRDefault="000F447C" w:rsidP="00814BD6">
            <w:ins w:id="410" w:author="Mythili Ramamoorthy" w:date="2022-03-22T18:20:00Z">
              <w:r>
                <w:t xml:space="preserve">Add a Javascript snippet to add the </w:t>
              </w:r>
            </w:ins>
            <w:r w:rsidR="00F53352">
              <w:t>PayPal</w:t>
            </w:r>
            <w:ins w:id="411" w:author="Mythili Ramamoorthy" w:date="2022-03-22T18:20:00Z">
              <w:r>
                <w:t xml:space="preserve"> integration scripts into it. </w:t>
              </w:r>
            </w:ins>
          </w:p>
          <w:p w14:paraId="47F61E57" w14:textId="028274E3" w:rsidR="00E723E7" w:rsidRDefault="004B4480" w:rsidP="00814BD6">
            <w:r>
              <w:t xml:space="preserve">On createOrder event: </w:t>
            </w:r>
            <w:r w:rsidR="00E723E7">
              <w:t xml:space="preserve">Create </w:t>
            </w:r>
            <w:r>
              <w:t>PayPalCreateOrderDTO</w:t>
            </w:r>
            <w:r>
              <w:t xml:space="preserve"> and store TotalAmount. Call </w:t>
            </w:r>
            <w:r>
              <w:rPr>
                <w:lang w:val="en-GB" w:bidi="ar-SA"/>
              </w:rPr>
              <w:t>MF_PayPalCreateOrder</w:t>
            </w:r>
            <w:r>
              <w:rPr>
                <w:lang w:val="en-GB" w:bidi="ar-SA"/>
              </w:rPr>
              <w:t xml:space="preserve"> in the script to get OrderId from PayPal API.  </w:t>
            </w:r>
          </w:p>
          <w:p w14:paraId="6B195923" w14:textId="77777777" w:rsidR="00E723E7" w:rsidRDefault="00E723E7" w:rsidP="00814BD6">
            <w:pPr>
              <w:rPr>
                <w:ins w:id="412" w:author="Mythili Ramamoorthy" w:date="2022-03-22T18:42:00Z"/>
              </w:rPr>
            </w:pPr>
          </w:p>
          <w:p w14:paraId="49806F97" w14:textId="6F24679F" w:rsidR="00DC14E7" w:rsidRDefault="005B4C3C" w:rsidP="00814BD6">
            <w:ins w:id="413" w:author="Mythili Ramamoorthy" w:date="2022-03-22T18:43:00Z">
              <w:r>
                <w:lastRenderedPageBreak/>
                <w:t xml:space="preserve">Create BillingMethodDTO and </w:t>
              </w:r>
            </w:ins>
            <w:r w:rsidR="006D3810">
              <w:t>store</w:t>
            </w:r>
            <w:ins w:id="414" w:author="Mythili Ramamoorthy" w:date="2022-03-22T18:38:00Z">
              <w:r w:rsidR="00814BD6">
                <w:t xml:space="preserve"> the </w:t>
              </w:r>
            </w:ins>
            <w:r w:rsidR="00E723E7">
              <w:t>orderId</w:t>
            </w:r>
            <w:ins w:id="415" w:author="Mythili Ramamoorthy" w:date="2022-03-22T18:38:00Z">
              <w:r w:rsidR="00814BD6">
                <w:t xml:space="preserve"> received from Pay</w:t>
              </w:r>
            </w:ins>
            <w:r w:rsidR="006D3810">
              <w:t>Pal</w:t>
            </w:r>
            <w:ins w:id="416" w:author="Mythili Ramamoorthy" w:date="2022-03-22T18:38:00Z">
              <w:r w:rsidR="00814BD6">
                <w:t xml:space="preserve"> as PaypageregistrationID</w:t>
              </w:r>
            </w:ins>
            <w:r w:rsidR="00E723E7">
              <w:t>/TokenId</w:t>
            </w:r>
            <w:ins w:id="417" w:author="Mythili Ramamoorthy" w:date="2022-03-22T18:38:00Z">
              <w:r w:rsidR="00814BD6">
                <w:t xml:space="preserve">. The Payment </w:t>
              </w:r>
            </w:ins>
            <w:ins w:id="418" w:author="Mythili Ramamoorthy" w:date="2022-03-22T18:39:00Z">
              <w:r w:rsidR="00814BD6">
                <w:t xml:space="preserve">Form should be updated with </w:t>
              </w:r>
            </w:ins>
            <w:ins w:id="419" w:author="Mythili Ramamoorthy" w:date="2022-03-24T18:40:00Z">
              <w:r w:rsidR="00DA68FB">
                <w:t>credit card</w:t>
              </w:r>
            </w:ins>
            <w:r w:rsidR="00425096">
              <w:t xml:space="preserve"> type</w:t>
            </w:r>
            <w:ins w:id="420" w:author="Mythili Ramamoorthy" w:date="2022-03-22T18:39:00Z">
              <w:r w:rsidR="00814BD6">
                <w:t>.</w:t>
              </w:r>
            </w:ins>
            <w:ins w:id="421" w:author="Mythili Ramamoorthy" w:date="2022-03-23T18:19:00Z">
              <w:r w:rsidR="009321AB">
                <w:t xml:space="preserve"> </w:t>
              </w:r>
            </w:ins>
          </w:p>
          <w:p w14:paraId="23CCD1A8" w14:textId="6ECCFFDB" w:rsidR="000F447C" w:rsidRDefault="009321AB" w:rsidP="00814BD6">
            <w:pPr>
              <w:rPr>
                <w:ins w:id="422" w:author="Mythili Ramamoorthy" w:date="2022-03-23T17:39:00Z"/>
              </w:rPr>
            </w:pPr>
            <w:ins w:id="423" w:author="Mythili Ramamoorthy" w:date="2022-03-23T18:19:00Z">
              <w:r>
                <w:t xml:space="preserve">Call MF_SaveBillingMethodDTO in the script once the </w:t>
              </w:r>
            </w:ins>
            <w:r w:rsidR="00D821D6">
              <w:t>Pay</w:t>
            </w:r>
            <w:r w:rsidR="006D3810">
              <w:t xml:space="preserve"> </w:t>
            </w:r>
            <w:r w:rsidR="00D821D6">
              <w:t>Now</w:t>
            </w:r>
            <w:ins w:id="424" w:author="Mythili Ramamoorthy" w:date="2022-03-23T18:19:00Z">
              <w:r>
                <w:t xml:space="preserve"> button from </w:t>
              </w:r>
            </w:ins>
            <w:r w:rsidR="00D821D6">
              <w:t>PayPal</w:t>
            </w:r>
            <w:ins w:id="425" w:author="Mythili Ramamoorthy" w:date="2022-03-23T18:19:00Z">
              <w:r>
                <w:t xml:space="preserve"> is clicked.</w:t>
              </w:r>
            </w:ins>
          </w:p>
          <w:p w14:paraId="714ACDC1" w14:textId="58B2585A" w:rsidR="005B4C3C" w:rsidRDefault="005B4C3C" w:rsidP="00814BD6">
            <w:pPr>
              <w:rPr>
                <w:ins w:id="426" w:author="Mythili Ramamoorthy" w:date="2022-03-21T19:41:00Z"/>
              </w:rPr>
            </w:pPr>
          </w:p>
        </w:tc>
      </w:tr>
      <w:tr w:rsidR="004D11B9" w14:paraId="11ADCE9C" w14:textId="77777777" w:rsidTr="00595041">
        <w:trPr>
          <w:ins w:id="427" w:author="Mythili Ramamoorthy" w:date="2022-03-21T19:41:00Z"/>
        </w:trPr>
        <w:tc>
          <w:tcPr>
            <w:tcW w:w="754" w:type="dxa"/>
          </w:tcPr>
          <w:p w14:paraId="522AA947" w14:textId="77777777" w:rsidR="000F447C" w:rsidRDefault="000F447C" w:rsidP="008854F8">
            <w:pPr>
              <w:rPr>
                <w:ins w:id="428" w:author="Mythili Ramamoorthy" w:date="2022-03-21T19:41:00Z"/>
              </w:rPr>
            </w:pPr>
            <w:ins w:id="429" w:author="Mythili Ramamoorthy" w:date="2022-03-21T19:41:00Z">
              <w:r>
                <w:t>Page</w:t>
              </w:r>
            </w:ins>
          </w:p>
        </w:tc>
        <w:tc>
          <w:tcPr>
            <w:tcW w:w="1592" w:type="dxa"/>
          </w:tcPr>
          <w:p w14:paraId="49ACD8F7" w14:textId="77777777" w:rsidR="000F447C" w:rsidRDefault="000F447C" w:rsidP="008854F8">
            <w:pPr>
              <w:rPr>
                <w:ins w:id="430" w:author="Mythili Ramamoorthy" w:date="2022-03-21T19:41:00Z"/>
              </w:rPr>
            </w:pPr>
            <w:ins w:id="431" w:author="Mythili Ramamoorthy" w:date="2022-03-21T19:41:00Z">
              <w:r>
                <w:t>Payment</w:t>
              </w:r>
            </w:ins>
          </w:p>
        </w:tc>
        <w:tc>
          <w:tcPr>
            <w:tcW w:w="4284" w:type="dxa"/>
          </w:tcPr>
          <w:p w14:paraId="070C6336" w14:textId="77777777" w:rsidR="000F447C" w:rsidRDefault="000F447C" w:rsidP="008854F8">
            <w:pPr>
              <w:rPr>
                <w:ins w:id="432" w:author="Mythili Ramamoorthy" w:date="2022-03-21T19:41:00Z"/>
              </w:rPr>
            </w:pPr>
            <w:ins w:id="433" w:author="Mythili Ramamoorthy" w:date="2022-03-21T19:41:00Z">
              <w:r>
                <w:t>Payment_Phone</w:t>
              </w:r>
            </w:ins>
          </w:p>
        </w:tc>
        <w:tc>
          <w:tcPr>
            <w:tcW w:w="2720" w:type="dxa"/>
            <w:vMerge/>
          </w:tcPr>
          <w:p w14:paraId="0146BC2E" w14:textId="48AB022D" w:rsidR="000F447C" w:rsidRDefault="000F447C" w:rsidP="008854F8">
            <w:pPr>
              <w:rPr>
                <w:ins w:id="434" w:author="Mythili Ramamoorthy" w:date="2022-03-21T19:41:00Z"/>
              </w:rPr>
            </w:pPr>
          </w:p>
        </w:tc>
      </w:tr>
      <w:tr w:rsidR="004D11B9" w14:paraId="35E57C75" w14:textId="77777777" w:rsidTr="00595041">
        <w:trPr>
          <w:ins w:id="435" w:author="Mythili Ramamoorthy" w:date="2022-03-21T19:41:00Z"/>
        </w:trPr>
        <w:tc>
          <w:tcPr>
            <w:tcW w:w="754" w:type="dxa"/>
          </w:tcPr>
          <w:p w14:paraId="53DBFC5B" w14:textId="77777777" w:rsidR="000F447C" w:rsidRDefault="000F447C" w:rsidP="008854F8">
            <w:pPr>
              <w:rPr>
                <w:ins w:id="436" w:author="Mythili Ramamoorthy" w:date="2022-03-21T19:41:00Z"/>
              </w:rPr>
            </w:pPr>
            <w:ins w:id="437" w:author="Mythili Ramamoorthy" w:date="2022-03-21T19:41:00Z">
              <w:r>
                <w:t>Page</w:t>
              </w:r>
            </w:ins>
          </w:p>
        </w:tc>
        <w:tc>
          <w:tcPr>
            <w:tcW w:w="1592" w:type="dxa"/>
          </w:tcPr>
          <w:p w14:paraId="396D118D" w14:textId="77777777" w:rsidR="000F447C" w:rsidRDefault="000F447C" w:rsidP="008854F8">
            <w:pPr>
              <w:rPr>
                <w:ins w:id="438" w:author="Mythili Ramamoorthy" w:date="2022-03-21T19:41:00Z"/>
              </w:rPr>
            </w:pPr>
            <w:ins w:id="439" w:author="Mythili Ramamoorthy" w:date="2022-03-21T19:41:00Z">
              <w:r>
                <w:t>Payment</w:t>
              </w:r>
            </w:ins>
          </w:p>
        </w:tc>
        <w:tc>
          <w:tcPr>
            <w:tcW w:w="4284" w:type="dxa"/>
          </w:tcPr>
          <w:p w14:paraId="28473254" w14:textId="77777777" w:rsidR="000F447C" w:rsidRDefault="000F447C" w:rsidP="008854F8">
            <w:pPr>
              <w:rPr>
                <w:ins w:id="440" w:author="Mythili Ramamoorthy" w:date="2022-03-21T19:41:00Z"/>
              </w:rPr>
            </w:pPr>
            <w:ins w:id="441" w:author="Mythili Ramamoorthy" w:date="2022-03-21T19:41:00Z">
              <w:r>
                <w:t>Payment_Membership_PayFee</w:t>
              </w:r>
            </w:ins>
          </w:p>
        </w:tc>
        <w:tc>
          <w:tcPr>
            <w:tcW w:w="2720" w:type="dxa"/>
            <w:vMerge/>
          </w:tcPr>
          <w:p w14:paraId="4E628DC4" w14:textId="7532361D" w:rsidR="000F447C" w:rsidRDefault="000F447C" w:rsidP="008854F8">
            <w:pPr>
              <w:rPr>
                <w:ins w:id="442" w:author="Mythili Ramamoorthy" w:date="2022-03-21T19:41:00Z"/>
              </w:rPr>
            </w:pPr>
          </w:p>
        </w:tc>
      </w:tr>
      <w:tr w:rsidR="004D11B9" w14:paraId="6086F155" w14:textId="77777777" w:rsidTr="00595041">
        <w:trPr>
          <w:ins w:id="443" w:author="Mythili Ramamoorthy" w:date="2022-03-21T19:41:00Z"/>
        </w:trPr>
        <w:tc>
          <w:tcPr>
            <w:tcW w:w="754" w:type="dxa"/>
          </w:tcPr>
          <w:p w14:paraId="3FE46FB1" w14:textId="77777777" w:rsidR="000F447C" w:rsidRDefault="000F447C" w:rsidP="008854F8">
            <w:pPr>
              <w:rPr>
                <w:ins w:id="444" w:author="Mythili Ramamoorthy" w:date="2022-03-21T19:41:00Z"/>
              </w:rPr>
            </w:pPr>
            <w:ins w:id="445" w:author="Mythili Ramamoorthy" w:date="2022-03-21T19:41:00Z">
              <w:r>
                <w:t>Page</w:t>
              </w:r>
            </w:ins>
          </w:p>
        </w:tc>
        <w:tc>
          <w:tcPr>
            <w:tcW w:w="1592" w:type="dxa"/>
          </w:tcPr>
          <w:p w14:paraId="399DB550" w14:textId="77777777" w:rsidR="000F447C" w:rsidRDefault="000F447C" w:rsidP="008854F8">
            <w:pPr>
              <w:rPr>
                <w:ins w:id="446" w:author="Mythili Ramamoorthy" w:date="2022-03-21T19:41:00Z"/>
              </w:rPr>
            </w:pPr>
            <w:ins w:id="447" w:author="Mythili Ramamoorthy" w:date="2022-03-21T19:41:00Z">
              <w:r>
                <w:t>Payment</w:t>
              </w:r>
            </w:ins>
          </w:p>
        </w:tc>
        <w:tc>
          <w:tcPr>
            <w:tcW w:w="4284" w:type="dxa"/>
          </w:tcPr>
          <w:p w14:paraId="724199FF" w14:textId="77777777" w:rsidR="000F447C" w:rsidRDefault="000F447C" w:rsidP="008854F8">
            <w:pPr>
              <w:rPr>
                <w:ins w:id="448" w:author="Mythili Ramamoorthy" w:date="2022-03-21T19:41:00Z"/>
              </w:rPr>
            </w:pPr>
            <w:ins w:id="449" w:author="Mythili Ramamoorthy" w:date="2022-03-21T19:41:00Z">
              <w:r>
                <w:t>Payment_Membership_PayFee_Phone</w:t>
              </w:r>
            </w:ins>
          </w:p>
        </w:tc>
        <w:tc>
          <w:tcPr>
            <w:tcW w:w="2720" w:type="dxa"/>
            <w:vMerge/>
          </w:tcPr>
          <w:p w14:paraId="59BDC6F8" w14:textId="6BD5C212" w:rsidR="000F447C" w:rsidRDefault="000F447C" w:rsidP="008854F8">
            <w:pPr>
              <w:rPr>
                <w:ins w:id="450" w:author="Mythili Ramamoorthy" w:date="2022-03-21T19:41:00Z"/>
              </w:rPr>
            </w:pPr>
          </w:p>
        </w:tc>
      </w:tr>
      <w:tr w:rsidR="004D11B9" w14:paraId="30355C04" w14:textId="77777777" w:rsidTr="00595041">
        <w:trPr>
          <w:ins w:id="451" w:author="Mythili Ramamoorthy" w:date="2022-03-21T19:41:00Z"/>
        </w:trPr>
        <w:tc>
          <w:tcPr>
            <w:tcW w:w="754" w:type="dxa"/>
          </w:tcPr>
          <w:p w14:paraId="33E53088" w14:textId="77777777" w:rsidR="000F447C" w:rsidRDefault="000F447C" w:rsidP="008854F8">
            <w:pPr>
              <w:rPr>
                <w:ins w:id="452" w:author="Mythili Ramamoorthy" w:date="2022-03-21T19:41:00Z"/>
              </w:rPr>
            </w:pPr>
            <w:ins w:id="453" w:author="Mythili Ramamoorthy" w:date="2022-03-21T19:41:00Z">
              <w:r>
                <w:t>Page</w:t>
              </w:r>
            </w:ins>
          </w:p>
        </w:tc>
        <w:tc>
          <w:tcPr>
            <w:tcW w:w="1592" w:type="dxa"/>
          </w:tcPr>
          <w:p w14:paraId="7A83A566" w14:textId="77777777" w:rsidR="000F447C" w:rsidRDefault="000F447C" w:rsidP="008854F8">
            <w:pPr>
              <w:rPr>
                <w:ins w:id="454" w:author="Mythili Ramamoorthy" w:date="2022-03-21T19:41:00Z"/>
              </w:rPr>
            </w:pPr>
            <w:ins w:id="455" w:author="Mythili Ramamoorthy" w:date="2022-03-21T19:41:00Z">
              <w:r>
                <w:t>Payment</w:t>
              </w:r>
            </w:ins>
          </w:p>
        </w:tc>
        <w:tc>
          <w:tcPr>
            <w:tcW w:w="4284" w:type="dxa"/>
          </w:tcPr>
          <w:p w14:paraId="276D2BA6" w14:textId="77777777" w:rsidR="000F447C" w:rsidRDefault="000F447C" w:rsidP="008854F8">
            <w:pPr>
              <w:rPr>
                <w:ins w:id="456" w:author="Mythili Ramamoorthy" w:date="2022-03-21T19:41:00Z"/>
              </w:rPr>
            </w:pPr>
            <w:ins w:id="457" w:author="Mythili Ramamoorthy" w:date="2022-03-21T19:41:00Z">
              <w:r>
                <w:t>Payment_NoLogin</w:t>
              </w:r>
            </w:ins>
          </w:p>
        </w:tc>
        <w:tc>
          <w:tcPr>
            <w:tcW w:w="2720" w:type="dxa"/>
            <w:vMerge/>
          </w:tcPr>
          <w:p w14:paraId="223040DE" w14:textId="76242E31" w:rsidR="000F447C" w:rsidRDefault="000F447C" w:rsidP="008854F8">
            <w:pPr>
              <w:rPr>
                <w:ins w:id="458" w:author="Mythili Ramamoorthy" w:date="2022-03-21T19:41:00Z"/>
              </w:rPr>
            </w:pPr>
          </w:p>
        </w:tc>
      </w:tr>
      <w:tr w:rsidR="004D11B9" w14:paraId="50EF9AD0" w14:textId="77777777" w:rsidTr="00595041">
        <w:trPr>
          <w:ins w:id="459" w:author="Mythili Ramamoorthy" w:date="2022-03-21T19:41:00Z"/>
        </w:trPr>
        <w:tc>
          <w:tcPr>
            <w:tcW w:w="754" w:type="dxa"/>
          </w:tcPr>
          <w:p w14:paraId="0A17D75A" w14:textId="77777777" w:rsidR="000F447C" w:rsidRDefault="000F447C" w:rsidP="008854F8">
            <w:pPr>
              <w:rPr>
                <w:ins w:id="460" w:author="Mythili Ramamoorthy" w:date="2022-03-21T19:41:00Z"/>
              </w:rPr>
            </w:pPr>
            <w:ins w:id="461" w:author="Mythili Ramamoorthy" w:date="2022-03-21T19:41:00Z">
              <w:r>
                <w:t>Page</w:t>
              </w:r>
            </w:ins>
          </w:p>
        </w:tc>
        <w:tc>
          <w:tcPr>
            <w:tcW w:w="1592" w:type="dxa"/>
          </w:tcPr>
          <w:p w14:paraId="4FAD5FA0" w14:textId="77777777" w:rsidR="000F447C" w:rsidRDefault="000F447C" w:rsidP="008854F8">
            <w:pPr>
              <w:rPr>
                <w:ins w:id="462" w:author="Mythili Ramamoorthy" w:date="2022-03-21T19:41:00Z"/>
              </w:rPr>
            </w:pPr>
            <w:ins w:id="463" w:author="Mythili Ramamoorthy" w:date="2022-03-21T19:41:00Z">
              <w:r>
                <w:t>Payment</w:t>
              </w:r>
            </w:ins>
          </w:p>
        </w:tc>
        <w:tc>
          <w:tcPr>
            <w:tcW w:w="4284" w:type="dxa"/>
          </w:tcPr>
          <w:p w14:paraId="493A655A" w14:textId="77777777" w:rsidR="000F447C" w:rsidRDefault="000F447C" w:rsidP="008854F8">
            <w:pPr>
              <w:rPr>
                <w:ins w:id="464" w:author="Mythili Ramamoorthy" w:date="2022-03-21T19:41:00Z"/>
              </w:rPr>
            </w:pPr>
            <w:ins w:id="465" w:author="Mythili Ramamoorthy" w:date="2022-03-21T19:41:00Z">
              <w:r>
                <w:t>Payment_NoLogin_Phone</w:t>
              </w:r>
            </w:ins>
          </w:p>
        </w:tc>
        <w:tc>
          <w:tcPr>
            <w:tcW w:w="2720" w:type="dxa"/>
            <w:vMerge/>
          </w:tcPr>
          <w:p w14:paraId="604EFA92" w14:textId="2D4C8D0C" w:rsidR="000F447C" w:rsidRDefault="000F447C" w:rsidP="008854F8">
            <w:pPr>
              <w:rPr>
                <w:ins w:id="466" w:author="Mythili Ramamoorthy" w:date="2022-03-21T19:41:00Z"/>
              </w:rPr>
            </w:pPr>
          </w:p>
        </w:tc>
      </w:tr>
      <w:tr w:rsidR="004D11B9" w14:paraId="32D139E8" w14:textId="77777777" w:rsidTr="00595041">
        <w:trPr>
          <w:ins w:id="467" w:author="Mythili Ramamoorthy" w:date="2022-03-21T19:41:00Z"/>
        </w:trPr>
        <w:tc>
          <w:tcPr>
            <w:tcW w:w="754" w:type="dxa"/>
          </w:tcPr>
          <w:p w14:paraId="13130D5C" w14:textId="77777777" w:rsidR="000F447C" w:rsidRDefault="000F447C" w:rsidP="008854F8">
            <w:pPr>
              <w:rPr>
                <w:ins w:id="468" w:author="Mythili Ramamoorthy" w:date="2022-03-21T19:41:00Z"/>
              </w:rPr>
            </w:pPr>
            <w:ins w:id="469" w:author="Mythili Ramamoorthy" w:date="2022-03-21T19:41:00Z">
              <w:r>
                <w:lastRenderedPageBreak/>
                <w:t>Page</w:t>
              </w:r>
            </w:ins>
          </w:p>
        </w:tc>
        <w:tc>
          <w:tcPr>
            <w:tcW w:w="1592" w:type="dxa"/>
          </w:tcPr>
          <w:p w14:paraId="5CF43632" w14:textId="77777777" w:rsidR="000F447C" w:rsidRDefault="000F447C" w:rsidP="008854F8">
            <w:pPr>
              <w:rPr>
                <w:ins w:id="470" w:author="Mythili Ramamoorthy" w:date="2022-03-21T19:41:00Z"/>
              </w:rPr>
            </w:pPr>
            <w:ins w:id="471" w:author="Mythili Ramamoorthy" w:date="2022-03-21T19:41:00Z">
              <w:r>
                <w:t>Payment</w:t>
              </w:r>
            </w:ins>
          </w:p>
        </w:tc>
        <w:tc>
          <w:tcPr>
            <w:tcW w:w="4284" w:type="dxa"/>
          </w:tcPr>
          <w:p w14:paraId="1FD009B6" w14:textId="77777777" w:rsidR="000F447C" w:rsidRDefault="000F447C" w:rsidP="008854F8">
            <w:pPr>
              <w:rPr>
                <w:ins w:id="472" w:author="Mythili Ramamoorthy" w:date="2022-03-21T19:41:00Z"/>
              </w:rPr>
            </w:pPr>
            <w:ins w:id="473" w:author="Mythili Ramamoorthy" w:date="2022-03-21T19:41:00Z">
              <w:r>
                <w:t>Payment_Apply_To_Balance</w:t>
              </w:r>
            </w:ins>
          </w:p>
        </w:tc>
        <w:tc>
          <w:tcPr>
            <w:tcW w:w="2720" w:type="dxa"/>
            <w:vMerge/>
          </w:tcPr>
          <w:p w14:paraId="0B115407" w14:textId="062BB7D7" w:rsidR="000F447C" w:rsidRDefault="000F447C" w:rsidP="008854F8">
            <w:pPr>
              <w:rPr>
                <w:ins w:id="474" w:author="Mythili Ramamoorthy" w:date="2022-03-21T19:41:00Z"/>
              </w:rPr>
            </w:pPr>
          </w:p>
        </w:tc>
      </w:tr>
      <w:tr w:rsidR="004D11B9" w14:paraId="69873122" w14:textId="77777777" w:rsidTr="00595041">
        <w:trPr>
          <w:ins w:id="475" w:author="Mythili Ramamoorthy" w:date="2022-03-21T19:41:00Z"/>
        </w:trPr>
        <w:tc>
          <w:tcPr>
            <w:tcW w:w="754" w:type="dxa"/>
          </w:tcPr>
          <w:p w14:paraId="1FA736F3" w14:textId="77777777" w:rsidR="000F447C" w:rsidRDefault="000F447C" w:rsidP="008854F8">
            <w:pPr>
              <w:rPr>
                <w:ins w:id="476" w:author="Mythili Ramamoorthy" w:date="2022-03-21T19:41:00Z"/>
              </w:rPr>
            </w:pPr>
            <w:ins w:id="477" w:author="Mythili Ramamoorthy" w:date="2022-03-21T19:41:00Z">
              <w:r>
                <w:t>Page</w:t>
              </w:r>
            </w:ins>
          </w:p>
        </w:tc>
        <w:tc>
          <w:tcPr>
            <w:tcW w:w="1592" w:type="dxa"/>
          </w:tcPr>
          <w:p w14:paraId="6CF3CE8F" w14:textId="77777777" w:rsidR="000F447C" w:rsidRDefault="000F447C" w:rsidP="008854F8">
            <w:pPr>
              <w:rPr>
                <w:ins w:id="478" w:author="Mythili Ramamoorthy" w:date="2022-03-21T19:41:00Z"/>
              </w:rPr>
            </w:pPr>
            <w:ins w:id="479" w:author="Mythili Ramamoorthy" w:date="2022-03-21T19:41:00Z">
              <w:r>
                <w:t>Payment</w:t>
              </w:r>
            </w:ins>
          </w:p>
        </w:tc>
        <w:tc>
          <w:tcPr>
            <w:tcW w:w="4284" w:type="dxa"/>
          </w:tcPr>
          <w:p w14:paraId="60482C53" w14:textId="77777777" w:rsidR="000F447C" w:rsidRDefault="000F447C" w:rsidP="008854F8">
            <w:pPr>
              <w:rPr>
                <w:ins w:id="480" w:author="Mythili Ramamoorthy" w:date="2022-03-21T19:41:00Z"/>
              </w:rPr>
            </w:pPr>
            <w:ins w:id="481" w:author="Mythili Ramamoorthy" w:date="2022-03-21T19:41:00Z">
              <w:r>
                <w:t>Payment_Apply_to_Balance_Phone</w:t>
              </w:r>
            </w:ins>
          </w:p>
        </w:tc>
        <w:tc>
          <w:tcPr>
            <w:tcW w:w="2720" w:type="dxa"/>
            <w:vMerge/>
          </w:tcPr>
          <w:p w14:paraId="4BD9470A" w14:textId="702F4C5A" w:rsidR="000F447C" w:rsidRDefault="000F447C" w:rsidP="008854F8">
            <w:pPr>
              <w:rPr>
                <w:ins w:id="482" w:author="Mythili Ramamoorthy" w:date="2022-03-21T19:41:00Z"/>
              </w:rPr>
            </w:pPr>
          </w:p>
        </w:tc>
      </w:tr>
      <w:tr w:rsidR="004D11B9" w14:paraId="20743883" w14:textId="77777777" w:rsidTr="00595041">
        <w:trPr>
          <w:ins w:id="483" w:author="Mythili Ramamoorthy" w:date="2022-03-21T19:41:00Z"/>
        </w:trPr>
        <w:tc>
          <w:tcPr>
            <w:tcW w:w="754" w:type="dxa"/>
          </w:tcPr>
          <w:p w14:paraId="0274D1C7" w14:textId="77777777" w:rsidR="000F447C" w:rsidRDefault="000F447C" w:rsidP="008854F8">
            <w:pPr>
              <w:rPr>
                <w:ins w:id="484" w:author="Mythili Ramamoorthy" w:date="2022-03-21T19:41:00Z"/>
              </w:rPr>
            </w:pPr>
            <w:ins w:id="485" w:author="Mythili Ramamoorthy" w:date="2022-03-21T19:41:00Z">
              <w:r>
                <w:t>Page</w:t>
              </w:r>
            </w:ins>
          </w:p>
        </w:tc>
        <w:tc>
          <w:tcPr>
            <w:tcW w:w="1592" w:type="dxa"/>
          </w:tcPr>
          <w:p w14:paraId="56A06C66" w14:textId="77777777" w:rsidR="000F447C" w:rsidRDefault="000F447C" w:rsidP="008854F8">
            <w:pPr>
              <w:rPr>
                <w:ins w:id="486" w:author="Mythili Ramamoorthy" w:date="2022-03-21T19:41:00Z"/>
              </w:rPr>
            </w:pPr>
            <w:ins w:id="487" w:author="Mythili Ramamoorthy" w:date="2022-03-21T19:41:00Z">
              <w:r>
                <w:t>Payment</w:t>
              </w:r>
            </w:ins>
          </w:p>
        </w:tc>
        <w:tc>
          <w:tcPr>
            <w:tcW w:w="4284" w:type="dxa"/>
          </w:tcPr>
          <w:p w14:paraId="636B6C3B" w14:textId="77777777" w:rsidR="000F447C" w:rsidRDefault="000F447C" w:rsidP="008854F8">
            <w:pPr>
              <w:rPr>
                <w:ins w:id="488" w:author="Mythili Ramamoorthy" w:date="2022-03-21T19:41:00Z"/>
              </w:rPr>
            </w:pPr>
            <w:ins w:id="489" w:author="Mythili Ramamoorthy" w:date="2022-03-21T19:41:00Z">
              <w:r>
                <w:t>Payment_Membership_AddNewVehicle</w:t>
              </w:r>
            </w:ins>
          </w:p>
        </w:tc>
        <w:tc>
          <w:tcPr>
            <w:tcW w:w="2720" w:type="dxa"/>
            <w:vMerge/>
          </w:tcPr>
          <w:p w14:paraId="2B2408D9" w14:textId="20B228F7" w:rsidR="000F447C" w:rsidRDefault="000F447C" w:rsidP="008854F8">
            <w:pPr>
              <w:rPr>
                <w:ins w:id="490" w:author="Mythili Ramamoorthy" w:date="2022-03-21T19:41:00Z"/>
              </w:rPr>
            </w:pPr>
          </w:p>
        </w:tc>
      </w:tr>
      <w:tr w:rsidR="004D11B9" w14:paraId="0E504CED" w14:textId="77777777" w:rsidTr="00595041">
        <w:trPr>
          <w:ins w:id="491" w:author="Mythili Ramamoorthy" w:date="2022-03-21T19:41:00Z"/>
        </w:trPr>
        <w:tc>
          <w:tcPr>
            <w:tcW w:w="754" w:type="dxa"/>
          </w:tcPr>
          <w:p w14:paraId="25A8BE9A" w14:textId="77777777" w:rsidR="000F447C" w:rsidRDefault="000F447C" w:rsidP="008854F8">
            <w:pPr>
              <w:rPr>
                <w:ins w:id="492" w:author="Mythili Ramamoorthy" w:date="2022-03-21T19:41:00Z"/>
              </w:rPr>
            </w:pPr>
            <w:ins w:id="493" w:author="Mythili Ramamoorthy" w:date="2022-03-21T19:41:00Z">
              <w:r>
                <w:t>Page</w:t>
              </w:r>
            </w:ins>
          </w:p>
        </w:tc>
        <w:tc>
          <w:tcPr>
            <w:tcW w:w="1592" w:type="dxa"/>
          </w:tcPr>
          <w:p w14:paraId="55A4D896" w14:textId="77777777" w:rsidR="000F447C" w:rsidRDefault="000F447C" w:rsidP="008854F8">
            <w:pPr>
              <w:rPr>
                <w:ins w:id="494" w:author="Mythili Ramamoorthy" w:date="2022-03-21T19:41:00Z"/>
              </w:rPr>
            </w:pPr>
            <w:ins w:id="495" w:author="Mythili Ramamoorthy" w:date="2022-03-21T19:41:00Z">
              <w:r>
                <w:t>Payment</w:t>
              </w:r>
            </w:ins>
          </w:p>
        </w:tc>
        <w:tc>
          <w:tcPr>
            <w:tcW w:w="4284" w:type="dxa"/>
          </w:tcPr>
          <w:p w14:paraId="3015C6A3" w14:textId="77777777" w:rsidR="000F447C" w:rsidRDefault="000F447C" w:rsidP="008854F8">
            <w:pPr>
              <w:rPr>
                <w:ins w:id="496" w:author="Mythili Ramamoorthy" w:date="2022-03-21T19:41:00Z"/>
              </w:rPr>
            </w:pPr>
            <w:ins w:id="497" w:author="Mythili Ramamoorthy" w:date="2022-03-21T19:41:00Z">
              <w:r>
                <w:t>Payment_Membership_AddNewVehicle_Phone</w:t>
              </w:r>
            </w:ins>
          </w:p>
        </w:tc>
        <w:tc>
          <w:tcPr>
            <w:tcW w:w="2720" w:type="dxa"/>
            <w:vMerge/>
          </w:tcPr>
          <w:p w14:paraId="4E723461" w14:textId="47EB9DF2" w:rsidR="000F447C" w:rsidRDefault="000F447C" w:rsidP="008854F8">
            <w:pPr>
              <w:rPr>
                <w:ins w:id="498" w:author="Mythili Ramamoorthy" w:date="2022-03-21T19:41:00Z"/>
              </w:rPr>
            </w:pPr>
          </w:p>
        </w:tc>
      </w:tr>
    </w:tbl>
    <w:p w14:paraId="29B57A19" w14:textId="77777777" w:rsidR="004D17C8" w:rsidRDefault="004D17C8">
      <w:pPr>
        <w:spacing w:before="0" w:after="160" w:line="259" w:lineRule="auto"/>
        <w:rPr>
          <w:ins w:id="499" w:author="Mythili Ramamoorthy" w:date="2022-03-24T18:19:00Z"/>
          <w:rFonts w:ascii="Times New Roman" w:hAnsi="Times New Roman"/>
          <w:b/>
          <w:bCs/>
        </w:rPr>
      </w:pPr>
    </w:p>
    <w:p w14:paraId="3B05C809" w14:textId="77777777" w:rsidR="00D821D6" w:rsidRPr="0022259E" w:rsidRDefault="00D821D6">
      <w:pPr>
        <w:spacing w:before="0" w:after="160" w:line="259" w:lineRule="auto"/>
        <w:rPr>
          <w:ins w:id="500" w:author="Mythili Ramamoorthy" w:date="2022-03-22T18:39:00Z"/>
          <w:rFonts w:ascii="Times New Roman" w:hAnsi="Times New Roman"/>
          <w:b/>
          <w:bCs/>
          <w:rPrChange w:id="501" w:author="Mythili Ramamoorthy" w:date="2022-03-22T18:45:00Z">
            <w:rPr>
              <w:ins w:id="502" w:author="Mythili Ramamoorthy" w:date="2022-03-22T18:39:00Z"/>
            </w:rPr>
          </w:rPrChange>
        </w:rPr>
        <w:pPrChange w:id="503" w:author="Mythili Ramamoorthy" w:date="2022-03-22T18:45:00Z">
          <w:pPr>
            <w:pStyle w:val="ListParagraph"/>
            <w:numPr>
              <w:numId w:val="111"/>
            </w:numPr>
            <w:spacing w:before="0" w:after="160" w:line="259" w:lineRule="auto"/>
            <w:ind w:left="1080" w:hanging="360"/>
          </w:pPr>
        </w:pPrChange>
      </w:pPr>
      <w:r>
        <w:rPr>
          <w:rFonts w:ascii="Times New Roman" w:hAnsi="Times New Roman"/>
          <w:b/>
          <w:bCs/>
        </w:rPr>
        <w:t>Mendix Microflow related changes</w:t>
      </w:r>
      <w:ins w:id="504" w:author="Mythili Ramamoorthy" w:date="2022-03-22T18:45:00Z">
        <w:r w:rsidRPr="0022259E">
          <w:rPr>
            <w:rFonts w:ascii="Times New Roman" w:hAnsi="Times New Roman"/>
            <w:b/>
            <w:bCs/>
            <w:rPrChange w:id="505" w:author="Mythili Ramamoorthy" w:date="2022-03-22T18:45:00Z">
              <w:rPr>
                <w:rFonts w:ascii="Times New Roman" w:hAnsi="Times New Roman"/>
              </w:rPr>
            </w:rPrChange>
          </w:rPr>
          <w:t>:</w:t>
        </w:r>
      </w:ins>
    </w:p>
    <w:p w14:paraId="67D7D111" w14:textId="5E0D3523" w:rsidR="00D821D6" w:rsidRDefault="00D821D6" w:rsidP="00D821D6">
      <w:pPr>
        <w:pStyle w:val="ListParagraph"/>
        <w:numPr>
          <w:ilvl w:val="0"/>
          <w:numId w:val="113"/>
        </w:numPr>
        <w:spacing w:before="0" w:after="160" w:line="259" w:lineRule="auto"/>
        <w:rPr>
          <w:rFonts w:ascii="Times New Roman" w:hAnsi="Times New Roman"/>
        </w:rPr>
      </w:pPr>
      <w:ins w:id="506" w:author="Mythili Ramamoorthy" w:date="2022-03-21T19:41:00Z">
        <w:r>
          <w:rPr>
            <w:rFonts w:ascii="Times New Roman" w:hAnsi="Times New Roman"/>
          </w:rPr>
          <w:t xml:space="preserve">MF_SaveBillingMethodDTO </w:t>
        </w:r>
      </w:ins>
      <w:ins w:id="507" w:author="Mythili Ramamoorthy" w:date="2022-03-22T18:46:00Z">
        <w:r>
          <w:rPr>
            <w:rFonts w:ascii="Times New Roman" w:hAnsi="Times New Roman"/>
          </w:rPr>
          <w:t>– Update</w:t>
        </w:r>
      </w:ins>
      <w:ins w:id="508" w:author="Mythili Ramamoorthy" w:date="2022-03-22T18:41:00Z">
        <w:r>
          <w:rPr>
            <w:rFonts w:ascii="Times New Roman" w:hAnsi="Times New Roman"/>
          </w:rPr>
          <w:t xml:space="preserve"> the Payment object based on the details captured in BillingM</w:t>
        </w:r>
      </w:ins>
      <w:ins w:id="509" w:author="Mythili Ramamoorthy" w:date="2022-03-22T18:42:00Z">
        <w:r>
          <w:rPr>
            <w:rFonts w:ascii="Times New Roman" w:hAnsi="Times New Roman"/>
          </w:rPr>
          <w:t>e</w:t>
        </w:r>
      </w:ins>
      <w:ins w:id="510" w:author="Mythili Ramamoorthy" w:date="2022-03-22T18:41:00Z">
        <w:r>
          <w:rPr>
            <w:rFonts w:ascii="Times New Roman" w:hAnsi="Times New Roman"/>
          </w:rPr>
          <w:t>thodDTO in Javascript snippet.</w:t>
        </w:r>
      </w:ins>
      <w:ins w:id="511" w:author="Mythili Ramamoorthy" w:date="2022-03-22T18:46:00Z">
        <w:r>
          <w:rPr>
            <w:rFonts w:ascii="Times New Roman" w:hAnsi="Times New Roman"/>
          </w:rPr>
          <w:t xml:space="preserve"> </w:t>
        </w:r>
      </w:ins>
      <w:r>
        <w:rPr>
          <w:rFonts w:ascii="Times New Roman" w:hAnsi="Times New Roman"/>
        </w:rPr>
        <w:t>(if CreditCardType=’Pay</w:t>
      </w:r>
      <w:r w:rsidR="00B86347">
        <w:rPr>
          <w:rFonts w:ascii="Times New Roman" w:hAnsi="Times New Roman"/>
        </w:rPr>
        <w:t>Pal</w:t>
      </w:r>
      <w:r>
        <w:rPr>
          <w:rFonts w:ascii="Times New Roman" w:hAnsi="Times New Roman"/>
        </w:rPr>
        <w:t>’)</w:t>
      </w:r>
    </w:p>
    <w:p w14:paraId="5D7C642C" w14:textId="54922E3C" w:rsidR="00D821D6" w:rsidRDefault="00D821D6" w:rsidP="00D821D6">
      <w:pPr>
        <w:pStyle w:val="ListParagraph"/>
        <w:numPr>
          <w:ilvl w:val="1"/>
          <w:numId w:val="113"/>
        </w:numPr>
        <w:spacing w:before="0" w:after="160" w:line="259" w:lineRule="auto"/>
        <w:rPr>
          <w:rFonts w:ascii="Times New Roman" w:hAnsi="Times New Roman"/>
        </w:rPr>
      </w:pPr>
      <w:ins w:id="512" w:author="Mythili Ramamoorthy" w:date="2022-03-22T18:46:00Z">
        <w:r>
          <w:rPr>
            <w:rFonts w:ascii="Times New Roman" w:hAnsi="Times New Roman"/>
          </w:rPr>
          <w:t xml:space="preserve">MF_GetVantivToken is not needed for </w:t>
        </w:r>
      </w:ins>
      <w:r w:rsidR="009F5CD3">
        <w:rPr>
          <w:rFonts w:ascii="Times New Roman" w:hAnsi="Times New Roman"/>
        </w:rPr>
        <w:t>PayPal</w:t>
      </w:r>
      <w:ins w:id="513" w:author="Mythili Ramamoorthy" w:date="2022-03-22T18:46:00Z">
        <w:r>
          <w:rPr>
            <w:rFonts w:ascii="Times New Roman" w:hAnsi="Times New Roman"/>
          </w:rPr>
          <w:t xml:space="preserve"> processing</w:t>
        </w:r>
      </w:ins>
      <w:r w:rsidR="009F5CD3">
        <w:rPr>
          <w:rFonts w:ascii="Times New Roman" w:hAnsi="Times New Roman"/>
        </w:rPr>
        <w:t>.</w:t>
      </w:r>
    </w:p>
    <w:p w14:paraId="5A05B91C" w14:textId="7E00E165" w:rsidR="00D821D6" w:rsidRPr="008D0ECA" w:rsidRDefault="00D821D6" w:rsidP="00D821D6">
      <w:pPr>
        <w:pStyle w:val="ListParagraph"/>
        <w:numPr>
          <w:ilvl w:val="1"/>
          <w:numId w:val="113"/>
        </w:numPr>
        <w:spacing w:before="0" w:after="160" w:line="259" w:lineRule="auto"/>
        <w:rPr>
          <w:rFonts w:ascii="Times New Roman" w:hAnsi="Times New Roman"/>
        </w:rPr>
      </w:pPr>
      <w:r w:rsidRPr="000126C8">
        <w:t>DisplayBillingType should be updated with only the RiteCardTypeDesc</w:t>
      </w:r>
      <w:r w:rsidR="00FB3D87">
        <w:t xml:space="preserve"> - what is displayed in UI Payment cart item.  </w:t>
      </w:r>
      <w:bookmarkStart w:id="514" w:name="_Hlk99552197"/>
    </w:p>
    <w:bookmarkEnd w:id="514"/>
    <w:p w14:paraId="58B29865" w14:textId="31AF4C99" w:rsidR="00D821D6" w:rsidRPr="00106D0F" w:rsidRDefault="00D821D6" w:rsidP="00D821D6">
      <w:pPr>
        <w:spacing w:before="0" w:after="160" w:line="259" w:lineRule="auto"/>
        <w:rPr>
          <w:rFonts w:ascii="Times New Roman" w:hAnsi="Times New Roman"/>
        </w:rPr>
      </w:pPr>
      <w:ins w:id="515" w:author="Mythili Ramamoorthy" w:date="2022-03-22T18:48:00Z">
        <w:r>
          <w:rPr>
            <w:rFonts w:ascii="Times New Roman" w:hAnsi="Times New Roman"/>
          </w:rPr>
          <w:t>Th</w:t>
        </w:r>
      </w:ins>
      <w:r w:rsidR="008D0ECA">
        <w:rPr>
          <w:rFonts w:ascii="Times New Roman" w:hAnsi="Times New Roman"/>
        </w:rPr>
        <w:t>ese</w:t>
      </w:r>
      <w:ins w:id="516" w:author="Mythili Ramamoorthy" w:date="2022-03-22T18:48:00Z">
        <w:r>
          <w:rPr>
            <w:rFonts w:ascii="Times New Roman" w:hAnsi="Times New Roman"/>
          </w:rPr>
          <w:t xml:space="preserve"> change</w:t>
        </w:r>
      </w:ins>
      <w:r w:rsidR="001E4E74">
        <w:rPr>
          <w:rFonts w:ascii="Times New Roman" w:hAnsi="Times New Roman"/>
        </w:rPr>
        <w:t>s</w:t>
      </w:r>
      <w:ins w:id="517" w:author="Mythili Ramamoorthy" w:date="2022-03-22T18:48:00Z">
        <w:r>
          <w:rPr>
            <w:rFonts w:ascii="Times New Roman" w:hAnsi="Times New Roman"/>
          </w:rPr>
          <w:t xml:space="preserve"> </w:t>
        </w:r>
      </w:ins>
      <w:r>
        <w:rPr>
          <w:rFonts w:ascii="Times New Roman" w:hAnsi="Times New Roman"/>
        </w:rPr>
        <w:t>will</w:t>
      </w:r>
      <w:ins w:id="518" w:author="Mythili Ramamoorthy" w:date="2022-03-22T18:48:00Z">
        <w:r>
          <w:rPr>
            <w:rFonts w:ascii="Times New Roman" w:hAnsi="Times New Roman"/>
          </w:rPr>
          <w:t xml:space="preserve"> impact the /payment JSON value. The values related to </w:t>
        </w:r>
      </w:ins>
      <w:r>
        <w:rPr>
          <w:rFonts w:ascii="Times New Roman" w:hAnsi="Times New Roman"/>
        </w:rPr>
        <w:t>PayPal</w:t>
      </w:r>
      <w:ins w:id="519" w:author="Mythili Ramamoorthy" w:date="2022-03-22T18:48:00Z">
        <w:r>
          <w:rPr>
            <w:rFonts w:ascii="Times New Roman" w:hAnsi="Times New Roman"/>
          </w:rPr>
          <w:t xml:space="preserve"> will be sent to</w:t>
        </w:r>
      </w:ins>
      <w:ins w:id="520" w:author="Mythili Ramamoorthy" w:date="2022-03-22T18:49:00Z">
        <w:r>
          <w:rPr>
            <w:rFonts w:ascii="Times New Roman" w:hAnsi="Times New Roman"/>
          </w:rPr>
          <w:t xml:space="preserve"> </w:t>
        </w:r>
      </w:ins>
      <w:r w:rsidR="001E4E74">
        <w:rPr>
          <w:rFonts w:ascii="Times New Roman" w:hAnsi="Times New Roman"/>
        </w:rPr>
        <w:t xml:space="preserve">the </w:t>
      </w:r>
      <w:ins w:id="521" w:author="Mythili Ramamoorthy" w:date="2022-03-22T18:49:00Z">
        <w:r>
          <w:rPr>
            <w:rFonts w:ascii="Times New Roman" w:hAnsi="Times New Roman"/>
          </w:rPr>
          <w:t xml:space="preserve">Payment </w:t>
        </w:r>
      </w:ins>
      <w:r w:rsidR="001E4E74">
        <w:rPr>
          <w:rFonts w:ascii="Times New Roman" w:hAnsi="Times New Roman"/>
        </w:rPr>
        <w:t>Gateway</w:t>
      </w:r>
      <w:ins w:id="522" w:author="Mythili Ramamoorthy" w:date="2022-03-22T18:49:00Z">
        <w:r>
          <w:rPr>
            <w:rFonts w:ascii="Times New Roman" w:hAnsi="Times New Roman"/>
          </w:rPr>
          <w:t>.</w:t>
        </w:r>
      </w:ins>
    </w:p>
    <w:p w14:paraId="568D47A3" w14:textId="2AF09364" w:rsidR="00D821D6" w:rsidRDefault="00D821D6" w:rsidP="00D821D6">
      <w:pPr>
        <w:pStyle w:val="ListParagraph"/>
        <w:numPr>
          <w:ilvl w:val="0"/>
          <w:numId w:val="119"/>
        </w:numPr>
        <w:spacing w:before="0" w:after="160" w:line="256" w:lineRule="auto"/>
        <w:rPr>
          <w:rFonts w:ascii="Times New Roman" w:hAnsi="Times New Roman"/>
        </w:rPr>
      </w:pPr>
      <w:ins w:id="523" w:author="Mythili Ramamoorthy" w:date="2022-03-24T18:42:00Z">
        <w:r>
          <w:rPr>
            <w:rFonts w:ascii="Times New Roman" w:hAnsi="Times New Roman"/>
          </w:rPr>
          <w:t xml:space="preserve">Modify the calculate microflow MF_GetRiteCreditCardTypeDesc with </w:t>
        </w:r>
      </w:ins>
      <w:r w:rsidR="006838FA">
        <w:rPr>
          <w:rFonts w:ascii="Times New Roman" w:hAnsi="Times New Roman"/>
        </w:rPr>
        <w:t>“</w:t>
      </w:r>
      <w:r>
        <w:rPr>
          <w:rFonts w:ascii="Times New Roman" w:hAnsi="Times New Roman"/>
        </w:rPr>
        <w:t>PayPal</w:t>
      </w:r>
      <w:r w:rsidR="006838FA">
        <w:rPr>
          <w:rFonts w:ascii="Times New Roman" w:hAnsi="Times New Roman"/>
        </w:rPr>
        <w:t>”</w:t>
      </w:r>
      <w:ins w:id="524" w:author="Mythili Ramamoorthy" w:date="2022-03-24T18:42:00Z">
        <w:r>
          <w:rPr>
            <w:rFonts w:ascii="Times New Roman" w:hAnsi="Times New Roman"/>
          </w:rPr>
          <w:t xml:space="preserve"> in the Expression.</w:t>
        </w:r>
      </w:ins>
    </w:p>
    <w:p w14:paraId="0502161B" w14:textId="65223D2C" w:rsidR="00D821D6" w:rsidRDefault="00D821D6" w:rsidP="00D821D6">
      <w:pPr>
        <w:spacing w:before="0" w:after="160" w:line="256" w:lineRule="auto"/>
        <w:rPr>
          <w:rFonts w:ascii="Times New Roman" w:hAnsi="Times New Roman"/>
        </w:rPr>
      </w:pPr>
      <w:ins w:id="525" w:author="Mythili Ramamoorthy" w:date="2022-03-24T18:42:00Z">
        <w:r>
          <w:rPr>
            <w:noProof/>
          </w:rPr>
          <w:drawing>
            <wp:inline distT="0" distB="0" distL="0" distR="0" wp14:anchorId="3C16ADC6" wp14:editId="4D1565F6">
              <wp:extent cx="5771408" cy="3048487"/>
              <wp:effectExtent l="0" t="0" r="127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a:picLocks noChangeAspect="1"/>
                      </pic:cNvPicPr>
                    </pic:nvPicPr>
                    <pic:blipFill>
                      <a:blip r:embed="rId34"/>
                      <a:stretch>
                        <a:fillRect/>
                      </a:stretch>
                    </pic:blipFill>
                    <pic:spPr>
                      <a:xfrm>
                        <a:off x="0" y="0"/>
                        <a:ext cx="5774101" cy="3049909"/>
                      </a:xfrm>
                      <a:prstGeom prst="rect">
                        <a:avLst/>
                      </a:prstGeom>
                    </pic:spPr>
                  </pic:pic>
                </a:graphicData>
              </a:graphic>
            </wp:inline>
          </w:drawing>
        </w:r>
      </w:ins>
    </w:p>
    <w:p w14:paraId="3DE45B98" w14:textId="77777777" w:rsidR="001072A9" w:rsidRDefault="001072A9" w:rsidP="001072A9">
      <w:pPr>
        <w:autoSpaceDE w:val="0"/>
        <w:autoSpaceDN w:val="0"/>
        <w:adjustRightInd w:val="0"/>
        <w:spacing w:before="0" w:after="0"/>
        <w:ind w:left="720"/>
        <w:rPr>
          <w:rFonts w:ascii="Courier New" w:eastAsiaTheme="minorHAnsi" w:hAnsi="Courier New" w:cs="Courier New"/>
          <w:lang w:bidi="ar-SA"/>
        </w:rPr>
      </w:pPr>
      <w:r>
        <w:rPr>
          <w:rFonts w:ascii="Courier New" w:eastAsiaTheme="minorHAnsi" w:hAnsi="Courier New" w:cs="Courier New"/>
          <w:b/>
          <w:bCs/>
          <w:color w:val="0000FF"/>
          <w:lang w:bidi="ar-SA"/>
        </w:rPr>
        <w:t>if</w:t>
      </w:r>
      <w:r>
        <w:rPr>
          <w:rFonts w:ascii="Courier New" w:eastAsiaTheme="minorHAnsi" w:hAnsi="Courier New" w:cs="Courier New"/>
          <w:color w:val="000000"/>
          <w:lang w:bidi="ar-SA"/>
        </w:rPr>
        <w:t xml:space="preserve"> </w:t>
      </w:r>
      <w:r>
        <w:rPr>
          <w:rFonts w:ascii="Courier New" w:eastAsiaTheme="minorHAnsi" w:hAnsi="Courier New" w:cs="Courier New"/>
          <w:color w:val="FF8C00"/>
          <w:lang w:bidi="ar-SA"/>
        </w:rPr>
        <w:t>$CC_types</w:t>
      </w:r>
      <w:r>
        <w:rPr>
          <w:rFonts w:ascii="Courier New" w:eastAsiaTheme="minorHAnsi" w:hAnsi="Courier New" w:cs="Courier New"/>
          <w:color w:val="000000"/>
          <w:lang w:bidi="ar-SA"/>
        </w:rPr>
        <w:t xml:space="preserve"> != </w:t>
      </w:r>
      <w:r>
        <w:rPr>
          <w:rFonts w:ascii="Courier New" w:eastAsiaTheme="minorHAnsi" w:hAnsi="Courier New" w:cs="Courier New"/>
          <w:b/>
          <w:bCs/>
          <w:color w:val="0000FF"/>
          <w:lang w:bidi="ar-SA"/>
        </w:rPr>
        <w:t>empty</w:t>
      </w:r>
      <w:r>
        <w:rPr>
          <w:rFonts w:ascii="Courier New" w:eastAsiaTheme="minorHAnsi" w:hAnsi="Courier New" w:cs="Courier New"/>
          <w:color w:val="000000"/>
          <w:lang w:bidi="ar-SA"/>
        </w:rPr>
        <w:t xml:space="preserve"> </w:t>
      </w:r>
      <w:r>
        <w:rPr>
          <w:rFonts w:ascii="Courier New" w:eastAsiaTheme="minorHAnsi" w:hAnsi="Courier New" w:cs="Courier New"/>
          <w:b/>
          <w:bCs/>
          <w:color w:val="0000FF"/>
          <w:lang w:bidi="ar-SA"/>
        </w:rPr>
        <w:t>then</w:t>
      </w:r>
      <w:r>
        <w:rPr>
          <w:rFonts w:ascii="Courier New" w:eastAsiaTheme="minorHAnsi" w:hAnsi="Courier New" w:cs="Courier New"/>
          <w:color w:val="000000"/>
          <w:lang w:bidi="ar-SA"/>
        </w:rPr>
        <w:br/>
      </w:r>
      <w:r>
        <w:rPr>
          <w:rFonts w:ascii="Courier New" w:eastAsiaTheme="minorHAnsi" w:hAnsi="Courier New" w:cs="Courier New"/>
          <w:color w:val="FF8C00"/>
          <w:lang w:bidi="ar-SA"/>
        </w:rPr>
        <w:t>$CC_types</w:t>
      </w:r>
      <w:r>
        <w:rPr>
          <w:rFonts w:ascii="Courier New" w:eastAsiaTheme="minorHAnsi" w:hAnsi="Courier New" w:cs="Courier New"/>
          <w:color w:val="000000"/>
          <w:lang w:bidi="ar-SA"/>
        </w:rPr>
        <w:t>/</w:t>
      </w:r>
      <w:r>
        <w:rPr>
          <w:rFonts w:ascii="Courier New" w:eastAsiaTheme="minorHAnsi" w:hAnsi="Courier New" w:cs="Courier New"/>
          <w:color w:val="2B91AF"/>
          <w:lang w:bidi="ar-SA"/>
        </w:rPr>
        <w:t>ShortDescription</w:t>
      </w:r>
      <w:r>
        <w:rPr>
          <w:rFonts w:ascii="Courier New" w:eastAsiaTheme="minorHAnsi" w:hAnsi="Courier New" w:cs="Courier New"/>
          <w:color w:val="000000"/>
          <w:lang w:bidi="ar-SA"/>
        </w:rPr>
        <w:br/>
      </w:r>
      <w:r w:rsidRPr="001072A9">
        <w:rPr>
          <w:rFonts w:ascii="Courier New" w:eastAsiaTheme="minorHAnsi" w:hAnsi="Courier New" w:cs="Courier New"/>
          <w:b/>
          <w:bCs/>
          <w:color w:val="0000FF"/>
          <w:highlight w:val="yellow"/>
          <w:lang w:bidi="ar-SA"/>
        </w:rPr>
        <w:t>else</w:t>
      </w:r>
      <w:r w:rsidRPr="001072A9">
        <w:rPr>
          <w:rFonts w:ascii="Courier New" w:eastAsiaTheme="minorHAnsi" w:hAnsi="Courier New" w:cs="Courier New"/>
          <w:color w:val="000000"/>
          <w:highlight w:val="yellow"/>
          <w:lang w:bidi="ar-SA"/>
        </w:rPr>
        <w:t xml:space="preserve"> </w:t>
      </w:r>
      <w:r w:rsidRPr="001072A9">
        <w:rPr>
          <w:rFonts w:ascii="Courier New" w:eastAsiaTheme="minorHAnsi" w:hAnsi="Courier New" w:cs="Courier New"/>
          <w:b/>
          <w:bCs/>
          <w:color w:val="0000FF"/>
          <w:highlight w:val="yellow"/>
          <w:lang w:bidi="ar-SA"/>
        </w:rPr>
        <w:t>if</w:t>
      </w:r>
      <w:r w:rsidRPr="001072A9">
        <w:rPr>
          <w:rFonts w:ascii="Courier New" w:eastAsiaTheme="minorHAnsi" w:hAnsi="Courier New" w:cs="Courier New"/>
          <w:color w:val="000000"/>
          <w:highlight w:val="yellow"/>
          <w:lang w:bidi="ar-SA"/>
        </w:rPr>
        <w:t xml:space="preserve"> </w:t>
      </w:r>
      <w:r w:rsidRPr="001072A9">
        <w:rPr>
          <w:rFonts w:ascii="Courier New" w:eastAsiaTheme="minorHAnsi" w:hAnsi="Courier New" w:cs="Courier New"/>
          <w:color w:val="FF8C00"/>
          <w:highlight w:val="yellow"/>
          <w:lang w:bidi="ar-SA"/>
        </w:rPr>
        <w:t>$BillingMethodDTO</w:t>
      </w:r>
      <w:r w:rsidRPr="001072A9">
        <w:rPr>
          <w:rFonts w:ascii="Courier New" w:eastAsiaTheme="minorHAnsi" w:hAnsi="Courier New" w:cs="Courier New"/>
          <w:color w:val="000000"/>
          <w:highlight w:val="yellow"/>
          <w:lang w:bidi="ar-SA"/>
        </w:rPr>
        <w:t>/</w:t>
      </w:r>
      <w:r w:rsidRPr="001072A9">
        <w:rPr>
          <w:rFonts w:ascii="Courier New" w:eastAsiaTheme="minorHAnsi" w:hAnsi="Courier New" w:cs="Courier New"/>
          <w:color w:val="2B91AF"/>
          <w:highlight w:val="yellow"/>
          <w:lang w:bidi="ar-SA"/>
        </w:rPr>
        <w:t>VantivCardType</w:t>
      </w:r>
      <w:r w:rsidRPr="001072A9">
        <w:rPr>
          <w:rFonts w:ascii="Courier New" w:eastAsiaTheme="minorHAnsi" w:hAnsi="Courier New" w:cs="Courier New"/>
          <w:color w:val="000000"/>
          <w:highlight w:val="yellow"/>
          <w:lang w:bidi="ar-SA"/>
        </w:rPr>
        <w:t xml:space="preserve"> = </w:t>
      </w:r>
      <w:r w:rsidRPr="001072A9">
        <w:rPr>
          <w:rFonts w:ascii="Courier New" w:eastAsiaTheme="minorHAnsi" w:hAnsi="Courier New" w:cs="Courier New"/>
          <w:color w:val="A31515"/>
          <w:highlight w:val="yellow"/>
          <w:lang w:bidi="ar-SA"/>
        </w:rPr>
        <w:t>'PP'</w:t>
      </w:r>
      <w:r w:rsidRPr="001072A9">
        <w:rPr>
          <w:rFonts w:ascii="Courier New" w:eastAsiaTheme="minorHAnsi" w:hAnsi="Courier New" w:cs="Courier New"/>
          <w:color w:val="000000"/>
          <w:highlight w:val="yellow"/>
          <w:lang w:bidi="ar-SA"/>
        </w:rPr>
        <w:t xml:space="preserve"> </w:t>
      </w:r>
      <w:r w:rsidRPr="001072A9">
        <w:rPr>
          <w:rFonts w:ascii="Courier New" w:eastAsiaTheme="minorHAnsi" w:hAnsi="Courier New" w:cs="Courier New"/>
          <w:b/>
          <w:bCs/>
          <w:color w:val="0000FF"/>
          <w:highlight w:val="yellow"/>
          <w:lang w:bidi="ar-SA"/>
        </w:rPr>
        <w:t>then</w:t>
      </w:r>
      <w:r w:rsidRPr="001072A9">
        <w:rPr>
          <w:rFonts w:ascii="Courier New" w:eastAsiaTheme="minorHAnsi" w:hAnsi="Courier New" w:cs="Courier New"/>
          <w:color w:val="000000"/>
          <w:highlight w:val="yellow"/>
          <w:lang w:bidi="ar-SA"/>
        </w:rPr>
        <w:br/>
      </w:r>
      <w:r w:rsidRPr="001072A9">
        <w:rPr>
          <w:rFonts w:ascii="Courier New" w:eastAsiaTheme="minorHAnsi" w:hAnsi="Courier New" w:cs="Courier New"/>
          <w:color w:val="A31515"/>
          <w:highlight w:val="yellow"/>
          <w:lang w:bidi="ar-SA"/>
        </w:rPr>
        <w:t>'PAYPAL'</w:t>
      </w:r>
      <w:r>
        <w:rPr>
          <w:rFonts w:ascii="Courier New" w:eastAsiaTheme="minorHAnsi" w:hAnsi="Courier New" w:cs="Courier New"/>
          <w:color w:val="000000"/>
          <w:lang w:bidi="ar-SA"/>
        </w:rPr>
        <w:br/>
      </w:r>
      <w:r>
        <w:rPr>
          <w:rFonts w:ascii="Courier New" w:eastAsiaTheme="minorHAnsi" w:hAnsi="Courier New" w:cs="Courier New"/>
          <w:b/>
          <w:bCs/>
          <w:color w:val="0000FF"/>
          <w:lang w:bidi="ar-SA"/>
        </w:rPr>
        <w:t>else</w:t>
      </w:r>
      <w:r>
        <w:rPr>
          <w:rFonts w:ascii="Courier New" w:eastAsiaTheme="minorHAnsi" w:hAnsi="Courier New" w:cs="Courier New"/>
          <w:color w:val="000000"/>
          <w:lang w:bidi="ar-SA"/>
        </w:rPr>
        <w:t xml:space="preserve"> </w:t>
      </w:r>
      <w:r>
        <w:rPr>
          <w:rFonts w:ascii="Courier New" w:eastAsiaTheme="minorHAnsi" w:hAnsi="Courier New" w:cs="Courier New"/>
          <w:b/>
          <w:bCs/>
          <w:color w:val="0000FF"/>
          <w:lang w:bidi="ar-SA"/>
        </w:rPr>
        <w:t>if</w:t>
      </w:r>
      <w:r>
        <w:rPr>
          <w:rFonts w:ascii="Courier New" w:eastAsiaTheme="minorHAnsi" w:hAnsi="Courier New" w:cs="Courier New"/>
          <w:color w:val="000000"/>
          <w:lang w:bidi="ar-SA"/>
        </w:rPr>
        <w:t xml:space="preserve"> </w:t>
      </w:r>
      <w:r>
        <w:rPr>
          <w:rFonts w:ascii="Courier New" w:eastAsiaTheme="minorHAnsi" w:hAnsi="Courier New" w:cs="Courier New"/>
          <w:color w:val="FF8C00"/>
          <w:lang w:bidi="ar-SA"/>
        </w:rPr>
        <w:t>$BillingMethodDTO</w:t>
      </w:r>
      <w:r>
        <w:rPr>
          <w:rFonts w:ascii="Courier New" w:eastAsiaTheme="minorHAnsi" w:hAnsi="Courier New" w:cs="Courier New"/>
          <w:color w:val="000000"/>
          <w:lang w:bidi="ar-SA"/>
        </w:rPr>
        <w:t>/</w:t>
      </w:r>
      <w:r>
        <w:rPr>
          <w:rFonts w:ascii="Courier New" w:eastAsiaTheme="minorHAnsi" w:hAnsi="Courier New" w:cs="Courier New"/>
          <w:color w:val="2B91AF"/>
          <w:lang w:bidi="ar-SA"/>
        </w:rPr>
        <w:t>VantivCardType</w:t>
      </w:r>
      <w:r>
        <w:rPr>
          <w:rFonts w:ascii="Courier New" w:eastAsiaTheme="minorHAnsi" w:hAnsi="Courier New" w:cs="Courier New"/>
          <w:color w:val="000000"/>
          <w:lang w:bidi="ar-SA"/>
        </w:rPr>
        <w:t xml:space="preserve"> = </w:t>
      </w:r>
      <w:r>
        <w:rPr>
          <w:rFonts w:ascii="Courier New" w:eastAsiaTheme="minorHAnsi" w:hAnsi="Courier New" w:cs="Courier New"/>
          <w:color w:val="A31515"/>
          <w:lang w:bidi="ar-SA"/>
        </w:rPr>
        <w:t>'MC'</w:t>
      </w:r>
      <w:r>
        <w:rPr>
          <w:rFonts w:ascii="Courier New" w:eastAsiaTheme="minorHAnsi" w:hAnsi="Courier New" w:cs="Courier New"/>
          <w:color w:val="000000"/>
          <w:lang w:bidi="ar-SA"/>
        </w:rPr>
        <w:t xml:space="preserve"> </w:t>
      </w:r>
      <w:r>
        <w:rPr>
          <w:rFonts w:ascii="Courier New" w:eastAsiaTheme="minorHAnsi" w:hAnsi="Courier New" w:cs="Courier New"/>
          <w:b/>
          <w:bCs/>
          <w:color w:val="0000FF"/>
          <w:lang w:bidi="ar-SA"/>
        </w:rPr>
        <w:t>then</w:t>
      </w:r>
      <w:r>
        <w:rPr>
          <w:rFonts w:ascii="Courier New" w:eastAsiaTheme="minorHAnsi" w:hAnsi="Courier New" w:cs="Courier New"/>
          <w:color w:val="000000"/>
          <w:lang w:bidi="ar-SA"/>
        </w:rPr>
        <w:br/>
      </w:r>
      <w:r>
        <w:rPr>
          <w:rFonts w:ascii="Courier New" w:eastAsiaTheme="minorHAnsi" w:hAnsi="Courier New" w:cs="Courier New"/>
          <w:color w:val="A31515"/>
          <w:lang w:bidi="ar-SA"/>
        </w:rPr>
        <w:t>'MASTERCARD'</w:t>
      </w:r>
      <w:r>
        <w:rPr>
          <w:rFonts w:ascii="Courier New" w:eastAsiaTheme="minorHAnsi" w:hAnsi="Courier New" w:cs="Courier New"/>
          <w:color w:val="000000"/>
          <w:lang w:bidi="ar-SA"/>
        </w:rPr>
        <w:br/>
      </w:r>
      <w:r>
        <w:rPr>
          <w:rFonts w:ascii="Courier New" w:eastAsiaTheme="minorHAnsi" w:hAnsi="Courier New" w:cs="Courier New"/>
          <w:b/>
          <w:bCs/>
          <w:color w:val="0000FF"/>
          <w:lang w:bidi="ar-SA"/>
        </w:rPr>
        <w:lastRenderedPageBreak/>
        <w:t>else</w:t>
      </w:r>
      <w:r>
        <w:rPr>
          <w:rFonts w:ascii="Courier New" w:eastAsiaTheme="minorHAnsi" w:hAnsi="Courier New" w:cs="Courier New"/>
          <w:color w:val="000000"/>
          <w:lang w:bidi="ar-SA"/>
        </w:rPr>
        <w:t xml:space="preserve"> </w:t>
      </w:r>
      <w:r>
        <w:rPr>
          <w:rFonts w:ascii="Courier New" w:eastAsiaTheme="minorHAnsi" w:hAnsi="Courier New" w:cs="Courier New"/>
          <w:b/>
          <w:bCs/>
          <w:color w:val="0000FF"/>
          <w:lang w:bidi="ar-SA"/>
        </w:rPr>
        <w:t>if</w:t>
      </w:r>
      <w:r>
        <w:rPr>
          <w:rFonts w:ascii="Courier New" w:eastAsiaTheme="minorHAnsi" w:hAnsi="Courier New" w:cs="Courier New"/>
          <w:color w:val="000000"/>
          <w:lang w:bidi="ar-SA"/>
        </w:rPr>
        <w:t xml:space="preserve"> </w:t>
      </w:r>
      <w:r>
        <w:rPr>
          <w:rFonts w:ascii="Courier New" w:eastAsiaTheme="minorHAnsi" w:hAnsi="Courier New" w:cs="Courier New"/>
          <w:color w:val="FF8C00"/>
          <w:lang w:bidi="ar-SA"/>
        </w:rPr>
        <w:t>$BillingMethodDTO</w:t>
      </w:r>
      <w:r>
        <w:rPr>
          <w:rFonts w:ascii="Courier New" w:eastAsiaTheme="minorHAnsi" w:hAnsi="Courier New" w:cs="Courier New"/>
          <w:color w:val="000000"/>
          <w:lang w:bidi="ar-SA"/>
        </w:rPr>
        <w:t>/</w:t>
      </w:r>
      <w:r>
        <w:rPr>
          <w:rFonts w:ascii="Courier New" w:eastAsiaTheme="minorHAnsi" w:hAnsi="Courier New" w:cs="Courier New"/>
          <w:color w:val="2B91AF"/>
          <w:lang w:bidi="ar-SA"/>
        </w:rPr>
        <w:t>VantivCardType</w:t>
      </w:r>
      <w:r>
        <w:rPr>
          <w:rFonts w:ascii="Courier New" w:eastAsiaTheme="minorHAnsi" w:hAnsi="Courier New" w:cs="Courier New"/>
          <w:color w:val="000000"/>
          <w:lang w:bidi="ar-SA"/>
        </w:rPr>
        <w:t xml:space="preserve"> = </w:t>
      </w:r>
      <w:r>
        <w:rPr>
          <w:rFonts w:ascii="Courier New" w:eastAsiaTheme="minorHAnsi" w:hAnsi="Courier New" w:cs="Courier New"/>
          <w:color w:val="A31515"/>
          <w:lang w:bidi="ar-SA"/>
        </w:rPr>
        <w:t>'VI'</w:t>
      </w:r>
      <w:r>
        <w:rPr>
          <w:rFonts w:ascii="Courier New" w:eastAsiaTheme="minorHAnsi" w:hAnsi="Courier New" w:cs="Courier New"/>
          <w:color w:val="000000"/>
          <w:lang w:bidi="ar-SA"/>
        </w:rPr>
        <w:t xml:space="preserve"> </w:t>
      </w:r>
      <w:r>
        <w:rPr>
          <w:rFonts w:ascii="Courier New" w:eastAsiaTheme="minorHAnsi" w:hAnsi="Courier New" w:cs="Courier New"/>
          <w:b/>
          <w:bCs/>
          <w:color w:val="0000FF"/>
          <w:lang w:bidi="ar-SA"/>
        </w:rPr>
        <w:t>then</w:t>
      </w:r>
      <w:r>
        <w:rPr>
          <w:rFonts w:ascii="Courier New" w:eastAsiaTheme="minorHAnsi" w:hAnsi="Courier New" w:cs="Courier New"/>
          <w:color w:val="000000"/>
          <w:lang w:bidi="ar-SA"/>
        </w:rPr>
        <w:br/>
      </w:r>
      <w:r>
        <w:rPr>
          <w:rFonts w:ascii="Courier New" w:eastAsiaTheme="minorHAnsi" w:hAnsi="Courier New" w:cs="Courier New"/>
          <w:color w:val="A31515"/>
          <w:lang w:bidi="ar-SA"/>
        </w:rPr>
        <w:t>'VISA'</w:t>
      </w:r>
      <w:r>
        <w:rPr>
          <w:rFonts w:ascii="Courier New" w:eastAsiaTheme="minorHAnsi" w:hAnsi="Courier New" w:cs="Courier New"/>
          <w:color w:val="000000"/>
          <w:lang w:bidi="ar-SA"/>
        </w:rPr>
        <w:br/>
      </w:r>
      <w:r>
        <w:rPr>
          <w:rFonts w:ascii="Courier New" w:eastAsiaTheme="minorHAnsi" w:hAnsi="Courier New" w:cs="Courier New"/>
          <w:b/>
          <w:bCs/>
          <w:color w:val="0000FF"/>
          <w:lang w:bidi="ar-SA"/>
        </w:rPr>
        <w:t>else</w:t>
      </w:r>
      <w:r>
        <w:rPr>
          <w:rFonts w:ascii="Courier New" w:eastAsiaTheme="minorHAnsi" w:hAnsi="Courier New" w:cs="Courier New"/>
          <w:color w:val="000000"/>
          <w:lang w:bidi="ar-SA"/>
        </w:rPr>
        <w:t xml:space="preserve"> </w:t>
      </w:r>
      <w:r>
        <w:rPr>
          <w:rFonts w:ascii="Courier New" w:eastAsiaTheme="minorHAnsi" w:hAnsi="Courier New" w:cs="Courier New"/>
          <w:b/>
          <w:bCs/>
          <w:color w:val="0000FF"/>
          <w:lang w:bidi="ar-SA"/>
        </w:rPr>
        <w:t>if</w:t>
      </w:r>
      <w:r>
        <w:rPr>
          <w:rFonts w:ascii="Courier New" w:eastAsiaTheme="minorHAnsi" w:hAnsi="Courier New" w:cs="Courier New"/>
          <w:color w:val="000000"/>
          <w:lang w:bidi="ar-SA"/>
        </w:rPr>
        <w:t xml:space="preserve"> </w:t>
      </w:r>
      <w:r>
        <w:rPr>
          <w:rFonts w:ascii="Courier New" w:eastAsiaTheme="minorHAnsi" w:hAnsi="Courier New" w:cs="Courier New"/>
          <w:color w:val="FF8C00"/>
          <w:lang w:bidi="ar-SA"/>
        </w:rPr>
        <w:t>$BillingMethodDTO</w:t>
      </w:r>
      <w:r>
        <w:rPr>
          <w:rFonts w:ascii="Courier New" w:eastAsiaTheme="minorHAnsi" w:hAnsi="Courier New" w:cs="Courier New"/>
          <w:color w:val="000000"/>
          <w:lang w:bidi="ar-SA"/>
        </w:rPr>
        <w:t>/</w:t>
      </w:r>
      <w:r>
        <w:rPr>
          <w:rFonts w:ascii="Courier New" w:eastAsiaTheme="minorHAnsi" w:hAnsi="Courier New" w:cs="Courier New"/>
          <w:color w:val="2B91AF"/>
          <w:lang w:bidi="ar-SA"/>
        </w:rPr>
        <w:t>VantivCardType</w:t>
      </w:r>
      <w:r>
        <w:rPr>
          <w:rFonts w:ascii="Courier New" w:eastAsiaTheme="minorHAnsi" w:hAnsi="Courier New" w:cs="Courier New"/>
          <w:color w:val="000000"/>
          <w:lang w:bidi="ar-SA"/>
        </w:rPr>
        <w:t xml:space="preserve"> = </w:t>
      </w:r>
      <w:r>
        <w:rPr>
          <w:rFonts w:ascii="Courier New" w:eastAsiaTheme="minorHAnsi" w:hAnsi="Courier New" w:cs="Courier New"/>
          <w:color w:val="A31515"/>
          <w:lang w:bidi="ar-SA"/>
        </w:rPr>
        <w:t>'AX'</w:t>
      </w:r>
      <w:r>
        <w:rPr>
          <w:rFonts w:ascii="Courier New" w:eastAsiaTheme="minorHAnsi" w:hAnsi="Courier New" w:cs="Courier New"/>
          <w:color w:val="000000"/>
          <w:lang w:bidi="ar-SA"/>
        </w:rPr>
        <w:t xml:space="preserve"> </w:t>
      </w:r>
      <w:r>
        <w:rPr>
          <w:rFonts w:ascii="Courier New" w:eastAsiaTheme="minorHAnsi" w:hAnsi="Courier New" w:cs="Courier New"/>
          <w:b/>
          <w:bCs/>
          <w:color w:val="0000FF"/>
          <w:lang w:bidi="ar-SA"/>
        </w:rPr>
        <w:t>then</w:t>
      </w:r>
      <w:r>
        <w:rPr>
          <w:rFonts w:ascii="Courier New" w:eastAsiaTheme="minorHAnsi" w:hAnsi="Courier New" w:cs="Courier New"/>
          <w:color w:val="000000"/>
          <w:lang w:bidi="ar-SA"/>
        </w:rPr>
        <w:br/>
      </w:r>
      <w:r>
        <w:rPr>
          <w:rFonts w:ascii="Courier New" w:eastAsiaTheme="minorHAnsi" w:hAnsi="Courier New" w:cs="Courier New"/>
          <w:color w:val="A31515"/>
          <w:lang w:bidi="ar-SA"/>
        </w:rPr>
        <w:t>'AMERICAN EXPRESS'</w:t>
      </w:r>
      <w:r>
        <w:rPr>
          <w:rFonts w:ascii="Courier New" w:eastAsiaTheme="minorHAnsi" w:hAnsi="Courier New" w:cs="Courier New"/>
          <w:color w:val="000000"/>
          <w:lang w:bidi="ar-SA"/>
        </w:rPr>
        <w:br/>
      </w:r>
      <w:r>
        <w:rPr>
          <w:rFonts w:ascii="Courier New" w:eastAsiaTheme="minorHAnsi" w:hAnsi="Courier New" w:cs="Courier New"/>
          <w:b/>
          <w:bCs/>
          <w:color w:val="0000FF"/>
          <w:lang w:bidi="ar-SA"/>
        </w:rPr>
        <w:t>else</w:t>
      </w:r>
      <w:r>
        <w:rPr>
          <w:rFonts w:ascii="Courier New" w:eastAsiaTheme="minorHAnsi" w:hAnsi="Courier New" w:cs="Courier New"/>
          <w:color w:val="000000"/>
          <w:lang w:bidi="ar-SA"/>
        </w:rPr>
        <w:t xml:space="preserve"> </w:t>
      </w:r>
      <w:r>
        <w:rPr>
          <w:rFonts w:ascii="Courier New" w:eastAsiaTheme="minorHAnsi" w:hAnsi="Courier New" w:cs="Courier New"/>
          <w:b/>
          <w:bCs/>
          <w:color w:val="0000FF"/>
          <w:lang w:bidi="ar-SA"/>
        </w:rPr>
        <w:t>if</w:t>
      </w:r>
      <w:r>
        <w:rPr>
          <w:rFonts w:ascii="Courier New" w:eastAsiaTheme="minorHAnsi" w:hAnsi="Courier New" w:cs="Courier New"/>
          <w:color w:val="000000"/>
          <w:lang w:bidi="ar-SA"/>
        </w:rPr>
        <w:t xml:space="preserve"> </w:t>
      </w:r>
      <w:r>
        <w:rPr>
          <w:rFonts w:ascii="Courier New" w:eastAsiaTheme="minorHAnsi" w:hAnsi="Courier New" w:cs="Courier New"/>
          <w:color w:val="FF8C00"/>
          <w:lang w:bidi="ar-SA"/>
        </w:rPr>
        <w:t>$BillingMethodDTO</w:t>
      </w:r>
      <w:r>
        <w:rPr>
          <w:rFonts w:ascii="Courier New" w:eastAsiaTheme="minorHAnsi" w:hAnsi="Courier New" w:cs="Courier New"/>
          <w:color w:val="000000"/>
          <w:lang w:bidi="ar-SA"/>
        </w:rPr>
        <w:t>/</w:t>
      </w:r>
      <w:r>
        <w:rPr>
          <w:rFonts w:ascii="Courier New" w:eastAsiaTheme="minorHAnsi" w:hAnsi="Courier New" w:cs="Courier New"/>
          <w:color w:val="2B91AF"/>
          <w:lang w:bidi="ar-SA"/>
        </w:rPr>
        <w:t>VantivCardType</w:t>
      </w:r>
      <w:r>
        <w:rPr>
          <w:rFonts w:ascii="Courier New" w:eastAsiaTheme="minorHAnsi" w:hAnsi="Courier New" w:cs="Courier New"/>
          <w:color w:val="000000"/>
          <w:lang w:bidi="ar-SA"/>
        </w:rPr>
        <w:t xml:space="preserve"> = </w:t>
      </w:r>
      <w:r>
        <w:rPr>
          <w:rFonts w:ascii="Courier New" w:eastAsiaTheme="minorHAnsi" w:hAnsi="Courier New" w:cs="Courier New"/>
          <w:color w:val="A31515"/>
          <w:lang w:bidi="ar-SA"/>
        </w:rPr>
        <w:t>'DI'</w:t>
      </w:r>
      <w:r>
        <w:rPr>
          <w:rFonts w:ascii="Courier New" w:eastAsiaTheme="minorHAnsi" w:hAnsi="Courier New" w:cs="Courier New"/>
          <w:color w:val="000000"/>
          <w:lang w:bidi="ar-SA"/>
        </w:rPr>
        <w:t xml:space="preserve"> </w:t>
      </w:r>
      <w:r>
        <w:rPr>
          <w:rFonts w:ascii="Courier New" w:eastAsiaTheme="minorHAnsi" w:hAnsi="Courier New" w:cs="Courier New"/>
          <w:b/>
          <w:bCs/>
          <w:color w:val="0000FF"/>
          <w:lang w:bidi="ar-SA"/>
        </w:rPr>
        <w:t>then</w:t>
      </w:r>
      <w:r>
        <w:rPr>
          <w:rFonts w:ascii="Courier New" w:eastAsiaTheme="minorHAnsi" w:hAnsi="Courier New" w:cs="Courier New"/>
          <w:color w:val="000000"/>
          <w:lang w:bidi="ar-SA"/>
        </w:rPr>
        <w:br/>
      </w:r>
      <w:r>
        <w:rPr>
          <w:rFonts w:ascii="Courier New" w:eastAsiaTheme="minorHAnsi" w:hAnsi="Courier New" w:cs="Courier New"/>
          <w:color w:val="A31515"/>
          <w:lang w:bidi="ar-SA"/>
        </w:rPr>
        <w:t>'DISCOVER'</w:t>
      </w:r>
      <w:r>
        <w:rPr>
          <w:rFonts w:ascii="Courier New" w:eastAsiaTheme="minorHAnsi" w:hAnsi="Courier New" w:cs="Courier New"/>
          <w:color w:val="000000"/>
          <w:lang w:bidi="ar-SA"/>
        </w:rPr>
        <w:br/>
      </w:r>
      <w:r>
        <w:rPr>
          <w:rFonts w:ascii="Courier New" w:eastAsiaTheme="minorHAnsi" w:hAnsi="Courier New" w:cs="Courier New"/>
          <w:b/>
          <w:bCs/>
          <w:color w:val="0000FF"/>
          <w:lang w:bidi="ar-SA"/>
        </w:rPr>
        <w:t>else</w:t>
      </w:r>
      <w:r>
        <w:rPr>
          <w:rFonts w:ascii="Courier New" w:eastAsiaTheme="minorHAnsi" w:hAnsi="Courier New" w:cs="Courier New"/>
          <w:color w:val="000000"/>
          <w:lang w:bidi="ar-SA"/>
        </w:rPr>
        <w:t xml:space="preserve"> </w:t>
      </w:r>
      <w:r>
        <w:rPr>
          <w:rFonts w:ascii="Courier New" w:eastAsiaTheme="minorHAnsi" w:hAnsi="Courier New" w:cs="Courier New"/>
          <w:b/>
          <w:bCs/>
          <w:color w:val="0000FF"/>
          <w:lang w:bidi="ar-SA"/>
        </w:rPr>
        <w:t>empty</w:t>
      </w:r>
    </w:p>
    <w:p w14:paraId="6D91A8E8" w14:textId="01B029D7" w:rsidR="001072A9" w:rsidRDefault="001072A9" w:rsidP="00D821D6">
      <w:pPr>
        <w:spacing w:before="0" w:after="160" w:line="256" w:lineRule="auto"/>
        <w:rPr>
          <w:rFonts w:ascii="Times New Roman" w:hAnsi="Times New Roman"/>
        </w:rPr>
      </w:pPr>
    </w:p>
    <w:p w14:paraId="261BE7E3" w14:textId="77777777" w:rsidR="008E327F" w:rsidRDefault="008E327F" w:rsidP="00D821D6">
      <w:pPr>
        <w:spacing w:before="0" w:after="160" w:line="256" w:lineRule="auto"/>
        <w:rPr>
          <w:noProof/>
        </w:rPr>
      </w:pPr>
    </w:p>
    <w:p w14:paraId="1AF30668" w14:textId="77777777" w:rsidR="008E327F" w:rsidRDefault="008E327F" w:rsidP="00D821D6">
      <w:pPr>
        <w:spacing w:before="0" w:after="160" w:line="256" w:lineRule="auto"/>
        <w:rPr>
          <w:noProof/>
        </w:rPr>
      </w:pPr>
    </w:p>
    <w:p w14:paraId="690AABCA" w14:textId="304C6354" w:rsidR="00C55A6A" w:rsidRDefault="00C55A6A" w:rsidP="00D821D6">
      <w:pPr>
        <w:spacing w:before="0" w:after="160" w:line="256" w:lineRule="auto"/>
        <w:rPr>
          <w:rFonts w:ascii="Times New Roman" w:hAnsi="Times New Roman"/>
        </w:rPr>
      </w:pPr>
    </w:p>
    <w:p w14:paraId="09CEA648" w14:textId="0E4F2944" w:rsidR="008E327F" w:rsidRDefault="008E327F" w:rsidP="00D821D6">
      <w:pPr>
        <w:spacing w:before="0" w:after="160" w:line="256" w:lineRule="auto"/>
        <w:rPr>
          <w:rFonts w:ascii="Times New Roman" w:hAnsi="Times New Roman"/>
        </w:rPr>
      </w:pPr>
    </w:p>
    <w:p w14:paraId="183E2317" w14:textId="77777777" w:rsidR="008E327F" w:rsidRDefault="008E327F" w:rsidP="00D821D6">
      <w:pPr>
        <w:spacing w:before="0" w:after="160" w:line="256" w:lineRule="auto"/>
        <w:rPr>
          <w:rFonts w:ascii="Times New Roman" w:hAnsi="Times New Roman"/>
        </w:rPr>
      </w:pPr>
    </w:p>
    <w:p w14:paraId="23A9D217" w14:textId="3271E279" w:rsidR="0052260D" w:rsidRDefault="009F5CD3">
      <w:pPr>
        <w:spacing w:before="0" w:after="160" w:line="259" w:lineRule="auto"/>
        <w:rPr>
          <w:rFonts w:ascii="Times New Roman" w:hAnsi="Times New Roman"/>
        </w:rPr>
      </w:pPr>
      <w:r>
        <w:rPr>
          <w:noProof/>
        </w:rPr>
        <w:drawing>
          <wp:inline distT="0" distB="0" distL="0" distR="0" wp14:anchorId="18A0836D" wp14:editId="694C0BE3">
            <wp:extent cx="5943600" cy="2927985"/>
            <wp:effectExtent l="0" t="0" r="0" b="571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5"/>
                    <a:stretch>
                      <a:fillRect/>
                    </a:stretch>
                  </pic:blipFill>
                  <pic:spPr>
                    <a:xfrm>
                      <a:off x="0" y="0"/>
                      <a:ext cx="5943600" cy="2927985"/>
                    </a:xfrm>
                    <a:prstGeom prst="rect">
                      <a:avLst/>
                    </a:prstGeom>
                  </pic:spPr>
                </pic:pic>
              </a:graphicData>
            </a:graphic>
          </wp:inline>
        </w:drawing>
      </w:r>
    </w:p>
    <w:p w14:paraId="1ABE7E97" w14:textId="26DDC73D" w:rsidR="005422DE" w:rsidRPr="005422DE" w:rsidRDefault="005422DE" w:rsidP="005422DE">
      <w:pPr>
        <w:spacing w:before="0" w:after="160" w:line="259" w:lineRule="auto"/>
        <w:jc w:val="center"/>
        <w:rPr>
          <w:rFonts w:ascii="Times New Roman" w:hAnsi="Times New Roman"/>
          <w:i/>
          <w:iCs/>
          <w:sz w:val="16"/>
          <w:szCs w:val="16"/>
        </w:rPr>
      </w:pPr>
      <w:r w:rsidRPr="005422DE">
        <w:rPr>
          <w:rFonts w:ascii="Times New Roman" w:hAnsi="Times New Roman"/>
          <w:i/>
          <w:iCs/>
          <w:sz w:val="16"/>
          <w:szCs w:val="16"/>
        </w:rPr>
        <w:t>Figure: MF_</w:t>
      </w:r>
      <w:r>
        <w:rPr>
          <w:rFonts w:ascii="Times New Roman" w:hAnsi="Times New Roman"/>
          <w:i/>
          <w:iCs/>
          <w:sz w:val="16"/>
          <w:szCs w:val="16"/>
        </w:rPr>
        <w:t>Save</w:t>
      </w:r>
      <w:r w:rsidRPr="005422DE">
        <w:rPr>
          <w:rFonts w:ascii="Times New Roman" w:hAnsi="Times New Roman"/>
          <w:i/>
          <w:iCs/>
          <w:sz w:val="16"/>
          <w:szCs w:val="16"/>
        </w:rPr>
        <w:t>BillingMethodDTO</w:t>
      </w:r>
    </w:p>
    <w:p w14:paraId="560A07EF" w14:textId="7DAEEDE2" w:rsidR="005422DE" w:rsidRDefault="005422DE" w:rsidP="005422DE">
      <w:pPr>
        <w:spacing w:before="0" w:after="160" w:line="259" w:lineRule="auto"/>
        <w:rPr>
          <w:rFonts w:ascii="Times New Roman" w:hAnsi="Times New Roman"/>
        </w:rPr>
      </w:pPr>
    </w:p>
    <w:p w14:paraId="5D7AD14F" w14:textId="77F3D53B" w:rsidR="009F5CD3" w:rsidRDefault="009F5CD3" w:rsidP="009F5CD3">
      <w:pPr>
        <w:spacing w:before="0" w:after="160" w:line="259" w:lineRule="auto"/>
        <w:rPr>
          <w:rFonts w:ascii="Times New Roman" w:hAnsi="Times New Roman"/>
        </w:rPr>
      </w:pPr>
    </w:p>
    <w:p w14:paraId="60483ABB" w14:textId="7CDE66A0" w:rsidR="009F5CD3" w:rsidRDefault="009F5CD3" w:rsidP="009F5CD3">
      <w:pPr>
        <w:spacing w:before="0" w:after="160" w:line="259" w:lineRule="auto"/>
        <w:rPr>
          <w:rFonts w:ascii="Times New Roman" w:hAnsi="Times New Roman"/>
        </w:rPr>
      </w:pPr>
      <w:r>
        <w:rPr>
          <w:noProof/>
        </w:rPr>
        <w:lastRenderedPageBreak/>
        <w:drawing>
          <wp:inline distT="0" distB="0" distL="0" distR="0" wp14:anchorId="7B13F986" wp14:editId="2DF52A07">
            <wp:extent cx="4734542" cy="2522054"/>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36"/>
                    <a:stretch>
                      <a:fillRect/>
                    </a:stretch>
                  </pic:blipFill>
                  <pic:spPr>
                    <a:xfrm>
                      <a:off x="0" y="0"/>
                      <a:ext cx="4746818" cy="2528593"/>
                    </a:xfrm>
                    <a:prstGeom prst="rect">
                      <a:avLst/>
                    </a:prstGeom>
                  </pic:spPr>
                </pic:pic>
              </a:graphicData>
            </a:graphic>
          </wp:inline>
        </w:drawing>
      </w:r>
    </w:p>
    <w:p w14:paraId="2BBEB42D" w14:textId="7B2D40AF" w:rsidR="009F5CD3" w:rsidRDefault="009F5CD3" w:rsidP="009F5CD3">
      <w:pPr>
        <w:spacing w:before="0" w:after="160" w:line="259" w:lineRule="auto"/>
        <w:rPr>
          <w:rFonts w:ascii="Times New Roman" w:hAnsi="Times New Roman"/>
        </w:rPr>
      </w:pPr>
      <w:r>
        <w:rPr>
          <w:rFonts w:ascii="Times New Roman" w:hAnsi="Times New Roman"/>
        </w:rPr>
        <w:t>For DisplayBillingType in Change ‘NewPayments’ Activity adjust value to:</w:t>
      </w:r>
    </w:p>
    <w:p w14:paraId="3D9439E1" w14:textId="1089341D" w:rsidR="009F5CD3" w:rsidRDefault="003F13D1" w:rsidP="003F13D1">
      <w:pPr>
        <w:spacing w:before="0" w:after="160" w:line="259" w:lineRule="auto"/>
        <w:ind w:left="720"/>
        <w:rPr>
          <w:rFonts w:ascii="Times New Roman" w:hAnsi="Times New Roman"/>
        </w:rPr>
      </w:pPr>
      <w:r>
        <w:rPr>
          <w:rFonts w:ascii="Courier New" w:eastAsiaTheme="minorHAnsi" w:hAnsi="Courier New" w:cs="Courier New"/>
          <w:b/>
          <w:bCs/>
          <w:color w:val="0000FF"/>
          <w:lang w:bidi="ar-SA"/>
        </w:rPr>
        <w:t>if</w:t>
      </w:r>
      <w:r>
        <w:rPr>
          <w:rFonts w:ascii="Courier New" w:eastAsiaTheme="minorHAnsi" w:hAnsi="Courier New" w:cs="Courier New"/>
          <w:color w:val="000000"/>
          <w:lang w:bidi="ar-SA"/>
        </w:rPr>
        <w:t xml:space="preserve"> </w:t>
      </w:r>
      <w:r>
        <w:rPr>
          <w:rFonts w:ascii="Courier New" w:eastAsiaTheme="minorHAnsi" w:hAnsi="Courier New" w:cs="Courier New"/>
          <w:color w:val="FF8C00"/>
          <w:lang w:bidi="ar-SA"/>
        </w:rPr>
        <w:t>$UserBillingMethodDropdown</w:t>
      </w:r>
      <w:r>
        <w:rPr>
          <w:rFonts w:ascii="Courier New" w:eastAsiaTheme="minorHAnsi" w:hAnsi="Courier New" w:cs="Courier New"/>
          <w:color w:val="000000"/>
          <w:lang w:bidi="ar-SA"/>
        </w:rPr>
        <w:t>/</w:t>
      </w:r>
      <w:r>
        <w:rPr>
          <w:rFonts w:ascii="Courier New" w:eastAsiaTheme="minorHAnsi" w:hAnsi="Courier New" w:cs="Courier New"/>
          <w:color w:val="2B91AF"/>
          <w:lang w:bidi="ar-SA"/>
        </w:rPr>
        <w:t>CreditCardTypeId</w:t>
      </w:r>
      <w:r>
        <w:rPr>
          <w:rFonts w:ascii="Courier New" w:eastAsiaTheme="minorHAnsi" w:hAnsi="Courier New" w:cs="Courier New"/>
          <w:color w:val="000000"/>
          <w:lang w:bidi="ar-SA"/>
        </w:rPr>
        <w:t xml:space="preserve"> = -</w:t>
      </w:r>
      <w:r>
        <w:rPr>
          <w:rFonts w:ascii="Courier New" w:eastAsiaTheme="minorHAnsi" w:hAnsi="Courier New" w:cs="Courier New"/>
          <w:color w:val="A31515"/>
          <w:lang w:bidi="ar-SA"/>
        </w:rPr>
        <w:t>99</w:t>
      </w:r>
      <w:r>
        <w:rPr>
          <w:rFonts w:ascii="Courier New" w:eastAsiaTheme="minorHAnsi" w:hAnsi="Courier New" w:cs="Courier New"/>
          <w:color w:val="000000"/>
          <w:lang w:bidi="ar-SA"/>
        </w:rPr>
        <w:t xml:space="preserve"> </w:t>
      </w:r>
      <w:r>
        <w:rPr>
          <w:rFonts w:ascii="Courier New" w:eastAsiaTheme="minorHAnsi" w:hAnsi="Courier New" w:cs="Courier New"/>
          <w:b/>
          <w:bCs/>
          <w:color w:val="0000FF"/>
          <w:lang w:bidi="ar-SA"/>
        </w:rPr>
        <w:t>then</w:t>
      </w:r>
      <w:r>
        <w:rPr>
          <w:rFonts w:ascii="Courier New" w:eastAsiaTheme="minorHAnsi" w:hAnsi="Courier New" w:cs="Courier New"/>
          <w:color w:val="000000"/>
          <w:lang w:bidi="ar-SA"/>
        </w:rPr>
        <w:br/>
      </w:r>
      <w:r>
        <w:rPr>
          <w:rFonts w:ascii="Courier New" w:eastAsiaTheme="minorHAnsi" w:hAnsi="Courier New" w:cs="Courier New"/>
          <w:color w:val="FF8C00"/>
          <w:lang w:bidi="ar-SA"/>
        </w:rPr>
        <w:t>$BillingMethodDTO</w:t>
      </w:r>
      <w:r>
        <w:rPr>
          <w:rFonts w:ascii="Courier New" w:eastAsiaTheme="minorHAnsi" w:hAnsi="Courier New" w:cs="Courier New"/>
          <w:color w:val="000000"/>
          <w:lang w:bidi="ar-SA"/>
        </w:rPr>
        <w:t>/</w:t>
      </w:r>
      <w:r>
        <w:rPr>
          <w:rFonts w:ascii="Courier New" w:eastAsiaTheme="minorHAnsi" w:hAnsi="Courier New" w:cs="Courier New"/>
          <w:color w:val="2B91AF"/>
          <w:lang w:bidi="ar-SA"/>
        </w:rPr>
        <w:t>RiteCardTypeDesc</w:t>
      </w:r>
      <w:r>
        <w:rPr>
          <w:rFonts w:ascii="Courier New" w:eastAsiaTheme="minorHAnsi" w:hAnsi="Courier New" w:cs="Courier New"/>
          <w:color w:val="000000"/>
          <w:lang w:bidi="ar-SA"/>
        </w:rPr>
        <w:t xml:space="preserve"> + </w:t>
      </w:r>
      <w:r>
        <w:rPr>
          <w:rFonts w:ascii="Courier New" w:eastAsiaTheme="minorHAnsi" w:hAnsi="Courier New" w:cs="Courier New"/>
          <w:color w:val="A31515"/>
          <w:lang w:bidi="ar-SA"/>
        </w:rPr>
        <w:t>' (...'</w:t>
      </w:r>
      <w:r>
        <w:rPr>
          <w:rFonts w:ascii="Courier New" w:eastAsiaTheme="minorHAnsi" w:hAnsi="Courier New" w:cs="Courier New"/>
          <w:color w:val="000000"/>
          <w:lang w:bidi="ar-SA"/>
        </w:rPr>
        <w:t xml:space="preserve"> + </w:t>
      </w:r>
      <w:r>
        <w:rPr>
          <w:rFonts w:ascii="Courier New" w:eastAsiaTheme="minorHAnsi" w:hAnsi="Courier New" w:cs="Courier New"/>
          <w:color w:val="FF8C00"/>
          <w:lang w:bidi="ar-SA"/>
        </w:rPr>
        <w:t>$BillingMethodDTO</w:t>
      </w:r>
      <w:r>
        <w:rPr>
          <w:rFonts w:ascii="Courier New" w:eastAsiaTheme="minorHAnsi" w:hAnsi="Courier New" w:cs="Courier New"/>
          <w:color w:val="000000"/>
          <w:lang w:bidi="ar-SA"/>
        </w:rPr>
        <w:t>/</w:t>
      </w:r>
      <w:r>
        <w:rPr>
          <w:rFonts w:ascii="Courier New" w:eastAsiaTheme="minorHAnsi" w:hAnsi="Courier New" w:cs="Courier New"/>
          <w:color w:val="2B91AF"/>
          <w:lang w:bidi="ar-SA"/>
        </w:rPr>
        <w:t>CCLastFour</w:t>
      </w:r>
      <w:r>
        <w:rPr>
          <w:rFonts w:ascii="Courier New" w:eastAsiaTheme="minorHAnsi" w:hAnsi="Courier New" w:cs="Courier New"/>
          <w:color w:val="000000"/>
          <w:lang w:bidi="ar-SA"/>
        </w:rPr>
        <w:t xml:space="preserve"> + </w:t>
      </w:r>
      <w:r>
        <w:rPr>
          <w:rFonts w:ascii="Courier New" w:eastAsiaTheme="minorHAnsi" w:hAnsi="Courier New" w:cs="Courier New"/>
          <w:color w:val="A31515"/>
          <w:lang w:bidi="ar-SA"/>
        </w:rPr>
        <w:t>')'</w:t>
      </w:r>
      <w:r>
        <w:rPr>
          <w:rFonts w:ascii="Courier New" w:eastAsiaTheme="minorHAnsi" w:hAnsi="Courier New" w:cs="Courier New"/>
          <w:color w:val="000000"/>
          <w:lang w:bidi="ar-SA"/>
        </w:rPr>
        <w:br/>
      </w:r>
      <w:r w:rsidRPr="003F13D1">
        <w:rPr>
          <w:rFonts w:ascii="Courier New" w:eastAsiaTheme="minorHAnsi" w:hAnsi="Courier New" w:cs="Courier New"/>
          <w:b/>
          <w:bCs/>
          <w:color w:val="0000FF"/>
          <w:highlight w:val="yellow"/>
          <w:lang w:bidi="ar-SA"/>
        </w:rPr>
        <w:t>else</w:t>
      </w:r>
      <w:r w:rsidRPr="003F13D1">
        <w:rPr>
          <w:rFonts w:ascii="Courier New" w:eastAsiaTheme="minorHAnsi" w:hAnsi="Courier New" w:cs="Courier New"/>
          <w:color w:val="000000"/>
          <w:highlight w:val="yellow"/>
          <w:lang w:bidi="ar-SA"/>
        </w:rPr>
        <w:t xml:space="preserve"> </w:t>
      </w:r>
      <w:r w:rsidRPr="003F13D1">
        <w:rPr>
          <w:rFonts w:ascii="Courier New" w:eastAsiaTheme="minorHAnsi" w:hAnsi="Courier New" w:cs="Courier New"/>
          <w:b/>
          <w:bCs/>
          <w:color w:val="0000FF"/>
          <w:highlight w:val="yellow"/>
          <w:lang w:bidi="ar-SA"/>
        </w:rPr>
        <w:t>if</w:t>
      </w:r>
      <w:r w:rsidRPr="003F13D1">
        <w:rPr>
          <w:rFonts w:ascii="Courier New" w:eastAsiaTheme="minorHAnsi" w:hAnsi="Courier New" w:cs="Courier New"/>
          <w:color w:val="000000"/>
          <w:highlight w:val="yellow"/>
          <w:lang w:bidi="ar-SA"/>
        </w:rPr>
        <w:t xml:space="preserve"> </w:t>
      </w:r>
      <w:r w:rsidRPr="003F13D1">
        <w:rPr>
          <w:rFonts w:ascii="Courier New" w:eastAsiaTheme="minorHAnsi" w:hAnsi="Courier New" w:cs="Courier New"/>
          <w:color w:val="FF8C00"/>
          <w:highlight w:val="yellow"/>
          <w:lang w:bidi="ar-SA"/>
        </w:rPr>
        <w:t>$BillingMethodDTO</w:t>
      </w:r>
      <w:r w:rsidRPr="003F13D1">
        <w:rPr>
          <w:rFonts w:ascii="Courier New" w:eastAsiaTheme="minorHAnsi" w:hAnsi="Courier New" w:cs="Courier New"/>
          <w:color w:val="000000"/>
          <w:highlight w:val="yellow"/>
          <w:lang w:bidi="ar-SA"/>
        </w:rPr>
        <w:t xml:space="preserve"> /</w:t>
      </w:r>
      <w:r w:rsidRPr="003F13D1">
        <w:rPr>
          <w:rFonts w:ascii="Courier New" w:eastAsiaTheme="minorHAnsi" w:hAnsi="Courier New" w:cs="Courier New"/>
          <w:color w:val="2B91AF"/>
          <w:highlight w:val="yellow"/>
          <w:lang w:bidi="ar-SA"/>
        </w:rPr>
        <w:t>CreditCardTypeId</w:t>
      </w:r>
      <w:r w:rsidRPr="003F13D1">
        <w:rPr>
          <w:rFonts w:ascii="Courier New" w:eastAsiaTheme="minorHAnsi" w:hAnsi="Courier New" w:cs="Courier New"/>
          <w:color w:val="000000"/>
          <w:highlight w:val="yellow"/>
          <w:lang w:bidi="ar-SA"/>
        </w:rPr>
        <w:t xml:space="preserve"> = </w:t>
      </w:r>
      <w:r w:rsidR="001E4E74">
        <w:rPr>
          <w:rFonts w:ascii="Courier New" w:eastAsiaTheme="minorHAnsi" w:hAnsi="Courier New" w:cs="Courier New"/>
          <w:color w:val="A31515"/>
          <w:highlight w:val="yellow"/>
          <w:lang w:bidi="ar-SA"/>
        </w:rPr>
        <w:t>7</w:t>
      </w:r>
      <w:r w:rsidRPr="003F13D1">
        <w:rPr>
          <w:rFonts w:ascii="Courier New" w:eastAsiaTheme="minorHAnsi" w:hAnsi="Courier New" w:cs="Courier New"/>
          <w:color w:val="000000"/>
          <w:highlight w:val="yellow"/>
          <w:lang w:bidi="ar-SA"/>
        </w:rPr>
        <w:t>&lt;</w:t>
      </w:r>
      <w:r w:rsidRPr="003F13D1">
        <w:rPr>
          <w:rFonts w:ascii="Courier New" w:eastAsiaTheme="minorHAnsi" w:hAnsi="Courier New" w:cs="Courier New"/>
          <w:color w:val="2B91AF"/>
          <w:highlight w:val="yellow"/>
          <w:lang w:bidi="ar-SA"/>
        </w:rPr>
        <w:t>PayPal</w:t>
      </w:r>
      <w:r w:rsidRPr="003F13D1">
        <w:rPr>
          <w:rFonts w:ascii="Courier New" w:eastAsiaTheme="minorHAnsi" w:hAnsi="Courier New" w:cs="Courier New"/>
          <w:b/>
          <w:bCs/>
          <w:color w:val="FF0000"/>
          <w:highlight w:val="yellow"/>
          <w:lang w:bidi="ar-SA"/>
        </w:rPr>
        <w:t>&gt;</w:t>
      </w:r>
      <w:r w:rsidRPr="003F13D1">
        <w:rPr>
          <w:rFonts w:ascii="Courier New" w:eastAsiaTheme="minorHAnsi" w:hAnsi="Courier New" w:cs="Courier New"/>
          <w:color w:val="000000"/>
          <w:highlight w:val="yellow"/>
          <w:lang w:bidi="ar-SA"/>
        </w:rPr>
        <w:t xml:space="preserve">) </w:t>
      </w:r>
      <w:r w:rsidRPr="003F13D1">
        <w:rPr>
          <w:rFonts w:ascii="Courier New" w:eastAsiaTheme="minorHAnsi" w:hAnsi="Courier New" w:cs="Courier New"/>
          <w:b/>
          <w:bCs/>
          <w:color w:val="0000FF"/>
          <w:highlight w:val="yellow"/>
          <w:lang w:bidi="ar-SA"/>
        </w:rPr>
        <w:t>then</w:t>
      </w:r>
      <w:r w:rsidRPr="003F13D1">
        <w:rPr>
          <w:rFonts w:ascii="Courier New" w:eastAsiaTheme="minorHAnsi" w:hAnsi="Courier New" w:cs="Courier New"/>
          <w:color w:val="000000"/>
          <w:highlight w:val="yellow"/>
          <w:lang w:bidi="ar-SA"/>
        </w:rPr>
        <w:br/>
      </w:r>
      <w:r w:rsidRPr="003F13D1">
        <w:rPr>
          <w:rFonts w:ascii="Courier New" w:eastAsiaTheme="minorHAnsi" w:hAnsi="Courier New" w:cs="Courier New"/>
          <w:color w:val="FF8C00"/>
          <w:highlight w:val="yellow"/>
          <w:lang w:bidi="ar-SA"/>
        </w:rPr>
        <w:t>$BillingMethodDTO</w:t>
      </w:r>
      <w:r w:rsidRPr="003F13D1">
        <w:rPr>
          <w:rFonts w:ascii="Courier New" w:eastAsiaTheme="minorHAnsi" w:hAnsi="Courier New" w:cs="Courier New"/>
          <w:color w:val="000000"/>
          <w:highlight w:val="yellow"/>
          <w:lang w:bidi="ar-SA"/>
        </w:rPr>
        <w:t>/</w:t>
      </w:r>
      <w:r w:rsidRPr="003F13D1">
        <w:rPr>
          <w:rFonts w:ascii="Courier New" w:eastAsiaTheme="minorHAnsi" w:hAnsi="Courier New" w:cs="Courier New"/>
          <w:color w:val="2B91AF"/>
          <w:highlight w:val="yellow"/>
          <w:lang w:bidi="ar-SA"/>
        </w:rPr>
        <w:t>RiteCardTypeDesc</w:t>
      </w:r>
      <w:r>
        <w:rPr>
          <w:rFonts w:ascii="Courier New" w:eastAsiaTheme="minorHAnsi" w:hAnsi="Courier New" w:cs="Courier New"/>
          <w:color w:val="000000"/>
          <w:lang w:bidi="ar-SA"/>
        </w:rPr>
        <w:br/>
      </w:r>
      <w:r>
        <w:rPr>
          <w:rFonts w:ascii="Courier New" w:eastAsiaTheme="minorHAnsi" w:hAnsi="Courier New" w:cs="Courier New"/>
          <w:b/>
          <w:bCs/>
          <w:color w:val="0000FF"/>
          <w:lang w:bidi="ar-SA"/>
        </w:rPr>
        <w:t>else</w:t>
      </w:r>
      <w:r>
        <w:rPr>
          <w:rFonts w:ascii="Courier New" w:eastAsiaTheme="minorHAnsi" w:hAnsi="Courier New" w:cs="Courier New"/>
          <w:color w:val="000000"/>
          <w:lang w:bidi="ar-SA"/>
        </w:rPr>
        <w:t xml:space="preserve"> </w:t>
      </w:r>
      <w:r>
        <w:rPr>
          <w:rFonts w:ascii="Courier New" w:eastAsiaTheme="minorHAnsi" w:hAnsi="Courier New" w:cs="Courier New"/>
          <w:color w:val="FF8C00"/>
          <w:lang w:bidi="ar-SA"/>
        </w:rPr>
        <w:t>$UserBillingMethodDropdown</w:t>
      </w:r>
      <w:r>
        <w:rPr>
          <w:rFonts w:ascii="Courier New" w:eastAsiaTheme="minorHAnsi" w:hAnsi="Courier New" w:cs="Courier New"/>
          <w:color w:val="000000"/>
          <w:lang w:bidi="ar-SA"/>
        </w:rPr>
        <w:t>/</w:t>
      </w:r>
      <w:r>
        <w:rPr>
          <w:rFonts w:ascii="Courier New" w:eastAsiaTheme="minorHAnsi" w:hAnsi="Courier New" w:cs="Courier New"/>
          <w:color w:val="2B91AF"/>
          <w:lang w:bidi="ar-SA"/>
        </w:rPr>
        <w:t>DisplayBillingType</w:t>
      </w:r>
      <w:r>
        <w:rPr>
          <w:rFonts w:ascii="Courier New" w:eastAsiaTheme="minorHAnsi" w:hAnsi="Courier New" w:cs="Courier New"/>
          <w:color w:val="000000"/>
          <w:lang w:bidi="ar-SA"/>
        </w:rPr>
        <w:br/>
      </w:r>
    </w:p>
    <w:p w14:paraId="76D841D5" w14:textId="11D5CD71" w:rsidR="009F5CD3" w:rsidRDefault="003F13D1" w:rsidP="009F5CD3">
      <w:pPr>
        <w:spacing w:before="0" w:after="160" w:line="259" w:lineRule="auto"/>
        <w:rPr>
          <w:rFonts w:ascii="Times New Roman" w:hAnsi="Times New Roman"/>
        </w:rPr>
      </w:pPr>
      <w:r>
        <w:rPr>
          <w:rFonts w:ascii="Times New Roman" w:hAnsi="Times New Roman"/>
        </w:rPr>
        <w:t xml:space="preserve">Also add a new field to the same activity(This will assign the </w:t>
      </w:r>
      <w:r w:rsidR="00EF73C0">
        <w:rPr>
          <w:rFonts w:ascii="Times New Roman" w:hAnsi="Times New Roman"/>
        </w:rPr>
        <w:t>orderId</w:t>
      </w:r>
      <w:r>
        <w:rPr>
          <w:rFonts w:ascii="Times New Roman" w:hAnsi="Times New Roman"/>
        </w:rPr>
        <w:t xml:space="preserve"> from PayPal </w:t>
      </w:r>
      <w:r w:rsidR="00EF73C0">
        <w:rPr>
          <w:rFonts w:ascii="Times New Roman" w:hAnsi="Times New Roman"/>
        </w:rPr>
        <w:t xml:space="preserve">Create Order </w:t>
      </w:r>
      <w:r>
        <w:rPr>
          <w:rFonts w:ascii="Times New Roman" w:hAnsi="Times New Roman"/>
        </w:rPr>
        <w:t>response to the PaymentToken that is submitted to Payment Gateway</w:t>
      </w:r>
      <w:r w:rsidR="00CC3DDA">
        <w:rPr>
          <w:rFonts w:ascii="Times New Roman" w:hAnsi="Times New Roman"/>
        </w:rPr>
        <w:t>. The orderId is required for PayPal Capture Order API call</w:t>
      </w:r>
      <w:r>
        <w:rPr>
          <w:rFonts w:ascii="Times New Roman" w:hAnsi="Times New Roman"/>
        </w:rPr>
        <w:t xml:space="preserve">): </w:t>
      </w:r>
    </w:p>
    <w:p w14:paraId="287CF358" w14:textId="4A9D451E" w:rsidR="003F13D1" w:rsidRDefault="008E5875" w:rsidP="009F5CD3">
      <w:pPr>
        <w:spacing w:before="0" w:after="160" w:line="259" w:lineRule="auto"/>
        <w:rPr>
          <w:rFonts w:ascii="Times New Roman" w:hAnsi="Times New Roman"/>
        </w:rPr>
      </w:pPr>
      <w:r>
        <w:rPr>
          <w:noProof/>
        </w:rPr>
        <w:drawing>
          <wp:inline distT="0" distB="0" distL="0" distR="0" wp14:anchorId="0E717894" wp14:editId="780D8A48">
            <wp:extent cx="5943600" cy="2176145"/>
            <wp:effectExtent l="0" t="0" r="0"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7"/>
                    <a:stretch>
                      <a:fillRect/>
                    </a:stretch>
                  </pic:blipFill>
                  <pic:spPr>
                    <a:xfrm>
                      <a:off x="0" y="0"/>
                      <a:ext cx="5943600" cy="2176145"/>
                    </a:xfrm>
                    <a:prstGeom prst="rect">
                      <a:avLst/>
                    </a:prstGeom>
                  </pic:spPr>
                </pic:pic>
              </a:graphicData>
            </a:graphic>
          </wp:inline>
        </w:drawing>
      </w:r>
    </w:p>
    <w:p w14:paraId="1BED8D52" w14:textId="38D36A0F" w:rsidR="009F5CD3" w:rsidRDefault="009F5CD3" w:rsidP="009F5CD3">
      <w:pPr>
        <w:spacing w:before="0" w:after="160" w:line="259" w:lineRule="auto"/>
        <w:rPr>
          <w:rFonts w:ascii="Times New Roman" w:hAnsi="Times New Roman"/>
        </w:rPr>
      </w:pPr>
    </w:p>
    <w:p w14:paraId="219895E5" w14:textId="0B6D871D" w:rsidR="008E66FA" w:rsidRDefault="008E66FA" w:rsidP="009F5CD3">
      <w:pPr>
        <w:spacing w:before="0" w:after="160" w:line="259" w:lineRule="auto"/>
        <w:rPr>
          <w:rFonts w:ascii="Times New Roman" w:hAnsi="Times New Roman"/>
        </w:rPr>
      </w:pPr>
    </w:p>
    <w:p w14:paraId="03E52A6C" w14:textId="1B7C8730" w:rsidR="008E66FA" w:rsidRDefault="008E66FA" w:rsidP="009F5CD3">
      <w:pPr>
        <w:spacing w:before="0" w:after="160" w:line="259" w:lineRule="auto"/>
        <w:rPr>
          <w:rFonts w:ascii="Times New Roman" w:hAnsi="Times New Roman"/>
        </w:rPr>
      </w:pPr>
      <w:r>
        <w:rPr>
          <w:noProof/>
        </w:rPr>
        <w:lastRenderedPageBreak/>
        <w:drawing>
          <wp:inline distT="0" distB="0" distL="0" distR="0" wp14:anchorId="2FD3373D" wp14:editId="488434F1">
            <wp:extent cx="5943600" cy="2927985"/>
            <wp:effectExtent l="0" t="0" r="0" b="5715"/>
            <wp:docPr id="13" name="Picture 1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pic:nvPicPr>
                  <pic:blipFill>
                    <a:blip r:embed="rId38"/>
                    <a:stretch>
                      <a:fillRect/>
                    </a:stretch>
                  </pic:blipFill>
                  <pic:spPr>
                    <a:xfrm>
                      <a:off x="0" y="0"/>
                      <a:ext cx="5943600" cy="2927985"/>
                    </a:xfrm>
                    <a:prstGeom prst="rect">
                      <a:avLst/>
                    </a:prstGeom>
                  </pic:spPr>
                </pic:pic>
              </a:graphicData>
            </a:graphic>
          </wp:inline>
        </w:drawing>
      </w:r>
    </w:p>
    <w:p w14:paraId="09997072" w14:textId="77777777" w:rsidR="005422DE" w:rsidRPr="005422DE" w:rsidRDefault="005422DE" w:rsidP="005422DE">
      <w:pPr>
        <w:spacing w:before="0" w:after="160" w:line="259" w:lineRule="auto"/>
        <w:jc w:val="center"/>
        <w:rPr>
          <w:rFonts w:ascii="Times New Roman" w:hAnsi="Times New Roman"/>
          <w:i/>
          <w:iCs/>
          <w:sz w:val="16"/>
          <w:szCs w:val="16"/>
        </w:rPr>
      </w:pPr>
      <w:r w:rsidRPr="005422DE">
        <w:rPr>
          <w:rFonts w:ascii="Times New Roman" w:hAnsi="Times New Roman"/>
          <w:i/>
          <w:iCs/>
          <w:sz w:val="16"/>
          <w:szCs w:val="16"/>
        </w:rPr>
        <w:t>Figure: MF_</w:t>
      </w:r>
      <w:r>
        <w:rPr>
          <w:rFonts w:ascii="Times New Roman" w:hAnsi="Times New Roman"/>
          <w:i/>
          <w:iCs/>
          <w:sz w:val="16"/>
          <w:szCs w:val="16"/>
        </w:rPr>
        <w:t>Save</w:t>
      </w:r>
      <w:r w:rsidRPr="005422DE">
        <w:rPr>
          <w:rFonts w:ascii="Times New Roman" w:hAnsi="Times New Roman"/>
          <w:i/>
          <w:iCs/>
          <w:sz w:val="16"/>
          <w:szCs w:val="16"/>
        </w:rPr>
        <w:t>BillingMethodDTO</w:t>
      </w:r>
    </w:p>
    <w:p w14:paraId="135AFDDA" w14:textId="77777777" w:rsidR="005422DE" w:rsidRDefault="005422DE" w:rsidP="009F5CD3">
      <w:pPr>
        <w:spacing w:before="0" w:after="160" w:line="259" w:lineRule="auto"/>
        <w:rPr>
          <w:rFonts w:ascii="Times New Roman" w:hAnsi="Times New Roman"/>
        </w:rPr>
      </w:pPr>
    </w:p>
    <w:p w14:paraId="1C2031C7" w14:textId="1B1709CC" w:rsidR="008E66FA" w:rsidRDefault="008E66FA" w:rsidP="009F5CD3">
      <w:pPr>
        <w:spacing w:before="0" w:after="160" w:line="259" w:lineRule="auto"/>
        <w:rPr>
          <w:rFonts w:ascii="Times New Roman" w:hAnsi="Times New Roman"/>
        </w:rPr>
      </w:pPr>
      <w:r>
        <w:rPr>
          <w:rFonts w:ascii="Times New Roman" w:hAnsi="Times New Roman"/>
        </w:rPr>
        <w:t>Modify decision</w:t>
      </w:r>
      <w:r w:rsidR="004031C5">
        <w:rPr>
          <w:rFonts w:ascii="Times New Roman" w:hAnsi="Times New Roman"/>
        </w:rPr>
        <w:t xml:space="preserve"> so that PayPal payments don’t retrieve Vantiv Token. </w:t>
      </w:r>
    </w:p>
    <w:p w14:paraId="71C56882" w14:textId="1EB62CFC" w:rsidR="008E66FA" w:rsidRDefault="008E66FA" w:rsidP="004031C5">
      <w:pPr>
        <w:spacing w:before="0" w:after="160" w:line="259" w:lineRule="auto"/>
        <w:ind w:left="720"/>
        <w:rPr>
          <w:rFonts w:ascii="Times New Roman" w:hAnsi="Times New Roman"/>
        </w:rPr>
      </w:pPr>
      <w:r>
        <w:rPr>
          <w:rFonts w:ascii="Courier New" w:eastAsiaTheme="minorHAnsi" w:hAnsi="Courier New" w:cs="Courier New"/>
          <w:color w:val="FF8C00"/>
          <w:lang w:bidi="ar-SA"/>
        </w:rPr>
        <w:t>$UserBillingMethodDropdown</w:t>
      </w:r>
      <w:r>
        <w:rPr>
          <w:rFonts w:ascii="Courier New" w:eastAsiaTheme="minorHAnsi" w:hAnsi="Courier New" w:cs="Courier New"/>
          <w:color w:val="000000"/>
          <w:lang w:bidi="ar-SA"/>
        </w:rPr>
        <w:t>/</w:t>
      </w:r>
      <w:r>
        <w:rPr>
          <w:rFonts w:ascii="Courier New" w:eastAsiaTheme="minorHAnsi" w:hAnsi="Courier New" w:cs="Courier New"/>
          <w:color w:val="2B91AF"/>
          <w:lang w:bidi="ar-SA"/>
        </w:rPr>
        <w:t>CreditCardTypeId</w:t>
      </w:r>
      <w:r>
        <w:rPr>
          <w:rFonts w:ascii="Courier New" w:eastAsiaTheme="minorHAnsi" w:hAnsi="Courier New" w:cs="Courier New"/>
          <w:color w:val="000000"/>
          <w:lang w:bidi="ar-SA"/>
        </w:rPr>
        <w:t xml:space="preserve"> = -</w:t>
      </w:r>
      <w:r>
        <w:rPr>
          <w:rFonts w:ascii="Courier New" w:eastAsiaTheme="minorHAnsi" w:hAnsi="Courier New" w:cs="Courier New"/>
          <w:color w:val="A31515"/>
          <w:lang w:bidi="ar-SA"/>
        </w:rPr>
        <w:t>99</w:t>
      </w:r>
      <w:r>
        <w:rPr>
          <w:rFonts w:ascii="Courier New" w:eastAsiaTheme="minorHAnsi" w:hAnsi="Courier New" w:cs="Courier New"/>
          <w:color w:val="000000"/>
          <w:lang w:bidi="ar-SA"/>
        </w:rPr>
        <w:br/>
      </w:r>
      <w:r>
        <w:rPr>
          <w:rFonts w:ascii="Courier New" w:eastAsiaTheme="minorHAnsi" w:hAnsi="Courier New" w:cs="Courier New"/>
          <w:b/>
          <w:bCs/>
          <w:color w:val="0000FF"/>
          <w:lang w:bidi="ar-SA"/>
        </w:rPr>
        <w:t>and</w:t>
      </w:r>
      <w:r>
        <w:rPr>
          <w:rFonts w:ascii="Courier New" w:eastAsiaTheme="minorHAnsi" w:hAnsi="Courier New" w:cs="Courier New"/>
          <w:color w:val="000000"/>
          <w:lang w:bidi="ar-SA"/>
        </w:rPr>
        <w:br/>
      </w:r>
      <w:r>
        <w:rPr>
          <w:rFonts w:ascii="Courier New" w:eastAsiaTheme="minorHAnsi" w:hAnsi="Courier New" w:cs="Courier New"/>
          <w:color w:val="FF8C00"/>
          <w:lang w:bidi="ar-SA"/>
        </w:rPr>
        <w:t>$BillingMethodDTO</w:t>
      </w:r>
      <w:r>
        <w:rPr>
          <w:rFonts w:ascii="Courier New" w:eastAsiaTheme="minorHAnsi" w:hAnsi="Courier New" w:cs="Courier New"/>
          <w:color w:val="000000"/>
          <w:lang w:bidi="ar-SA"/>
        </w:rPr>
        <w:t xml:space="preserve"> /</w:t>
      </w:r>
      <w:r>
        <w:rPr>
          <w:rFonts w:ascii="Courier New" w:eastAsiaTheme="minorHAnsi" w:hAnsi="Courier New" w:cs="Courier New"/>
          <w:color w:val="2B91AF"/>
          <w:lang w:bidi="ar-SA"/>
        </w:rPr>
        <w:t>CreditCardTypeId</w:t>
      </w:r>
      <w:r>
        <w:rPr>
          <w:rFonts w:ascii="Courier New" w:eastAsiaTheme="minorHAnsi" w:hAnsi="Courier New" w:cs="Courier New"/>
          <w:color w:val="000000"/>
          <w:lang w:bidi="ar-SA"/>
        </w:rPr>
        <w:t xml:space="preserve"> </w:t>
      </w:r>
      <w:r w:rsidR="00206290">
        <w:rPr>
          <w:rFonts w:ascii="Courier New" w:eastAsiaTheme="minorHAnsi" w:hAnsi="Courier New" w:cs="Courier New"/>
          <w:color w:val="000000"/>
          <w:lang w:bidi="ar-SA"/>
        </w:rPr>
        <w:t>!</w:t>
      </w:r>
      <w:r>
        <w:rPr>
          <w:rFonts w:ascii="Courier New" w:eastAsiaTheme="minorHAnsi" w:hAnsi="Courier New" w:cs="Courier New"/>
          <w:color w:val="000000"/>
          <w:lang w:bidi="ar-SA"/>
        </w:rPr>
        <w:t xml:space="preserve">= </w:t>
      </w:r>
      <w:r w:rsidR="001E4E74">
        <w:rPr>
          <w:rFonts w:ascii="Courier New" w:eastAsiaTheme="minorHAnsi" w:hAnsi="Courier New" w:cs="Courier New"/>
          <w:color w:val="A31515"/>
          <w:lang w:bidi="ar-SA"/>
        </w:rPr>
        <w:t>7</w:t>
      </w:r>
      <w:r>
        <w:rPr>
          <w:rFonts w:ascii="Courier New" w:eastAsiaTheme="minorHAnsi" w:hAnsi="Courier New" w:cs="Courier New"/>
          <w:color w:val="000000"/>
          <w:lang w:bidi="ar-SA"/>
        </w:rPr>
        <w:t>&lt;</w:t>
      </w:r>
      <w:r>
        <w:rPr>
          <w:rFonts w:ascii="Courier New" w:eastAsiaTheme="minorHAnsi" w:hAnsi="Courier New" w:cs="Courier New"/>
          <w:color w:val="2B91AF"/>
          <w:lang w:bidi="ar-SA"/>
        </w:rPr>
        <w:t>PayPal</w:t>
      </w:r>
      <w:r>
        <w:rPr>
          <w:rFonts w:ascii="Courier New" w:eastAsiaTheme="minorHAnsi" w:hAnsi="Courier New" w:cs="Courier New"/>
          <w:b/>
          <w:bCs/>
          <w:color w:val="FF0000"/>
          <w:lang w:bidi="ar-SA"/>
        </w:rPr>
        <w:t>&gt;</w:t>
      </w:r>
      <w:r>
        <w:rPr>
          <w:rFonts w:ascii="Courier New" w:eastAsiaTheme="minorHAnsi" w:hAnsi="Courier New" w:cs="Courier New"/>
          <w:color w:val="000000"/>
          <w:lang w:bidi="ar-SA"/>
        </w:rPr>
        <w:t xml:space="preserve"> </w:t>
      </w:r>
      <w:r>
        <w:rPr>
          <w:rFonts w:ascii="Courier New" w:eastAsiaTheme="minorHAnsi" w:hAnsi="Courier New" w:cs="Courier New"/>
          <w:color w:val="000000"/>
          <w:lang w:bidi="ar-SA"/>
        </w:rPr>
        <w:br/>
      </w:r>
    </w:p>
    <w:p w14:paraId="3CA059C9" w14:textId="357E602E" w:rsidR="008E66FA" w:rsidRDefault="001109D2" w:rsidP="009F5CD3">
      <w:pPr>
        <w:spacing w:before="0" w:after="160" w:line="259" w:lineRule="auto"/>
        <w:rPr>
          <w:rFonts w:ascii="Times New Roman" w:hAnsi="Times New Roman"/>
        </w:rPr>
      </w:pPr>
      <w:r>
        <w:rPr>
          <w:noProof/>
        </w:rPr>
        <w:drawing>
          <wp:inline distT="0" distB="0" distL="0" distR="0" wp14:anchorId="01C62A75" wp14:editId="2A578566">
            <wp:extent cx="1742857" cy="1828571"/>
            <wp:effectExtent l="0" t="0" r="0" b="0"/>
            <wp:docPr id="24" name="Picture 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chat or text message&#10;&#10;Description automatically generated"/>
                    <pic:cNvPicPr/>
                  </pic:nvPicPr>
                  <pic:blipFill>
                    <a:blip r:embed="rId39"/>
                    <a:stretch>
                      <a:fillRect/>
                    </a:stretch>
                  </pic:blipFill>
                  <pic:spPr>
                    <a:xfrm>
                      <a:off x="0" y="0"/>
                      <a:ext cx="1742857" cy="1828571"/>
                    </a:xfrm>
                    <a:prstGeom prst="rect">
                      <a:avLst/>
                    </a:prstGeom>
                  </pic:spPr>
                </pic:pic>
              </a:graphicData>
            </a:graphic>
          </wp:inline>
        </w:drawing>
      </w:r>
    </w:p>
    <w:p w14:paraId="4C3C92F0" w14:textId="717BC76B" w:rsidR="001109D2" w:rsidRDefault="001109D2" w:rsidP="009F5CD3">
      <w:pPr>
        <w:spacing w:before="0" w:after="160" w:line="259" w:lineRule="auto"/>
        <w:rPr>
          <w:rFonts w:ascii="Times New Roman" w:hAnsi="Times New Roman"/>
        </w:rPr>
      </w:pPr>
      <w:r>
        <w:rPr>
          <w:rFonts w:ascii="Times New Roman" w:hAnsi="Times New Roman"/>
        </w:rPr>
        <w:t xml:space="preserve">Add CC_Type_ID = </w:t>
      </w:r>
      <w:r w:rsidR="001E4E74">
        <w:rPr>
          <w:rFonts w:ascii="Times New Roman" w:hAnsi="Times New Roman"/>
        </w:rPr>
        <w:t>7</w:t>
      </w:r>
      <w:r>
        <w:rPr>
          <w:rFonts w:ascii="Times New Roman" w:hAnsi="Times New Roman"/>
        </w:rPr>
        <w:t>, code = ‘P</w:t>
      </w:r>
      <w:r w:rsidR="00EF73C0">
        <w:rPr>
          <w:rFonts w:ascii="Times New Roman" w:hAnsi="Times New Roman"/>
        </w:rPr>
        <w:t>P</w:t>
      </w:r>
      <w:r>
        <w:rPr>
          <w:rFonts w:ascii="Times New Roman" w:hAnsi="Times New Roman"/>
        </w:rPr>
        <w:t>’ and ShortDescription and LongDescription = ‘PayPal’</w:t>
      </w:r>
      <w:r w:rsidR="00CD4BF3">
        <w:rPr>
          <w:rFonts w:ascii="Times New Roman" w:hAnsi="Times New Roman"/>
        </w:rPr>
        <w:t xml:space="preserve"> to AccountView CC_types.  Might not be required after DeDup implementation.  </w:t>
      </w:r>
    </w:p>
    <w:p w14:paraId="47B45E18" w14:textId="350DB5B1" w:rsidR="005422DE" w:rsidRDefault="005422DE" w:rsidP="009F5CD3">
      <w:pPr>
        <w:spacing w:before="0" w:after="160" w:line="259" w:lineRule="auto"/>
        <w:rPr>
          <w:rFonts w:ascii="Times New Roman" w:hAnsi="Times New Roman"/>
        </w:rPr>
      </w:pPr>
    </w:p>
    <w:p w14:paraId="64A209A4" w14:textId="77777777" w:rsidR="004D17C8" w:rsidRDefault="004D17C8" w:rsidP="004D17C8">
      <w:pPr>
        <w:pStyle w:val="Heading3"/>
        <w:rPr>
          <w:ins w:id="526" w:author="Mythili Ramamoorthy" w:date="2022-03-24T18:19:00Z"/>
          <w:lang w:val="en-US"/>
        </w:rPr>
      </w:pPr>
      <w:bookmarkStart w:id="527" w:name="_Hlk99039799"/>
      <w:bookmarkStart w:id="528" w:name="_Toc101140957"/>
      <w:ins w:id="529" w:author="Mythili Ramamoorthy" w:date="2022-03-24T18:19:00Z">
        <w:r>
          <w:t>DB Changes</w:t>
        </w:r>
        <w:bookmarkEnd w:id="528"/>
      </w:ins>
    </w:p>
    <w:p w14:paraId="3758CB72" w14:textId="46A8F30F" w:rsidR="004D17C8" w:rsidRDefault="004D17C8" w:rsidP="004D17C8">
      <w:pPr>
        <w:pStyle w:val="ListParagraph"/>
        <w:numPr>
          <w:ilvl w:val="0"/>
          <w:numId w:val="111"/>
        </w:numPr>
        <w:spacing w:before="0" w:after="160" w:line="259" w:lineRule="auto"/>
        <w:rPr>
          <w:rFonts w:ascii="Times New Roman" w:hAnsi="Times New Roman"/>
        </w:rPr>
      </w:pPr>
      <w:ins w:id="530" w:author="Mythili Ramamoorthy" w:date="2022-03-24T18:19:00Z">
        <w:r>
          <w:rPr>
            <w:rFonts w:ascii="Times New Roman" w:hAnsi="Times New Roman"/>
          </w:rPr>
          <w:t xml:space="preserve">Update the </w:t>
        </w:r>
        <w:r w:rsidRPr="003856CE">
          <w:rPr>
            <w:rFonts w:ascii="Times New Roman" w:hAnsi="Times New Roman"/>
          </w:rPr>
          <w:t>credit_card_types</w:t>
        </w:r>
        <w:r>
          <w:rPr>
            <w:rFonts w:ascii="Times New Roman" w:hAnsi="Times New Roman"/>
          </w:rPr>
          <w:t xml:space="preserve"> table to add </w:t>
        </w:r>
      </w:ins>
      <w:r w:rsidR="00F53352">
        <w:rPr>
          <w:rFonts w:ascii="Times New Roman" w:hAnsi="Times New Roman"/>
        </w:rPr>
        <w:t>PayPal</w:t>
      </w:r>
      <w:ins w:id="531" w:author="Mythili Ramamoorthy" w:date="2022-03-24T18:19:00Z">
        <w:r>
          <w:rPr>
            <w:rFonts w:ascii="Times New Roman" w:hAnsi="Times New Roman"/>
          </w:rPr>
          <w:t xml:space="preserve"> as a credit card type. Should use Credit card PaymentForm id for </w:t>
        </w:r>
      </w:ins>
      <w:r w:rsidR="00D821D6">
        <w:rPr>
          <w:rFonts w:ascii="Times New Roman" w:hAnsi="Times New Roman"/>
        </w:rPr>
        <w:t>PayPal</w:t>
      </w:r>
      <w:ins w:id="532" w:author="Mythili Ramamoorthy" w:date="2022-03-24T18:19:00Z">
        <w:r>
          <w:rPr>
            <w:rFonts w:ascii="Times New Roman" w:hAnsi="Times New Roman"/>
          </w:rPr>
          <w:t xml:space="preserve"> also during implementation.</w:t>
        </w:r>
      </w:ins>
    </w:p>
    <w:p w14:paraId="5A8159C5" w14:textId="77777777" w:rsidR="001E4E74" w:rsidRDefault="001E4E74" w:rsidP="001E4E74">
      <w:pPr>
        <w:pStyle w:val="ListParagraph"/>
        <w:spacing w:before="0" w:after="160" w:line="259" w:lineRule="auto"/>
        <w:ind w:left="1080"/>
        <w:rPr>
          <w:rFonts w:ascii="Times New Roman" w:hAnsi="Times New Roman"/>
        </w:rPr>
      </w:pPr>
    </w:p>
    <w:p w14:paraId="1D4428A4" w14:textId="77777777" w:rsidR="001E4E74" w:rsidRPr="001E4E74" w:rsidRDefault="001E4E74" w:rsidP="001E4E74">
      <w:pPr>
        <w:pStyle w:val="ListParagraph"/>
        <w:autoSpaceDE w:val="0"/>
        <w:autoSpaceDN w:val="0"/>
        <w:adjustRightInd w:val="0"/>
        <w:spacing w:before="0" w:after="0"/>
        <w:ind w:left="1080"/>
        <w:rPr>
          <w:rFonts w:ascii="Courier New" w:eastAsiaTheme="minorHAnsi" w:hAnsi="Courier New" w:cs="Courier New"/>
          <w:color w:val="000080"/>
          <w:highlight w:val="white"/>
          <w:lang w:bidi="ar-SA"/>
        </w:rPr>
      </w:pPr>
      <w:r w:rsidRPr="001E4E74">
        <w:rPr>
          <w:rFonts w:ascii="Courier New" w:eastAsiaTheme="minorHAnsi" w:hAnsi="Courier New" w:cs="Courier New"/>
          <w:color w:val="008080"/>
          <w:highlight w:val="white"/>
          <w:lang w:bidi="ar-SA"/>
        </w:rPr>
        <w:lastRenderedPageBreak/>
        <w:t>insert</w:t>
      </w:r>
      <w:r w:rsidRPr="001E4E74">
        <w:rPr>
          <w:rFonts w:ascii="Courier New" w:eastAsiaTheme="minorHAnsi" w:hAnsi="Courier New" w:cs="Courier New"/>
          <w:color w:val="000080"/>
          <w:highlight w:val="white"/>
          <w:lang w:bidi="ar-SA"/>
        </w:rPr>
        <w:t xml:space="preserve"> </w:t>
      </w:r>
      <w:r w:rsidRPr="001E4E74">
        <w:rPr>
          <w:rFonts w:ascii="Courier New" w:eastAsiaTheme="minorHAnsi" w:hAnsi="Courier New" w:cs="Courier New"/>
          <w:color w:val="008080"/>
          <w:highlight w:val="white"/>
          <w:lang w:bidi="ar-SA"/>
        </w:rPr>
        <w:t>into</w:t>
      </w:r>
      <w:r w:rsidRPr="001E4E74">
        <w:rPr>
          <w:rFonts w:ascii="Courier New" w:eastAsiaTheme="minorHAnsi" w:hAnsi="Courier New" w:cs="Courier New"/>
          <w:color w:val="000080"/>
          <w:highlight w:val="white"/>
          <w:lang w:bidi="ar-SA"/>
        </w:rPr>
        <w:t xml:space="preserve"> tag_owner.credit_card_types (CREDIT_CARD_TYPE_ID, </w:t>
      </w:r>
      <w:r w:rsidRPr="001E4E74">
        <w:rPr>
          <w:rFonts w:ascii="Courier New" w:eastAsiaTheme="minorHAnsi" w:hAnsi="Courier New" w:cs="Courier New"/>
          <w:color w:val="008080"/>
          <w:highlight w:val="white"/>
          <w:lang w:bidi="ar-SA"/>
        </w:rPr>
        <w:t>CODE</w:t>
      </w:r>
      <w:r w:rsidRPr="001E4E74">
        <w:rPr>
          <w:rFonts w:ascii="Courier New" w:eastAsiaTheme="minorHAnsi" w:hAnsi="Courier New" w:cs="Courier New"/>
          <w:color w:val="000080"/>
          <w:highlight w:val="white"/>
          <w:lang w:bidi="ar-SA"/>
        </w:rPr>
        <w:t>, LEDGER_ACCOUNT_NUMBER, ABBREVIATION, SHORT_DESCRIPTION, LONG_DESCRIPTION, IS_ACTIVE, IS_DEFAULT, SORT_ORDER, RECORD_VERSION, DATE_CREATED, DATE_MODIFIED, MODIFIED_BY, CREATED_BY, IS_RPT_UI_DISP)</w:t>
      </w:r>
    </w:p>
    <w:p w14:paraId="328F8D87" w14:textId="5AD7DCC4" w:rsidR="001E4E74" w:rsidRDefault="001E4E74" w:rsidP="001E4E74">
      <w:pPr>
        <w:pStyle w:val="ListParagraph"/>
        <w:spacing w:before="0" w:after="160" w:line="259" w:lineRule="auto"/>
        <w:ind w:left="1080"/>
        <w:rPr>
          <w:rFonts w:ascii="Times New Roman" w:hAnsi="Times New Roman"/>
        </w:rPr>
      </w:pPr>
      <w:r>
        <w:rPr>
          <w:rFonts w:ascii="Courier New" w:eastAsiaTheme="minorHAnsi" w:hAnsi="Courier New" w:cs="Courier New"/>
          <w:color w:val="008080"/>
          <w:highlight w:val="white"/>
          <w:lang w:bidi="ar-SA"/>
        </w:rPr>
        <w:t>values</w:t>
      </w:r>
      <w:r>
        <w:rPr>
          <w:rFonts w:ascii="Courier New" w:eastAsiaTheme="minorHAnsi" w:hAnsi="Courier New" w:cs="Courier New"/>
          <w:color w:val="000080"/>
          <w:highlight w:val="white"/>
          <w:lang w:bidi="ar-SA"/>
        </w:rPr>
        <w:t xml:space="preserve"> (</w:t>
      </w:r>
      <w:r>
        <w:rPr>
          <w:rFonts w:ascii="Courier New" w:eastAsiaTheme="minorHAnsi" w:hAnsi="Courier New" w:cs="Courier New"/>
          <w:color w:val="0000FF"/>
          <w:highlight w:val="white"/>
          <w:lang w:bidi="ar-SA"/>
        </w:rPr>
        <w:t>7</w:t>
      </w:r>
      <w:r>
        <w:rPr>
          <w:rFonts w:ascii="Courier New" w:eastAsiaTheme="minorHAnsi" w:hAnsi="Courier New" w:cs="Courier New"/>
          <w:color w:val="000080"/>
          <w:highlight w:val="white"/>
          <w:lang w:bidi="ar-SA"/>
        </w:rPr>
        <w:t xml:space="preserve">, </w:t>
      </w:r>
      <w:r>
        <w:rPr>
          <w:rFonts w:ascii="Courier New" w:eastAsiaTheme="minorHAnsi" w:hAnsi="Courier New" w:cs="Courier New"/>
          <w:color w:val="0000FF"/>
          <w:highlight w:val="white"/>
          <w:lang w:bidi="ar-SA"/>
        </w:rPr>
        <w:t>'P'</w:t>
      </w:r>
      <w:r>
        <w:rPr>
          <w:rFonts w:ascii="Courier New" w:eastAsiaTheme="minorHAnsi" w:hAnsi="Courier New" w:cs="Courier New"/>
          <w:color w:val="000080"/>
          <w:highlight w:val="white"/>
          <w:lang w:bidi="ar-SA"/>
        </w:rPr>
        <w:t xml:space="preserve">, </w:t>
      </w:r>
      <w:r>
        <w:rPr>
          <w:rFonts w:ascii="Courier New" w:eastAsiaTheme="minorHAnsi" w:hAnsi="Courier New" w:cs="Courier New"/>
          <w:color w:val="0000FF"/>
          <w:highlight w:val="white"/>
          <w:lang w:bidi="ar-SA"/>
        </w:rPr>
        <w:t>'60005'</w:t>
      </w:r>
      <w:r>
        <w:rPr>
          <w:rFonts w:ascii="Courier New" w:eastAsiaTheme="minorHAnsi" w:hAnsi="Courier New" w:cs="Courier New"/>
          <w:color w:val="000080"/>
          <w:highlight w:val="white"/>
          <w:lang w:bidi="ar-SA"/>
        </w:rPr>
        <w:t xml:space="preserve">, </w:t>
      </w:r>
      <w:r>
        <w:rPr>
          <w:rFonts w:ascii="Courier New" w:eastAsiaTheme="minorHAnsi" w:hAnsi="Courier New" w:cs="Courier New"/>
          <w:color w:val="0000FF"/>
          <w:highlight w:val="white"/>
          <w:lang w:bidi="ar-SA"/>
        </w:rPr>
        <w:t>'PP'</w:t>
      </w:r>
      <w:r>
        <w:rPr>
          <w:rFonts w:ascii="Courier New" w:eastAsiaTheme="minorHAnsi" w:hAnsi="Courier New" w:cs="Courier New"/>
          <w:color w:val="000080"/>
          <w:highlight w:val="white"/>
          <w:lang w:bidi="ar-SA"/>
        </w:rPr>
        <w:t xml:space="preserve">, </w:t>
      </w:r>
      <w:r>
        <w:rPr>
          <w:rFonts w:ascii="Courier New" w:eastAsiaTheme="minorHAnsi" w:hAnsi="Courier New" w:cs="Courier New"/>
          <w:color w:val="0000FF"/>
          <w:highlight w:val="white"/>
          <w:lang w:bidi="ar-SA"/>
        </w:rPr>
        <w:t>'PAYPAL'</w:t>
      </w:r>
      <w:r>
        <w:rPr>
          <w:rFonts w:ascii="Courier New" w:eastAsiaTheme="minorHAnsi" w:hAnsi="Courier New" w:cs="Courier New"/>
          <w:color w:val="000080"/>
          <w:highlight w:val="white"/>
          <w:lang w:bidi="ar-SA"/>
        </w:rPr>
        <w:t xml:space="preserve">, </w:t>
      </w:r>
      <w:r>
        <w:rPr>
          <w:rFonts w:ascii="Courier New" w:eastAsiaTheme="minorHAnsi" w:hAnsi="Courier New" w:cs="Courier New"/>
          <w:color w:val="0000FF"/>
          <w:highlight w:val="white"/>
          <w:lang w:bidi="ar-SA"/>
        </w:rPr>
        <w:t>'PAYPAL'</w:t>
      </w:r>
      <w:r>
        <w:rPr>
          <w:rFonts w:ascii="Courier New" w:eastAsiaTheme="minorHAnsi" w:hAnsi="Courier New" w:cs="Courier New"/>
          <w:color w:val="000080"/>
          <w:highlight w:val="white"/>
          <w:lang w:bidi="ar-SA"/>
        </w:rPr>
        <w:t xml:space="preserve">, </w:t>
      </w:r>
      <w:r>
        <w:rPr>
          <w:rFonts w:ascii="Courier New" w:eastAsiaTheme="minorHAnsi" w:hAnsi="Courier New" w:cs="Courier New"/>
          <w:color w:val="0000FF"/>
          <w:highlight w:val="white"/>
          <w:lang w:bidi="ar-SA"/>
        </w:rPr>
        <w:t>'Y'</w:t>
      </w:r>
      <w:r>
        <w:rPr>
          <w:rFonts w:ascii="Courier New" w:eastAsiaTheme="minorHAnsi" w:hAnsi="Courier New" w:cs="Courier New"/>
          <w:color w:val="000080"/>
          <w:highlight w:val="white"/>
          <w:lang w:bidi="ar-SA"/>
        </w:rPr>
        <w:t xml:space="preserve">, </w:t>
      </w:r>
      <w:r>
        <w:rPr>
          <w:rFonts w:ascii="Courier New" w:eastAsiaTheme="minorHAnsi" w:hAnsi="Courier New" w:cs="Courier New"/>
          <w:color w:val="0000FF"/>
          <w:highlight w:val="white"/>
          <w:lang w:bidi="ar-SA"/>
        </w:rPr>
        <w:t>'N'</w:t>
      </w:r>
      <w:r>
        <w:rPr>
          <w:rFonts w:ascii="Courier New" w:eastAsiaTheme="minorHAnsi" w:hAnsi="Courier New" w:cs="Courier New"/>
          <w:color w:val="000080"/>
          <w:highlight w:val="white"/>
          <w:lang w:bidi="ar-SA"/>
        </w:rPr>
        <w:t xml:space="preserve">, </w:t>
      </w:r>
      <w:r>
        <w:rPr>
          <w:rFonts w:ascii="Courier New" w:eastAsiaTheme="minorHAnsi" w:hAnsi="Courier New" w:cs="Courier New"/>
          <w:color w:val="0000FF"/>
          <w:highlight w:val="white"/>
          <w:lang w:bidi="ar-SA"/>
        </w:rPr>
        <w:t>10</w:t>
      </w:r>
      <w:r>
        <w:rPr>
          <w:rFonts w:ascii="Courier New" w:eastAsiaTheme="minorHAnsi" w:hAnsi="Courier New" w:cs="Courier New"/>
          <w:color w:val="000080"/>
          <w:highlight w:val="white"/>
          <w:lang w:bidi="ar-SA"/>
        </w:rPr>
        <w:t xml:space="preserve">, </w:t>
      </w:r>
      <w:r>
        <w:rPr>
          <w:rFonts w:ascii="Courier New" w:eastAsiaTheme="minorHAnsi" w:hAnsi="Courier New" w:cs="Courier New"/>
          <w:color w:val="0000FF"/>
          <w:highlight w:val="white"/>
          <w:lang w:bidi="ar-SA"/>
        </w:rPr>
        <w:t>1</w:t>
      </w:r>
      <w:r>
        <w:rPr>
          <w:rFonts w:ascii="Courier New" w:eastAsiaTheme="minorHAnsi" w:hAnsi="Courier New" w:cs="Courier New"/>
          <w:color w:val="000080"/>
          <w:highlight w:val="white"/>
          <w:lang w:bidi="ar-SA"/>
        </w:rPr>
        <w:t xml:space="preserve">, </w:t>
      </w:r>
      <w:r>
        <w:rPr>
          <w:rFonts w:ascii="Courier New" w:eastAsiaTheme="minorHAnsi" w:hAnsi="Courier New" w:cs="Courier New"/>
          <w:color w:val="008080"/>
          <w:highlight w:val="white"/>
          <w:lang w:bidi="ar-SA"/>
        </w:rPr>
        <w:t>sysdate</w:t>
      </w:r>
      <w:r>
        <w:rPr>
          <w:rFonts w:ascii="Courier New" w:eastAsiaTheme="minorHAnsi" w:hAnsi="Courier New" w:cs="Courier New"/>
          <w:color w:val="000080"/>
          <w:highlight w:val="white"/>
          <w:lang w:bidi="ar-SA"/>
        </w:rPr>
        <w:t xml:space="preserve">, </w:t>
      </w:r>
      <w:r>
        <w:rPr>
          <w:rFonts w:ascii="Courier New" w:eastAsiaTheme="minorHAnsi" w:hAnsi="Courier New" w:cs="Courier New"/>
          <w:color w:val="008080"/>
          <w:highlight w:val="white"/>
          <w:lang w:bidi="ar-SA"/>
        </w:rPr>
        <w:t>sysdate</w:t>
      </w:r>
      <w:r>
        <w:rPr>
          <w:rFonts w:ascii="Courier New" w:eastAsiaTheme="minorHAnsi" w:hAnsi="Courier New" w:cs="Courier New"/>
          <w:color w:val="000080"/>
          <w:highlight w:val="white"/>
          <w:lang w:bidi="ar-SA"/>
        </w:rPr>
        <w:t xml:space="preserve">, </w:t>
      </w:r>
      <w:r>
        <w:rPr>
          <w:rFonts w:ascii="Courier New" w:eastAsiaTheme="minorHAnsi" w:hAnsi="Courier New" w:cs="Courier New"/>
          <w:color w:val="0000FF"/>
          <w:highlight w:val="white"/>
          <w:lang w:bidi="ar-SA"/>
        </w:rPr>
        <w:t>'TAG_OWNER'</w:t>
      </w:r>
      <w:r>
        <w:rPr>
          <w:rFonts w:ascii="Courier New" w:eastAsiaTheme="minorHAnsi" w:hAnsi="Courier New" w:cs="Courier New"/>
          <w:color w:val="000080"/>
          <w:highlight w:val="white"/>
          <w:lang w:bidi="ar-SA"/>
        </w:rPr>
        <w:t xml:space="preserve">, </w:t>
      </w:r>
      <w:r>
        <w:rPr>
          <w:rFonts w:ascii="Courier New" w:eastAsiaTheme="minorHAnsi" w:hAnsi="Courier New" w:cs="Courier New"/>
          <w:color w:val="0000FF"/>
          <w:highlight w:val="white"/>
          <w:lang w:bidi="ar-SA"/>
        </w:rPr>
        <w:t>'TAG_OWNER'</w:t>
      </w:r>
      <w:r>
        <w:rPr>
          <w:rFonts w:ascii="Courier New" w:eastAsiaTheme="minorHAnsi" w:hAnsi="Courier New" w:cs="Courier New"/>
          <w:color w:val="000080"/>
          <w:highlight w:val="white"/>
          <w:lang w:bidi="ar-SA"/>
        </w:rPr>
        <w:t xml:space="preserve">, </w:t>
      </w:r>
      <w:r>
        <w:rPr>
          <w:rFonts w:ascii="Courier New" w:eastAsiaTheme="minorHAnsi" w:hAnsi="Courier New" w:cs="Courier New"/>
          <w:color w:val="0000FF"/>
          <w:highlight w:val="white"/>
          <w:lang w:bidi="ar-SA"/>
        </w:rPr>
        <w:t>'Y'</w:t>
      </w:r>
      <w:r>
        <w:rPr>
          <w:rFonts w:ascii="Courier New" w:eastAsiaTheme="minorHAnsi" w:hAnsi="Courier New" w:cs="Courier New"/>
          <w:color w:val="000080"/>
          <w:highlight w:val="white"/>
          <w:lang w:bidi="ar-SA"/>
        </w:rPr>
        <w:t>);</w:t>
      </w:r>
    </w:p>
    <w:p w14:paraId="13ACD788" w14:textId="77777777" w:rsidR="001E4E74" w:rsidRDefault="001E4E74" w:rsidP="001E4E74">
      <w:pPr>
        <w:pStyle w:val="ListParagraph"/>
        <w:spacing w:before="0" w:after="160" w:line="259" w:lineRule="auto"/>
        <w:ind w:left="1080"/>
        <w:rPr>
          <w:rFonts w:ascii="Times New Roman" w:hAnsi="Times New Roman"/>
        </w:rPr>
      </w:pPr>
    </w:p>
    <w:p w14:paraId="79F815BF" w14:textId="419E2348" w:rsidR="004F01CB" w:rsidRPr="00F34011" w:rsidRDefault="005422DE" w:rsidP="004D17C8">
      <w:pPr>
        <w:pStyle w:val="ListParagraph"/>
        <w:numPr>
          <w:ilvl w:val="0"/>
          <w:numId w:val="111"/>
        </w:numPr>
        <w:spacing w:before="0" w:after="160" w:line="259" w:lineRule="auto"/>
        <w:rPr>
          <w:ins w:id="533" w:author="Mythili Ramamoorthy" w:date="2022-03-24T18:19:00Z"/>
          <w:rFonts w:ascii="Times New Roman" w:hAnsi="Times New Roman"/>
        </w:rPr>
      </w:pPr>
      <w:r>
        <w:rPr>
          <w:rFonts w:ascii="Times New Roman" w:hAnsi="Times New Roman"/>
        </w:rPr>
        <w:t>Please review</w:t>
      </w:r>
      <w:r w:rsidR="004F01CB">
        <w:rPr>
          <w:rFonts w:ascii="Times New Roman" w:hAnsi="Times New Roman"/>
        </w:rPr>
        <w:t xml:space="preserve"> </w:t>
      </w:r>
      <w:r w:rsidR="004F01CB" w:rsidRPr="004F01CB">
        <w:rPr>
          <w:rFonts w:ascii="Times New Roman" w:hAnsi="Times New Roman"/>
        </w:rPr>
        <w:t>TAG_OWNER.PMT_APPLIANCE_API.authorize_cc_payment_ws_call</w:t>
      </w:r>
      <w:r>
        <w:rPr>
          <w:rFonts w:ascii="Times New Roman" w:hAnsi="Times New Roman"/>
        </w:rPr>
        <w:t>,</w:t>
      </w:r>
      <w:r w:rsidR="004F01CB">
        <w:rPr>
          <w:rFonts w:ascii="Times New Roman" w:hAnsi="Times New Roman"/>
        </w:rPr>
        <w:t xml:space="preserve"> </w:t>
      </w:r>
      <w:r w:rsidR="00A3738D" w:rsidRPr="004F01CB">
        <w:rPr>
          <w:rFonts w:ascii="Times New Roman" w:hAnsi="Times New Roman"/>
        </w:rPr>
        <w:t>TAG_OWNER.</w:t>
      </w:r>
      <w:r w:rsidR="00A3738D" w:rsidRPr="00A3738D">
        <w:rPr>
          <w:rFonts w:ascii="Times New Roman" w:hAnsi="Times New Roman"/>
        </w:rPr>
        <w:t>PMT_POSTING_XML</w:t>
      </w:r>
      <w:r w:rsidR="00A3738D">
        <w:rPr>
          <w:rFonts w:ascii="Times New Roman" w:hAnsi="Times New Roman"/>
        </w:rPr>
        <w:t xml:space="preserve"> and </w:t>
      </w:r>
      <w:r w:rsidR="00A3738D" w:rsidRPr="004F01CB">
        <w:rPr>
          <w:rFonts w:ascii="Times New Roman" w:hAnsi="Times New Roman"/>
        </w:rPr>
        <w:t>TAG_OWNER.</w:t>
      </w:r>
      <w:r w:rsidR="00A3738D" w:rsidRPr="00A3738D">
        <w:rPr>
          <w:rFonts w:ascii="Times New Roman" w:hAnsi="Times New Roman"/>
        </w:rPr>
        <w:t>PMT_POSTING</w:t>
      </w:r>
      <w:r w:rsidR="00A3738D">
        <w:rPr>
          <w:rFonts w:ascii="Times New Roman" w:hAnsi="Times New Roman"/>
        </w:rPr>
        <w:t>_IMPL.</w:t>
      </w:r>
    </w:p>
    <w:p w14:paraId="34410CA1" w14:textId="40D73761" w:rsidR="0052260D" w:rsidRDefault="004D17C8">
      <w:pPr>
        <w:pStyle w:val="Heading3"/>
        <w:rPr>
          <w:ins w:id="534" w:author="Mythili Ramamoorthy" w:date="2022-03-24T20:26:00Z"/>
        </w:rPr>
      </w:pPr>
      <w:bookmarkStart w:id="535" w:name="_Hlk99039815"/>
      <w:bookmarkStart w:id="536" w:name="_Toc101140958"/>
      <w:bookmarkEnd w:id="527"/>
      <w:ins w:id="537" w:author="Mythili Ramamoorthy" w:date="2022-03-24T18:19:00Z">
        <w:r>
          <w:t>Java Changes</w:t>
        </w:r>
      </w:ins>
      <w:bookmarkEnd w:id="536"/>
    </w:p>
    <w:p w14:paraId="2AFEB130" w14:textId="532EEB03" w:rsidR="00695550" w:rsidRPr="003261A6" w:rsidRDefault="00695550" w:rsidP="00695550">
      <w:pPr>
        <w:pStyle w:val="Heading4"/>
      </w:pPr>
      <w:bookmarkStart w:id="538" w:name="_Hlk99039826"/>
      <w:bookmarkEnd w:id="535"/>
      <w:r>
        <w:t>Create Order</w:t>
      </w:r>
    </w:p>
    <w:tbl>
      <w:tblPr>
        <w:tblW w:w="5000" w:type="pct"/>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14" w:type="dxa"/>
          <w:left w:w="72" w:type="dxa"/>
          <w:bottom w:w="14" w:type="dxa"/>
          <w:right w:w="72" w:type="dxa"/>
        </w:tblCellMar>
        <w:tblLook w:val="04A0" w:firstRow="1" w:lastRow="0" w:firstColumn="1" w:lastColumn="0" w:noHBand="0" w:noVBand="1"/>
      </w:tblPr>
      <w:tblGrid>
        <w:gridCol w:w="3307"/>
        <w:gridCol w:w="1621"/>
        <w:gridCol w:w="4422"/>
      </w:tblGrid>
      <w:tr w:rsidR="003A0DF6" w:rsidRPr="00135249" w14:paraId="22060339" w14:textId="77777777" w:rsidTr="00F35CC7">
        <w:trPr>
          <w:cantSplit/>
          <w:trHeight w:val="360"/>
          <w:tblHeader/>
          <w:jc w:val="center"/>
        </w:trPr>
        <w:tc>
          <w:tcPr>
            <w:tcW w:w="3386" w:type="dxa"/>
            <w:shd w:val="clear" w:color="auto" w:fill="5B7F93"/>
            <w:vAlign w:val="center"/>
          </w:tcPr>
          <w:p w14:paraId="30806E18" w14:textId="43FC7D3D" w:rsidR="003A0DF6" w:rsidRPr="00135249" w:rsidRDefault="003A0DF6" w:rsidP="00B374BF">
            <w:pPr>
              <w:pStyle w:val="TableHeading"/>
            </w:pPr>
            <w:r w:rsidRPr="00135249">
              <w:t>Component</w:t>
            </w:r>
          </w:p>
        </w:tc>
        <w:tc>
          <w:tcPr>
            <w:tcW w:w="1913" w:type="dxa"/>
            <w:shd w:val="clear" w:color="auto" w:fill="5B7F93"/>
            <w:vAlign w:val="center"/>
          </w:tcPr>
          <w:p w14:paraId="4A0C5E84" w14:textId="43BDD95F" w:rsidR="003A0DF6" w:rsidRPr="00135249" w:rsidRDefault="003A0DF6" w:rsidP="00B374BF">
            <w:pPr>
              <w:pStyle w:val="TableHeading"/>
            </w:pPr>
            <w:r w:rsidRPr="00135249">
              <w:t>Component</w:t>
            </w:r>
          </w:p>
          <w:p w14:paraId="5792D8F3" w14:textId="77777777" w:rsidR="003A0DF6" w:rsidRPr="00135249" w:rsidRDefault="003A0DF6" w:rsidP="00B374BF">
            <w:pPr>
              <w:pStyle w:val="TableHeading"/>
            </w:pPr>
            <w:r w:rsidRPr="00135249">
              <w:t>Type</w:t>
            </w:r>
          </w:p>
        </w:tc>
        <w:tc>
          <w:tcPr>
            <w:tcW w:w="4051" w:type="dxa"/>
            <w:shd w:val="clear" w:color="auto" w:fill="5B7F93"/>
            <w:vAlign w:val="center"/>
          </w:tcPr>
          <w:p w14:paraId="3799CACE" w14:textId="77777777" w:rsidR="003A0DF6" w:rsidRPr="00135249" w:rsidRDefault="003A0DF6" w:rsidP="00B374BF">
            <w:pPr>
              <w:pStyle w:val="TableHeading"/>
            </w:pPr>
            <w:r w:rsidRPr="00135249">
              <w:t>Purpose</w:t>
            </w:r>
          </w:p>
        </w:tc>
      </w:tr>
      <w:tr w:rsidR="003A0DF6" w:rsidRPr="00135249" w14:paraId="25845E72" w14:textId="77777777" w:rsidTr="00F35CC7">
        <w:trPr>
          <w:trHeight w:val="426"/>
          <w:jc w:val="center"/>
        </w:trPr>
        <w:tc>
          <w:tcPr>
            <w:tcW w:w="3386" w:type="dxa"/>
          </w:tcPr>
          <w:p w14:paraId="5BB678FF" w14:textId="460AF248" w:rsidR="003A0DF6" w:rsidRPr="00135249" w:rsidRDefault="00F35CC7" w:rsidP="00B374BF">
            <w:pPr>
              <w:pStyle w:val="TableCellLeft"/>
              <w:rPr>
                <w:rFonts w:cs="Segoe UI"/>
                <w:szCs w:val="18"/>
              </w:rPr>
            </w:pPr>
            <w:r w:rsidRPr="00F35CC7">
              <w:rPr>
                <w:rFonts w:cs="Segoe UI"/>
                <w:szCs w:val="18"/>
              </w:rPr>
              <w:t>Pa</w:t>
            </w:r>
            <w:r>
              <w:rPr>
                <w:rFonts w:cs="Segoe UI"/>
                <w:szCs w:val="18"/>
              </w:rPr>
              <w:t>yPal</w:t>
            </w:r>
            <w:r w:rsidRPr="00F35CC7">
              <w:rPr>
                <w:rFonts w:cs="Segoe UI"/>
                <w:szCs w:val="18"/>
              </w:rPr>
              <w:t>Controller</w:t>
            </w:r>
          </w:p>
        </w:tc>
        <w:tc>
          <w:tcPr>
            <w:tcW w:w="1913" w:type="dxa"/>
          </w:tcPr>
          <w:p w14:paraId="024CBFEF" w14:textId="7BE24CDB" w:rsidR="003A0DF6" w:rsidRPr="00135249" w:rsidRDefault="00F35CC7" w:rsidP="00B374BF">
            <w:pPr>
              <w:pStyle w:val="TableCellLeft"/>
            </w:pPr>
            <w:r>
              <w:t>Rite-online-gateway Java class</w:t>
            </w:r>
          </w:p>
        </w:tc>
        <w:tc>
          <w:tcPr>
            <w:tcW w:w="4051" w:type="dxa"/>
          </w:tcPr>
          <w:p w14:paraId="556BD983" w14:textId="43814683" w:rsidR="003A0DF6" w:rsidRPr="00135249" w:rsidRDefault="0082336B" w:rsidP="00B374BF">
            <w:pPr>
              <w:pStyle w:val="TableCellLeft"/>
              <w:rPr>
                <w:rFonts w:eastAsiaTheme="minorEastAsia"/>
                <w:szCs w:val="18"/>
              </w:rPr>
            </w:pPr>
            <w:r>
              <w:rPr>
                <w:rFonts w:eastAsiaTheme="minorEastAsia"/>
                <w:szCs w:val="18"/>
              </w:rPr>
              <w:t xml:space="preserve">Controller that </w:t>
            </w:r>
            <w:r w:rsidR="00906BF5">
              <w:rPr>
                <w:rFonts w:eastAsiaTheme="minorEastAsia"/>
                <w:szCs w:val="18"/>
              </w:rPr>
              <w:t xml:space="preserve">sends kafka message.  Use </w:t>
            </w:r>
            <w:r w:rsidR="00906BF5" w:rsidRPr="00906BF5">
              <w:rPr>
                <w:rFonts w:eastAsiaTheme="minorEastAsia"/>
                <w:szCs w:val="18"/>
              </w:rPr>
              <w:t>PaymentController</w:t>
            </w:r>
            <w:r w:rsidR="00906BF5">
              <w:rPr>
                <w:rFonts w:eastAsiaTheme="minorEastAsia"/>
                <w:szCs w:val="18"/>
              </w:rPr>
              <w:t xml:space="preserve"> as guide.  </w:t>
            </w:r>
          </w:p>
        </w:tc>
      </w:tr>
      <w:tr w:rsidR="003A0DF6" w:rsidRPr="00135249" w14:paraId="5E77BAC1" w14:textId="77777777" w:rsidTr="00F35CC7">
        <w:trPr>
          <w:trHeight w:val="426"/>
          <w:jc w:val="center"/>
        </w:trPr>
        <w:tc>
          <w:tcPr>
            <w:tcW w:w="3386" w:type="dxa"/>
          </w:tcPr>
          <w:p w14:paraId="6227FC73" w14:textId="462ED2DA" w:rsidR="003A0DF6" w:rsidRDefault="003C39FD" w:rsidP="00B374BF">
            <w:pPr>
              <w:pStyle w:val="TableCellLeft"/>
            </w:pPr>
            <w:r>
              <w:t>PayPalCreateOrderDTO</w:t>
            </w:r>
          </w:p>
        </w:tc>
        <w:tc>
          <w:tcPr>
            <w:tcW w:w="1913" w:type="dxa"/>
          </w:tcPr>
          <w:p w14:paraId="330CBB18" w14:textId="47794CA0" w:rsidR="003A0DF6" w:rsidRDefault="003C39FD" w:rsidP="00B374BF">
            <w:pPr>
              <w:pStyle w:val="TableCellLeft"/>
            </w:pPr>
            <w:r>
              <w:t>Rite-online-gateway Java class</w:t>
            </w:r>
          </w:p>
        </w:tc>
        <w:tc>
          <w:tcPr>
            <w:tcW w:w="4051" w:type="dxa"/>
          </w:tcPr>
          <w:p w14:paraId="0A72501A" w14:textId="797C43E8" w:rsidR="003A0DF6" w:rsidRDefault="003C39FD" w:rsidP="00B374BF">
            <w:pPr>
              <w:pStyle w:val="TableCellLeft"/>
              <w:rPr>
                <w:rFonts w:eastAsiaTheme="minorEastAsia"/>
                <w:szCs w:val="18"/>
              </w:rPr>
            </w:pPr>
            <w:r>
              <w:rPr>
                <w:rFonts w:eastAsiaTheme="minorEastAsia"/>
                <w:szCs w:val="18"/>
              </w:rPr>
              <w:t>DTO object. Only has amount</w:t>
            </w:r>
            <w:r w:rsidR="003261A6">
              <w:rPr>
                <w:rFonts w:eastAsiaTheme="minorEastAsia"/>
                <w:szCs w:val="18"/>
              </w:rPr>
              <w:t xml:space="preserve"> string</w:t>
            </w:r>
            <w:r>
              <w:rPr>
                <w:rFonts w:eastAsiaTheme="minorEastAsia"/>
                <w:szCs w:val="18"/>
              </w:rPr>
              <w:t xml:space="preserve"> </w:t>
            </w:r>
            <w:r w:rsidR="00F36374">
              <w:rPr>
                <w:rFonts w:eastAsiaTheme="minorEastAsia"/>
                <w:szCs w:val="18"/>
              </w:rPr>
              <w:t>field</w:t>
            </w:r>
            <w:r>
              <w:rPr>
                <w:rFonts w:eastAsiaTheme="minorEastAsia"/>
                <w:szCs w:val="18"/>
              </w:rPr>
              <w:t xml:space="preserve">.Use PaymentDTO as guide. </w:t>
            </w:r>
            <w:r w:rsidR="00BD07BC">
              <w:rPr>
                <w:rFonts w:eastAsiaTheme="minorEastAsia"/>
                <w:szCs w:val="18"/>
              </w:rPr>
              <w:t>Used by PayPalController.</w:t>
            </w:r>
          </w:p>
        </w:tc>
      </w:tr>
      <w:tr w:rsidR="007F2188" w:rsidRPr="00135249" w14:paraId="13A971E7" w14:textId="77777777" w:rsidTr="00F35CC7">
        <w:trPr>
          <w:trHeight w:val="426"/>
          <w:jc w:val="center"/>
        </w:trPr>
        <w:tc>
          <w:tcPr>
            <w:tcW w:w="3386" w:type="dxa"/>
          </w:tcPr>
          <w:p w14:paraId="6727D67F" w14:textId="14F13C45" w:rsidR="007F2188" w:rsidRDefault="007F2188" w:rsidP="00B374BF">
            <w:pPr>
              <w:pStyle w:val="TableCellLeft"/>
            </w:pPr>
            <w:r>
              <w:t>PayPalCreateOrder</w:t>
            </w:r>
            <w:r>
              <w:t>Response</w:t>
            </w:r>
            <w:r>
              <w:t>DTO</w:t>
            </w:r>
          </w:p>
        </w:tc>
        <w:tc>
          <w:tcPr>
            <w:tcW w:w="1913" w:type="dxa"/>
          </w:tcPr>
          <w:p w14:paraId="7E5CC3CA" w14:textId="4358BAFA" w:rsidR="007F2188" w:rsidRDefault="007F2188" w:rsidP="00B374BF">
            <w:pPr>
              <w:pStyle w:val="TableCellLeft"/>
            </w:pPr>
            <w:r>
              <w:t>Rite-online-gateway Java class</w:t>
            </w:r>
          </w:p>
        </w:tc>
        <w:tc>
          <w:tcPr>
            <w:tcW w:w="4051" w:type="dxa"/>
          </w:tcPr>
          <w:p w14:paraId="47D00DAD" w14:textId="41D49ABE" w:rsidR="007F2188" w:rsidRDefault="007F2188" w:rsidP="00B374BF">
            <w:pPr>
              <w:pStyle w:val="TableCellLeft"/>
              <w:rPr>
                <w:rFonts w:eastAsiaTheme="minorEastAsia"/>
                <w:szCs w:val="18"/>
              </w:rPr>
            </w:pPr>
            <w:r>
              <w:rPr>
                <w:rFonts w:eastAsiaTheme="minorEastAsia"/>
                <w:szCs w:val="18"/>
              </w:rPr>
              <w:t>Response DTO that contains String fields orderId, amount, status.  Used by PayPalController.</w:t>
            </w:r>
          </w:p>
        </w:tc>
      </w:tr>
      <w:tr w:rsidR="00F35CC7" w:rsidRPr="00135249" w14:paraId="62E90620" w14:textId="77777777" w:rsidTr="00F35CC7">
        <w:trPr>
          <w:trHeight w:val="426"/>
          <w:jc w:val="center"/>
        </w:trPr>
        <w:tc>
          <w:tcPr>
            <w:tcW w:w="3386" w:type="dxa"/>
          </w:tcPr>
          <w:p w14:paraId="1244F253" w14:textId="7EF5460E" w:rsidR="00F35CC7" w:rsidRDefault="00F35CC7" w:rsidP="00F35CC7">
            <w:pPr>
              <w:pStyle w:val="TableCellLeft"/>
            </w:pPr>
            <w:r w:rsidRPr="00F35CC7">
              <w:rPr>
                <w:lang w:val="en-GB"/>
              </w:rPr>
              <w:t>RiteOnlineP</w:t>
            </w:r>
            <w:r>
              <w:rPr>
                <w:lang w:val="en-GB"/>
              </w:rPr>
              <w:t>ayPal</w:t>
            </w:r>
            <w:r w:rsidRPr="00F35CC7">
              <w:rPr>
                <w:lang w:val="en-GB"/>
              </w:rPr>
              <w:t>Consumer</w:t>
            </w:r>
          </w:p>
        </w:tc>
        <w:tc>
          <w:tcPr>
            <w:tcW w:w="1913" w:type="dxa"/>
          </w:tcPr>
          <w:p w14:paraId="7A11181D" w14:textId="2634A75D" w:rsidR="00F35CC7" w:rsidRDefault="00F35CC7" w:rsidP="00F35CC7">
            <w:pPr>
              <w:pStyle w:val="TableCellLeft"/>
            </w:pPr>
            <w:r>
              <w:t xml:space="preserve">Mendix-Adapter </w:t>
            </w:r>
            <w:r>
              <w:t>Java class</w:t>
            </w:r>
          </w:p>
        </w:tc>
        <w:tc>
          <w:tcPr>
            <w:tcW w:w="4051" w:type="dxa"/>
          </w:tcPr>
          <w:p w14:paraId="7CD7190D" w14:textId="61561FCB" w:rsidR="00F35CC7" w:rsidRDefault="0082336B" w:rsidP="00F35CC7">
            <w:pPr>
              <w:pStyle w:val="TableCellLeft"/>
              <w:rPr>
                <w:rFonts w:eastAsiaTheme="minorEastAsia"/>
                <w:szCs w:val="18"/>
              </w:rPr>
            </w:pPr>
            <w:r>
              <w:rPr>
                <w:rFonts w:eastAsiaTheme="minorEastAsia"/>
                <w:szCs w:val="18"/>
              </w:rPr>
              <w:t xml:space="preserve">Kafka consumer.  Calls </w:t>
            </w:r>
            <w:r w:rsidRPr="00F35CC7">
              <w:t>RiteOnline</w:t>
            </w:r>
            <w:r w:rsidRPr="00F35CC7">
              <w:rPr>
                <w:lang w:val="en-GB"/>
              </w:rPr>
              <w:t>P</w:t>
            </w:r>
            <w:r>
              <w:rPr>
                <w:lang w:val="en-GB"/>
              </w:rPr>
              <w:t>ayPal</w:t>
            </w:r>
            <w:r w:rsidRPr="00F35CC7">
              <w:t>Consumer</w:t>
            </w:r>
            <w:r>
              <w:t>Process</w:t>
            </w:r>
            <w:r>
              <w:t>.</w:t>
            </w:r>
            <w:r>
              <w:rPr>
                <w:rFonts w:eastAsiaTheme="minorEastAsia"/>
                <w:szCs w:val="18"/>
              </w:rPr>
              <w:t xml:space="preserve"> Use </w:t>
            </w:r>
            <w:r w:rsidRPr="00F35CC7">
              <w:rPr>
                <w:lang w:val="en-GB"/>
              </w:rPr>
              <w:t>RiteOnlineP</w:t>
            </w:r>
            <w:r>
              <w:rPr>
                <w:lang w:val="en-GB"/>
              </w:rPr>
              <w:t>ay</w:t>
            </w:r>
            <w:r>
              <w:rPr>
                <w:lang w:val="en-GB"/>
              </w:rPr>
              <w:t>ment</w:t>
            </w:r>
            <w:r w:rsidRPr="00F35CC7">
              <w:rPr>
                <w:lang w:val="en-GB"/>
              </w:rPr>
              <w:t>Consumer</w:t>
            </w:r>
            <w:r>
              <w:rPr>
                <w:lang w:val="en-GB"/>
              </w:rPr>
              <w:t xml:space="preserve"> as guide. </w:t>
            </w:r>
          </w:p>
        </w:tc>
      </w:tr>
      <w:tr w:rsidR="00F35CC7" w:rsidRPr="00135249" w14:paraId="281C68B5" w14:textId="77777777" w:rsidTr="00F35CC7">
        <w:trPr>
          <w:trHeight w:val="426"/>
          <w:jc w:val="center"/>
        </w:trPr>
        <w:tc>
          <w:tcPr>
            <w:tcW w:w="3386" w:type="dxa"/>
          </w:tcPr>
          <w:p w14:paraId="0716B718" w14:textId="420EC910" w:rsidR="00F35CC7" w:rsidRDefault="00F35CC7" w:rsidP="00F35CC7">
            <w:pPr>
              <w:pStyle w:val="TableCellLeft"/>
            </w:pPr>
            <w:r w:rsidRPr="00F35CC7">
              <w:t>RiteOnline</w:t>
            </w:r>
            <w:r w:rsidRPr="00F35CC7">
              <w:rPr>
                <w:lang w:val="en-GB"/>
              </w:rPr>
              <w:t>P</w:t>
            </w:r>
            <w:r>
              <w:rPr>
                <w:lang w:val="en-GB"/>
              </w:rPr>
              <w:t>ayPal</w:t>
            </w:r>
            <w:r w:rsidRPr="00F35CC7">
              <w:t>Consumer</w:t>
            </w:r>
            <w:r>
              <w:t>Process</w:t>
            </w:r>
          </w:p>
        </w:tc>
        <w:tc>
          <w:tcPr>
            <w:tcW w:w="1913" w:type="dxa"/>
          </w:tcPr>
          <w:p w14:paraId="0D7ADAAE" w14:textId="156C1B27" w:rsidR="00F35CC7" w:rsidRDefault="00F35CC7" w:rsidP="00F35CC7">
            <w:pPr>
              <w:pStyle w:val="TableCellLeft"/>
            </w:pPr>
            <w:r>
              <w:t xml:space="preserve">Mendix-Adapter </w:t>
            </w:r>
            <w:r>
              <w:t>Java class</w:t>
            </w:r>
          </w:p>
        </w:tc>
        <w:tc>
          <w:tcPr>
            <w:tcW w:w="4051" w:type="dxa"/>
          </w:tcPr>
          <w:p w14:paraId="3D23F936" w14:textId="4A059290" w:rsidR="00F35CC7" w:rsidRDefault="0082336B" w:rsidP="00F35CC7">
            <w:pPr>
              <w:pStyle w:val="TableCellLeft"/>
              <w:rPr>
                <w:rFonts w:eastAsiaTheme="minorEastAsia"/>
                <w:szCs w:val="18"/>
              </w:rPr>
            </w:pPr>
            <w:r>
              <w:rPr>
                <w:rFonts w:eastAsiaTheme="minorEastAsia"/>
                <w:szCs w:val="18"/>
              </w:rPr>
              <w:t>Kafka consumer processor. Calls payment-appliance</w:t>
            </w:r>
            <w:r w:rsidR="00560A20">
              <w:rPr>
                <w:rFonts w:eastAsiaTheme="minorEastAsia"/>
                <w:szCs w:val="18"/>
              </w:rPr>
              <w:t>.</w:t>
            </w:r>
            <w:r w:rsidR="003261A6">
              <w:rPr>
                <w:rFonts w:eastAsiaTheme="minorEastAsia"/>
                <w:szCs w:val="18"/>
              </w:rPr>
              <w:t>PANManagerImpl.createPayPalOrder</w:t>
            </w:r>
            <w:r w:rsidR="00F36374">
              <w:rPr>
                <w:rFonts w:eastAsiaTheme="minorEastAsia"/>
                <w:szCs w:val="18"/>
              </w:rPr>
              <w:t>(amount)</w:t>
            </w:r>
            <w:r>
              <w:rPr>
                <w:rFonts w:eastAsiaTheme="minorEastAsia"/>
                <w:szCs w:val="18"/>
              </w:rPr>
              <w:t>.</w:t>
            </w:r>
            <w:r w:rsidR="003C39FD">
              <w:rPr>
                <w:rFonts w:eastAsiaTheme="minorEastAsia"/>
                <w:szCs w:val="18"/>
              </w:rPr>
              <w:t xml:space="preserve"> </w:t>
            </w:r>
            <w:r w:rsidR="003C39FD">
              <w:rPr>
                <w:rFonts w:eastAsiaTheme="minorEastAsia"/>
                <w:szCs w:val="18"/>
              </w:rPr>
              <w:t xml:space="preserve">Use </w:t>
            </w:r>
            <w:r w:rsidR="003C39FD" w:rsidRPr="00F35CC7">
              <w:rPr>
                <w:lang w:val="en-GB"/>
              </w:rPr>
              <w:t>RiteOnlineP</w:t>
            </w:r>
            <w:r w:rsidR="003C39FD">
              <w:rPr>
                <w:lang w:val="en-GB"/>
              </w:rPr>
              <w:t>ayment</w:t>
            </w:r>
            <w:r w:rsidR="003C39FD" w:rsidRPr="00F35CC7">
              <w:rPr>
                <w:lang w:val="en-GB"/>
              </w:rPr>
              <w:t>Consumer</w:t>
            </w:r>
            <w:r w:rsidR="003C39FD">
              <w:rPr>
                <w:lang w:val="en-GB"/>
              </w:rPr>
              <w:t>Process</w:t>
            </w:r>
            <w:r w:rsidR="003C39FD">
              <w:rPr>
                <w:lang w:val="en-GB"/>
              </w:rPr>
              <w:t xml:space="preserve"> as guide.</w:t>
            </w:r>
          </w:p>
        </w:tc>
      </w:tr>
      <w:tr w:rsidR="008D6BF6" w:rsidRPr="00135249" w14:paraId="51CF4B13" w14:textId="77777777" w:rsidTr="00F35CC7">
        <w:trPr>
          <w:trHeight w:val="426"/>
          <w:jc w:val="center"/>
        </w:trPr>
        <w:tc>
          <w:tcPr>
            <w:tcW w:w="3386" w:type="dxa"/>
          </w:tcPr>
          <w:p w14:paraId="4CC4C539" w14:textId="4DDE2431" w:rsidR="008D6BF6" w:rsidRPr="00F35CC7" w:rsidRDefault="008D6BF6" w:rsidP="00F35CC7">
            <w:pPr>
              <w:pStyle w:val="TableCellLeft"/>
            </w:pPr>
            <w:r>
              <w:t>PayPalCreateOrder</w:t>
            </w:r>
            <w:r w:rsidR="00560A20">
              <w:t>Wrapper</w:t>
            </w:r>
            <w:r>
              <w:t>DTO</w:t>
            </w:r>
          </w:p>
        </w:tc>
        <w:tc>
          <w:tcPr>
            <w:tcW w:w="1913" w:type="dxa"/>
          </w:tcPr>
          <w:p w14:paraId="33CEF34D" w14:textId="052E5600" w:rsidR="008D6BF6" w:rsidRDefault="008D6BF6" w:rsidP="00F35CC7">
            <w:pPr>
              <w:pStyle w:val="TableCellLeft"/>
            </w:pPr>
            <w:r>
              <w:t>Mendix-Adapter Java class</w:t>
            </w:r>
          </w:p>
        </w:tc>
        <w:tc>
          <w:tcPr>
            <w:tcW w:w="4051" w:type="dxa"/>
          </w:tcPr>
          <w:p w14:paraId="2558916A" w14:textId="1BB9B5E5" w:rsidR="008D6BF6" w:rsidRDefault="00560A20" w:rsidP="00F35CC7">
            <w:pPr>
              <w:pStyle w:val="TableCellLeft"/>
              <w:rPr>
                <w:rFonts w:eastAsiaTheme="minorEastAsia"/>
                <w:szCs w:val="18"/>
              </w:rPr>
            </w:pPr>
            <w:r>
              <w:rPr>
                <w:rFonts w:eastAsiaTheme="minorEastAsia"/>
                <w:szCs w:val="18"/>
              </w:rPr>
              <w:t xml:space="preserve">Same class as PayPalCreateOrderDTO.  Use </w:t>
            </w:r>
            <w:r w:rsidRPr="00560A20">
              <w:rPr>
                <w:rFonts w:eastAsiaTheme="minorEastAsia"/>
                <w:szCs w:val="18"/>
              </w:rPr>
              <w:t>CartMakePaymentWrapperDTO</w:t>
            </w:r>
            <w:r>
              <w:rPr>
                <w:rFonts w:eastAsiaTheme="minorEastAsia"/>
                <w:szCs w:val="18"/>
              </w:rPr>
              <w:t xml:space="preserve"> as a guide.  Used by </w:t>
            </w:r>
            <w:r w:rsidRPr="00F35CC7">
              <w:t>RiteOnline</w:t>
            </w:r>
            <w:r w:rsidRPr="00F35CC7">
              <w:rPr>
                <w:lang w:val="en-GB"/>
              </w:rPr>
              <w:t>P</w:t>
            </w:r>
            <w:r>
              <w:rPr>
                <w:lang w:val="en-GB"/>
              </w:rPr>
              <w:t>ayPal</w:t>
            </w:r>
            <w:r w:rsidRPr="00F35CC7">
              <w:t>Consumer</w:t>
            </w:r>
            <w:r>
              <w:t>Process</w:t>
            </w:r>
            <w:r>
              <w:t>.</w:t>
            </w:r>
          </w:p>
        </w:tc>
      </w:tr>
      <w:tr w:rsidR="00AC6409" w:rsidRPr="00135249" w14:paraId="45075FA7" w14:textId="77777777" w:rsidTr="00F35CC7">
        <w:trPr>
          <w:trHeight w:val="426"/>
          <w:jc w:val="center"/>
        </w:trPr>
        <w:tc>
          <w:tcPr>
            <w:tcW w:w="3386" w:type="dxa"/>
          </w:tcPr>
          <w:p w14:paraId="30488991" w14:textId="6D5F47E3" w:rsidR="00AC6409" w:rsidRDefault="00AC6409" w:rsidP="00F35CC7">
            <w:pPr>
              <w:pStyle w:val="TableCellLeft"/>
            </w:pPr>
            <w:r>
              <w:t>PayPalCreateOrderResponse</w:t>
            </w:r>
            <w:r>
              <w:t>DTO</w:t>
            </w:r>
          </w:p>
        </w:tc>
        <w:tc>
          <w:tcPr>
            <w:tcW w:w="1913" w:type="dxa"/>
          </w:tcPr>
          <w:p w14:paraId="69D25132" w14:textId="0D4D9048" w:rsidR="00AC6409" w:rsidRDefault="00AC6409" w:rsidP="00F35CC7">
            <w:pPr>
              <w:pStyle w:val="TableCellLeft"/>
            </w:pPr>
            <w:r>
              <w:t>rite-paymentappliance java class</w:t>
            </w:r>
          </w:p>
        </w:tc>
        <w:tc>
          <w:tcPr>
            <w:tcW w:w="4051" w:type="dxa"/>
          </w:tcPr>
          <w:p w14:paraId="4481DCFB" w14:textId="6B29EE30" w:rsidR="00AC6409" w:rsidRDefault="00AC6409" w:rsidP="00F35CC7">
            <w:pPr>
              <w:pStyle w:val="TableCellLeft"/>
              <w:rPr>
                <w:rFonts w:eastAsiaTheme="minorEastAsia"/>
                <w:szCs w:val="18"/>
              </w:rPr>
            </w:pPr>
            <w:r>
              <w:rPr>
                <w:rFonts w:eastAsiaTheme="minorEastAsia"/>
                <w:szCs w:val="18"/>
              </w:rPr>
              <w:t xml:space="preserve">Response DTO that contains String fields orderId, amount, status.  </w:t>
            </w:r>
            <w:r>
              <w:rPr>
                <w:rFonts w:eastAsiaTheme="minorEastAsia"/>
                <w:szCs w:val="18"/>
              </w:rPr>
              <w:t xml:space="preserve">Used in </w:t>
            </w:r>
            <w:r w:rsidR="00D64DBA">
              <w:rPr>
                <w:rFonts w:eastAsiaTheme="minorEastAsia"/>
                <w:szCs w:val="18"/>
              </w:rPr>
              <w:t>payment-appliance.PANManagerImpl.createPayPalOrder</w:t>
            </w:r>
            <w:r w:rsidR="00D64DBA">
              <w:rPr>
                <w:rFonts w:eastAsiaTheme="minorEastAsia"/>
                <w:szCs w:val="18"/>
              </w:rPr>
              <w:t xml:space="preserve"> and CCProcessor.</w:t>
            </w:r>
            <w:r w:rsidR="00D64DBA">
              <w:rPr>
                <w:rFonts w:eastAsiaTheme="minorEastAsia"/>
                <w:szCs w:val="18"/>
              </w:rPr>
              <w:t>createPayPalOrder</w:t>
            </w:r>
          </w:p>
        </w:tc>
      </w:tr>
      <w:tr w:rsidR="00956096" w:rsidRPr="00135249" w14:paraId="2EDC0AC0" w14:textId="77777777" w:rsidTr="00F35CC7">
        <w:trPr>
          <w:trHeight w:val="426"/>
          <w:jc w:val="center"/>
        </w:trPr>
        <w:tc>
          <w:tcPr>
            <w:tcW w:w="3386" w:type="dxa"/>
          </w:tcPr>
          <w:p w14:paraId="181356B5" w14:textId="5B505349" w:rsidR="00956096" w:rsidRDefault="00956096" w:rsidP="00F35CC7">
            <w:pPr>
              <w:pStyle w:val="TableCellLeft"/>
            </w:pPr>
            <w:r>
              <w:t>PayPalCreateOrder</w:t>
            </w:r>
            <w:r>
              <w:t>Response</w:t>
            </w:r>
            <w:r>
              <w:t>WrapperDTO</w:t>
            </w:r>
          </w:p>
        </w:tc>
        <w:tc>
          <w:tcPr>
            <w:tcW w:w="1913" w:type="dxa"/>
          </w:tcPr>
          <w:p w14:paraId="38F215A7" w14:textId="4EEB410A" w:rsidR="00956096" w:rsidRDefault="00442BE0" w:rsidP="00F35CC7">
            <w:pPr>
              <w:pStyle w:val="TableCellLeft"/>
            </w:pPr>
            <w:r>
              <w:t>Mendix-Adapter Java class</w:t>
            </w:r>
          </w:p>
        </w:tc>
        <w:tc>
          <w:tcPr>
            <w:tcW w:w="4051" w:type="dxa"/>
          </w:tcPr>
          <w:p w14:paraId="3A356E7A" w14:textId="0D745534" w:rsidR="00956096" w:rsidRDefault="00F36374" w:rsidP="00F35CC7">
            <w:pPr>
              <w:pStyle w:val="TableCellLeft"/>
              <w:rPr>
                <w:rFonts w:eastAsiaTheme="minorEastAsia"/>
                <w:szCs w:val="18"/>
              </w:rPr>
            </w:pPr>
            <w:r>
              <w:rPr>
                <w:rFonts w:eastAsiaTheme="minorEastAsia"/>
                <w:szCs w:val="18"/>
              </w:rPr>
              <w:t xml:space="preserve">Response DTO that contains String fields orderId, amount, </w:t>
            </w:r>
            <w:r w:rsidR="00BD07BC">
              <w:rPr>
                <w:rFonts w:eastAsiaTheme="minorEastAsia"/>
                <w:szCs w:val="18"/>
              </w:rPr>
              <w:t xml:space="preserve">status.  </w:t>
            </w:r>
            <w:r w:rsidR="00833FB4">
              <w:rPr>
                <w:rFonts w:eastAsiaTheme="minorEastAsia"/>
                <w:szCs w:val="18"/>
              </w:rPr>
              <w:t xml:space="preserve">Used by </w:t>
            </w:r>
            <w:r w:rsidR="00833FB4" w:rsidRPr="00F35CC7">
              <w:t>RiteOnline</w:t>
            </w:r>
            <w:r w:rsidR="00833FB4" w:rsidRPr="00F35CC7">
              <w:rPr>
                <w:lang w:val="en-GB"/>
              </w:rPr>
              <w:t>P</w:t>
            </w:r>
            <w:r w:rsidR="00833FB4">
              <w:rPr>
                <w:lang w:val="en-GB"/>
              </w:rPr>
              <w:t>ayPal</w:t>
            </w:r>
            <w:r w:rsidR="00833FB4" w:rsidRPr="00F35CC7">
              <w:t>Consumer</w:t>
            </w:r>
            <w:r w:rsidR="00833FB4">
              <w:t>Process.</w:t>
            </w:r>
          </w:p>
        </w:tc>
      </w:tr>
      <w:tr w:rsidR="003667CB" w:rsidRPr="00135249" w14:paraId="2BE7152A" w14:textId="77777777" w:rsidTr="00F35CC7">
        <w:trPr>
          <w:trHeight w:val="426"/>
          <w:jc w:val="center"/>
        </w:trPr>
        <w:tc>
          <w:tcPr>
            <w:tcW w:w="3386" w:type="dxa"/>
          </w:tcPr>
          <w:p w14:paraId="1D3C7ACE" w14:textId="6FB47D3D" w:rsidR="003667CB" w:rsidRDefault="003667CB" w:rsidP="00F35CC7">
            <w:pPr>
              <w:pStyle w:val="TableCellLeft"/>
            </w:pPr>
            <w:r>
              <w:t>CCProcessorPayPal</w:t>
            </w:r>
          </w:p>
        </w:tc>
        <w:tc>
          <w:tcPr>
            <w:tcW w:w="1913" w:type="dxa"/>
          </w:tcPr>
          <w:p w14:paraId="343FF3BF" w14:textId="2468EAA0" w:rsidR="003667CB" w:rsidRDefault="003667CB" w:rsidP="00F35CC7">
            <w:pPr>
              <w:pStyle w:val="TableCellLeft"/>
            </w:pPr>
            <w:r>
              <w:t>rite-paymentappliance java class</w:t>
            </w:r>
          </w:p>
        </w:tc>
        <w:tc>
          <w:tcPr>
            <w:tcW w:w="4051" w:type="dxa"/>
          </w:tcPr>
          <w:p w14:paraId="1476C819" w14:textId="343C641D" w:rsidR="003667CB" w:rsidRDefault="0067032A" w:rsidP="00F35CC7">
            <w:pPr>
              <w:pStyle w:val="TableCellLeft"/>
              <w:rPr>
                <w:rFonts w:eastAsiaTheme="minorEastAsia"/>
                <w:szCs w:val="18"/>
              </w:rPr>
            </w:pPr>
            <w:r>
              <w:rPr>
                <w:rFonts w:eastAsiaTheme="minorEastAsia"/>
                <w:szCs w:val="18"/>
              </w:rPr>
              <w:t xml:space="preserve">Interface to PayPal API.  PayPal Checkout SDK will be used.  </w:t>
            </w:r>
          </w:p>
        </w:tc>
      </w:tr>
    </w:tbl>
    <w:p w14:paraId="3512359D" w14:textId="77777777" w:rsidR="00A52390" w:rsidRDefault="00A52390" w:rsidP="00695550">
      <w:pPr>
        <w:rPr>
          <w:lang w:val="en-GB" w:bidi="ar-SA"/>
        </w:rPr>
      </w:pPr>
    </w:p>
    <w:p w14:paraId="157B21AD" w14:textId="77777777" w:rsidR="00A52390" w:rsidRDefault="00A52390" w:rsidP="00695550">
      <w:pPr>
        <w:rPr>
          <w:lang w:val="en-GB" w:bidi="ar-SA"/>
        </w:rPr>
      </w:pPr>
    </w:p>
    <w:p w14:paraId="309B7676" w14:textId="77777777" w:rsidR="00A52390" w:rsidRDefault="00A52390" w:rsidP="00695550">
      <w:pPr>
        <w:rPr>
          <w:lang w:val="en-GB" w:bidi="ar-SA"/>
        </w:rPr>
      </w:pPr>
    </w:p>
    <w:p w14:paraId="28DEA060" w14:textId="77777777" w:rsidR="00A52390" w:rsidRDefault="00A52390" w:rsidP="00695550">
      <w:pPr>
        <w:rPr>
          <w:lang w:val="en-GB" w:bidi="ar-SA"/>
        </w:rPr>
      </w:pPr>
    </w:p>
    <w:p w14:paraId="010FCCAF" w14:textId="77777777" w:rsidR="00A52390" w:rsidRDefault="00A52390" w:rsidP="00695550">
      <w:pPr>
        <w:rPr>
          <w:lang w:val="en-GB" w:bidi="ar-SA"/>
        </w:rPr>
      </w:pPr>
    </w:p>
    <w:p w14:paraId="027D85A5" w14:textId="2EB56C7D" w:rsidR="003C39FD" w:rsidRDefault="003C39FD" w:rsidP="00695550">
      <w:pPr>
        <w:rPr>
          <w:lang w:val="en-GB" w:bidi="ar-SA"/>
        </w:rPr>
      </w:pPr>
      <w:r>
        <w:rPr>
          <w:lang w:val="en-GB" w:bidi="ar-SA"/>
        </w:rPr>
        <w:t xml:space="preserve">Create objects listed in above table.  </w:t>
      </w:r>
    </w:p>
    <w:p w14:paraId="2D1301D7" w14:textId="6EFD331D" w:rsidR="00394D8E" w:rsidRDefault="00394D8E" w:rsidP="00394D8E">
      <w:pPr>
        <w:rPr>
          <w:lang w:val="en-GB" w:bidi="ar-SA"/>
        </w:rPr>
      </w:pPr>
      <w:r>
        <w:rPr>
          <w:lang w:val="en-GB" w:bidi="ar-SA"/>
        </w:rPr>
        <w:t>Add PayPal Checkout API SDK to rite-paymentappliance pom.xml:</w:t>
      </w:r>
    </w:p>
    <w:p w14:paraId="4D3A63B4" w14:textId="77777777" w:rsidR="00394D8E" w:rsidRPr="00D0393C" w:rsidRDefault="00394D8E" w:rsidP="00CF1BD8">
      <w:pPr>
        <w:spacing w:before="0" w:after="0"/>
        <w:ind w:left="720"/>
        <w:rPr>
          <w:lang w:val="en-GB" w:bidi="ar-SA"/>
        </w:rPr>
      </w:pPr>
      <w:r w:rsidRPr="00D0393C">
        <w:rPr>
          <w:lang w:val="en-GB" w:bidi="ar-SA"/>
        </w:rPr>
        <w:t>&lt;dependency&gt;</w:t>
      </w:r>
    </w:p>
    <w:p w14:paraId="540FDEFC" w14:textId="77777777" w:rsidR="00394D8E" w:rsidRPr="00D0393C" w:rsidRDefault="00394D8E" w:rsidP="00CF1BD8">
      <w:pPr>
        <w:spacing w:before="0" w:after="0"/>
        <w:ind w:left="720"/>
        <w:rPr>
          <w:lang w:val="en-GB" w:bidi="ar-SA"/>
        </w:rPr>
      </w:pPr>
      <w:r w:rsidRPr="00D0393C">
        <w:rPr>
          <w:lang w:val="en-GB" w:bidi="ar-SA"/>
        </w:rPr>
        <w:t xml:space="preserve">    &lt;groupId&gt;com.paypal.sdk&lt;/groupId&gt;</w:t>
      </w:r>
    </w:p>
    <w:p w14:paraId="7FEA4747" w14:textId="77777777" w:rsidR="00394D8E" w:rsidRPr="00D0393C" w:rsidRDefault="00394D8E" w:rsidP="00CF1BD8">
      <w:pPr>
        <w:spacing w:before="0" w:after="0"/>
        <w:ind w:left="720"/>
        <w:rPr>
          <w:lang w:val="en-GB" w:bidi="ar-SA"/>
        </w:rPr>
      </w:pPr>
      <w:r w:rsidRPr="00D0393C">
        <w:rPr>
          <w:lang w:val="en-GB" w:bidi="ar-SA"/>
        </w:rPr>
        <w:t xml:space="preserve">    &lt;artifactId&gt;checkout-sdk&lt;/artifactId&gt;</w:t>
      </w:r>
    </w:p>
    <w:p w14:paraId="59BD77E9" w14:textId="77777777" w:rsidR="00394D8E" w:rsidRPr="00D0393C" w:rsidRDefault="00394D8E" w:rsidP="00CF1BD8">
      <w:pPr>
        <w:spacing w:before="0" w:after="0"/>
        <w:ind w:left="720"/>
        <w:rPr>
          <w:lang w:val="en-GB" w:bidi="ar-SA"/>
        </w:rPr>
      </w:pPr>
      <w:r w:rsidRPr="00D0393C">
        <w:rPr>
          <w:lang w:val="en-GB" w:bidi="ar-SA"/>
        </w:rPr>
        <w:t xml:space="preserve">    &lt;version&gt;1.0.5&lt;/version&gt;</w:t>
      </w:r>
    </w:p>
    <w:p w14:paraId="54AE0F11" w14:textId="77777777" w:rsidR="00394D8E" w:rsidRDefault="00394D8E" w:rsidP="00CF1BD8">
      <w:pPr>
        <w:spacing w:before="0" w:after="0"/>
        <w:ind w:left="720"/>
        <w:rPr>
          <w:lang w:val="en-GB" w:bidi="ar-SA"/>
        </w:rPr>
      </w:pPr>
      <w:r w:rsidRPr="00D0393C">
        <w:rPr>
          <w:lang w:val="en-GB" w:bidi="ar-SA"/>
        </w:rPr>
        <w:t>&lt;/dependency&gt;</w:t>
      </w:r>
    </w:p>
    <w:p w14:paraId="4802806C" w14:textId="77777777" w:rsidR="00DB24D3" w:rsidRDefault="00DB24D3" w:rsidP="00DB24D3">
      <w:pPr>
        <w:rPr>
          <w:lang w:val="en-GB" w:bidi="ar-SA"/>
        </w:rPr>
      </w:pPr>
      <w:r>
        <w:rPr>
          <w:lang w:val="en-GB" w:bidi="ar-SA"/>
        </w:rPr>
        <w:t xml:space="preserve">Create kafka topics: </w:t>
      </w:r>
    </w:p>
    <w:p w14:paraId="23059BE2" w14:textId="77777777" w:rsidR="00DB24D3" w:rsidRDefault="00DB24D3" w:rsidP="00DB24D3">
      <w:pPr>
        <w:ind w:left="720"/>
        <w:rPr>
          <w:lang w:val="en-GB" w:bidi="ar-SA"/>
        </w:rPr>
      </w:pPr>
      <w:r w:rsidRPr="006F7638">
        <w:rPr>
          <w:lang w:val="en-GB" w:bidi="ar-SA"/>
        </w:rPr>
        <w:t>topic-</w:t>
      </w:r>
      <w:r>
        <w:rPr>
          <w:lang w:val="en-GB" w:bidi="ar-SA"/>
        </w:rPr>
        <w:t>paypal-create-order</w:t>
      </w:r>
      <w:r w:rsidRPr="006F7638">
        <w:rPr>
          <w:lang w:val="en-GB" w:bidi="ar-SA"/>
        </w:rPr>
        <w:t>-riteonline-re</w:t>
      </w:r>
      <w:r>
        <w:rPr>
          <w:lang w:val="en-GB" w:bidi="ar-SA"/>
        </w:rPr>
        <w:t>quest</w:t>
      </w:r>
    </w:p>
    <w:p w14:paraId="2939EF1D" w14:textId="77777777" w:rsidR="00DB24D3" w:rsidRDefault="00DB24D3" w:rsidP="00DB24D3">
      <w:pPr>
        <w:ind w:left="720"/>
        <w:rPr>
          <w:lang w:val="en-GB" w:bidi="ar-SA"/>
        </w:rPr>
      </w:pPr>
      <w:r w:rsidRPr="006F7638">
        <w:rPr>
          <w:lang w:val="en-GB" w:bidi="ar-SA"/>
        </w:rPr>
        <w:t>topic-</w:t>
      </w:r>
      <w:r>
        <w:rPr>
          <w:lang w:val="en-GB" w:bidi="ar-SA"/>
        </w:rPr>
        <w:t>paypal-create-order</w:t>
      </w:r>
      <w:r w:rsidRPr="006F7638">
        <w:rPr>
          <w:lang w:val="en-GB" w:bidi="ar-SA"/>
        </w:rPr>
        <w:t>-riteonline-reply</w:t>
      </w:r>
    </w:p>
    <w:p w14:paraId="2E97065A" w14:textId="77777777" w:rsidR="00DB24D3" w:rsidRDefault="00DB24D3" w:rsidP="00DB24D3">
      <w:pPr>
        <w:ind w:left="720"/>
        <w:rPr>
          <w:lang w:val="en-GB" w:bidi="ar-SA"/>
        </w:rPr>
      </w:pPr>
      <w:r w:rsidRPr="006F7638">
        <w:rPr>
          <w:lang w:val="en-GB" w:bidi="ar-SA"/>
        </w:rPr>
        <w:t>group-</w:t>
      </w:r>
      <w:r>
        <w:rPr>
          <w:lang w:val="en-GB" w:bidi="ar-SA"/>
        </w:rPr>
        <w:t>paypal-create-order</w:t>
      </w:r>
      <w:r w:rsidRPr="006F7638">
        <w:rPr>
          <w:lang w:val="en-GB" w:bidi="ar-SA"/>
        </w:rPr>
        <w:t>-riteonline-reply-gateway</w:t>
      </w:r>
    </w:p>
    <w:p w14:paraId="659305D3" w14:textId="2703AD63" w:rsidR="00DB24D3" w:rsidRDefault="00DB24D3" w:rsidP="00DB24D3">
      <w:pPr>
        <w:rPr>
          <w:lang w:val="en-GB" w:bidi="ar-SA"/>
        </w:rPr>
      </w:pPr>
      <w:r>
        <w:rPr>
          <w:lang w:val="en-GB" w:bidi="ar-SA"/>
        </w:rPr>
        <w:t xml:space="preserve">Add topics to application.properties in rite-online-gateway.  </w:t>
      </w:r>
    </w:p>
    <w:p w14:paraId="54536943" w14:textId="77777777" w:rsidR="00DB24D3" w:rsidRPr="002F5EB0" w:rsidRDefault="00DB24D3" w:rsidP="00DB24D3">
      <w:pPr>
        <w:pStyle w:val="Body"/>
        <w:numPr>
          <w:ilvl w:val="0"/>
          <w:numId w:val="102"/>
        </w:numPr>
      </w:pPr>
      <w:r>
        <w:t xml:space="preserve">Copy all contents in </w:t>
      </w:r>
      <w:r w:rsidRPr="00CA387B">
        <w:t>rite-paymentappliance\payment_core\payment-ws\src\main\java\com\etcc\paymentappliance\ccprocessing\</w:t>
      </w:r>
      <w:r w:rsidRPr="00CB6849">
        <w:rPr>
          <w:b/>
          <w:bCs/>
        </w:rPr>
        <w:t>litle</w:t>
      </w:r>
      <w:r>
        <w:t xml:space="preserve"> directory and paste into new directory named </w:t>
      </w:r>
      <w:r w:rsidRPr="00CA387B">
        <w:t>rite-paymentappliance\payment_core\payment-ws\src\main\java\com\etcc\paymentappliance\ccprocessing\</w:t>
      </w:r>
      <w:r>
        <w:rPr>
          <w:b/>
          <w:bCs/>
        </w:rPr>
        <w:t>paypal</w:t>
      </w:r>
    </w:p>
    <w:p w14:paraId="1EFA019D" w14:textId="77777777" w:rsidR="00DB24D3" w:rsidRDefault="00DB24D3" w:rsidP="00DB24D3">
      <w:pPr>
        <w:pStyle w:val="Body"/>
        <w:numPr>
          <w:ilvl w:val="0"/>
          <w:numId w:val="102"/>
        </w:numPr>
      </w:pPr>
      <w:r w:rsidRPr="002F5EB0">
        <w:t>Re</w:t>
      </w:r>
      <w:r>
        <w:t>name</w:t>
      </w:r>
      <w:r w:rsidRPr="002F5EB0">
        <w:t xml:space="preserve"> </w:t>
      </w:r>
      <w:r>
        <w:t xml:space="preserve">any references to Litle to Paypal.  </w:t>
      </w:r>
    </w:p>
    <w:p w14:paraId="781CA871" w14:textId="77777777" w:rsidR="00DB24D3" w:rsidRDefault="00DB24D3" w:rsidP="00DB24D3">
      <w:pPr>
        <w:pStyle w:val="Body"/>
        <w:numPr>
          <w:ilvl w:val="0"/>
          <w:numId w:val="102"/>
        </w:numPr>
      </w:pPr>
      <w:r>
        <w:t xml:space="preserve">Add the following in </w:t>
      </w:r>
      <w:r w:rsidRPr="00B1411A">
        <w:t>PaymentWSApplicationContext</w:t>
      </w:r>
      <w:r>
        <w:t>.xml:</w:t>
      </w:r>
    </w:p>
    <w:p w14:paraId="7E76F108" w14:textId="77777777" w:rsidR="00DB24D3" w:rsidRPr="00DB24D3" w:rsidRDefault="00DB24D3" w:rsidP="00DB24D3">
      <w:pPr>
        <w:pStyle w:val="Body"/>
        <w:ind w:left="720"/>
        <w:rPr>
          <w:sz w:val="16"/>
          <w:szCs w:val="16"/>
        </w:rPr>
      </w:pPr>
      <w:r w:rsidRPr="00DB24D3">
        <w:rPr>
          <w:sz w:val="16"/>
          <w:szCs w:val="16"/>
        </w:rPr>
        <w:t>&lt;bean id="payPalProcessor"</w:t>
      </w:r>
    </w:p>
    <w:p w14:paraId="3409B505" w14:textId="77777777" w:rsidR="00DB24D3" w:rsidRPr="00DB24D3" w:rsidRDefault="00DB24D3" w:rsidP="00DB24D3">
      <w:pPr>
        <w:pStyle w:val="Body"/>
        <w:ind w:left="720"/>
        <w:rPr>
          <w:sz w:val="16"/>
          <w:szCs w:val="16"/>
        </w:rPr>
      </w:pPr>
      <w:r w:rsidRPr="00DB24D3">
        <w:rPr>
          <w:sz w:val="16"/>
          <w:szCs w:val="16"/>
        </w:rPr>
        <w:tab/>
      </w:r>
      <w:r w:rsidRPr="00DB24D3">
        <w:rPr>
          <w:sz w:val="16"/>
          <w:szCs w:val="16"/>
        </w:rPr>
        <w:tab/>
        <w:t>class="com.etcc.paymentappliance.ccprocessing.paypal.wsclient.CCProcessorPayPal" /&gt;</w:t>
      </w:r>
    </w:p>
    <w:p w14:paraId="6EC95381" w14:textId="1F177864" w:rsidR="00AC6409" w:rsidRDefault="00AC6409" w:rsidP="00695550">
      <w:pPr>
        <w:rPr>
          <w:lang w:val="en-GB" w:bidi="ar-SA"/>
        </w:rPr>
      </w:pPr>
    </w:p>
    <w:p w14:paraId="378401E3" w14:textId="4B9F40EE" w:rsidR="00394D8E" w:rsidRDefault="00394D8E" w:rsidP="00695550">
      <w:pPr>
        <w:rPr>
          <w:lang w:val="en-GB" w:bidi="ar-SA"/>
        </w:rPr>
      </w:pPr>
      <w:r>
        <w:rPr>
          <w:lang w:val="en-GB" w:bidi="ar-SA"/>
        </w:rPr>
        <w:t xml:space="preserve">Review </w:t>
      </w:r>
      <w:hyperlink r:id="rId40" w:history="1">
        <w:r w:rsidRPr="00FB3B4E">
          <w:rPr>
            <w:rStyle w:val="Hyperlink"/>
          </w:rPr>
          <w:t>https://github.com/paypal/Checkout-Java-SDK</w:t>
        </w:r>
      </w:hyperlink>
      <w:r>
        <w:t xml:space="preserve"> documentation to implement </w:t>
      </w:r>
      <w:r w:rsidR="00DB6ECD">
        <w:t xml:space="preserve">Create Order, Capture Order and Refund API calls to PayPal from rite-paymentappliance.CCProcessorPayPal.  </w:t>
      </w:r>
      <w:r w:rsidR="0091659D">
        <w:t xml:space="preserve">This SDK requires Java 8. </w:t>
      </w:r>
    </w:p>
    <w:p w14:paraId="4FCE0711" w14:textId="628450BC" w:rsidR="002E1A49" w:rsidRDefault="002E1A49" w:rsidP="00695550">
      <w:pPr>
        <w:rPr>
          <w:lang w:val="en-GB" w:bidi="ar-SA"/>
        </w:rPr>
      </w:pPr>
    </w:p>
    <w:p w14:paraId="091A21C1" w14:textId="27BA3E65" w:rsidR="00AC1EC7" w:rsidRDefault="00AC1EC7" w:rsidP="00695550">
      <w:pPr>
        <w:rPr>
          <w:lang w:val="en-GB" w:bidi="ar-SA"/>
        </w:rPr>
      </w:pPr>
      <w:r>
        <w:rPr>
          <w:lang w:val="en-GB" w:bidi="ar-SA"/>
        </w:rPr>
        <w:t xml:space="preserve">Add the following method to </w:t>
      </w:r>
      <w:r w:rsidR="000F353F">
        <w:rPr>
          <w:lang w:val="en-GB" w:bidi="ar-SA"/>
        </w:rPr>
        <w:t>rite-online-gateway.</w:t>
      </w:r>
      <w:r w:rsidR="000F353F" w:rsidRPr="00F35CC7">
        <w:rPr>
          <w:rFonts w:cs="Segoe UI"/>
          <w:szCs w:val="18"/>
        </w:rPr>
        <w:t>Pa</w:t>
      </w:r>
      <w:r w:rsidR="000F353F">
        <w:rPr>
          <w:rFonts w:cs="Segoe UI"/>
          <w:szCs w:val="18"/>
        </w:rPr>
        <w:t>yPal</w:t>
      </w:r>
      <w:r w:rsidR="000F353F" w:rsidRPr="00F35CC7">
        <w:rPr>
          <w:rFonts w:cs="Segoe UI"/>
          <w:szCs w:val="18"/>
        </w:rPr>
        <w:t>Controller</w:t>
      </w:r>
      <w:r w:rsidR="000F353F">
        <w:rPr>
          <w:rFonts w:cs="Segoe UI"/>
          <w:szCs w:val="18"/>
        </w:rPr>
        <w:t>:</w:t>
      </w:r>
    </w:p>
    <w:p w14:paraId="7E4F6350" w14:textId="77777777" w:rsidR="00AC1EC7" w:rsidRPr="00AC1EC7" w:rsidRDefault="00AC1EC7" w:rsidP="00AC1EC7">
      <w:pPr>
        <w:autoSpaceDE w:val="0"/>
        <w:autoSpaceDN w:val="0"/>
        <w:adjustRightInd w:val="0"/>
        <w:spacing w:before="0" w:after="0"/>
        <w:rPr>
          <w:rFonts w:ascii="Consolas" w:eastAsiaTheme="minorHAnsi" w:hAnsi="Consolas" w:cs="Consolas"/>
          <w:sz w:val="16"/>
          <w:szCs w:val="16"/>
          <w:lang w:bidi="ar-SA"/>
        </w:rPr>
      </w:pPr>
      <w:r w:rsidRPr="00AC1EC7">
        <w:rPr>
          <w:rFonts w:ascii="Consolas" w:eastAsiaTheme="minorHAnsi" w:hAnsi="Consolas" w:cs="Consolas"/>
          <w:color w:val="646464"/>
          <w:sz w:val="16"/>
          <w:szCs w:val="16"/>
          <w:lang w:bidi="ar-SA"/>
        </w:rPr>
        <w:t>@</w:t>
      </w:r>
      <w:r w:rsidRPr="00AC1EC7">
        <w:rPr>
          <w:rFonts w:ascii="Consolas" w:eastAsiaTheme="minorHAnsi" w:hAnsi="Consolas" w:cs="Consolas"/>
          <w:color w:val="000000"/>
          <w:sz w:val="16"/>
          <w:szCs w:val="16"/>
          <w:lang w:bidi="ar-SA"/>
        </w:rPr>
        <w:t xml:space="preserve">ApiOperation(value = </w:t>
      </w:r>
      <w:r w:rsidRPr="00AC1EC7">
        <w:rPr>
          <w:rFonts w:ascii="Consolas" w:eastAsiaTheme="minorHAnsi" w:hAnsi="Consolas" w:cs="Consolas"/>
          <w:color w:val="2A00FF"/>
          <w:sz w:val="16"/>
          <w:szCs w:val="16"/>
          <w:lang w:bidi="ar-SA"/>
        </w:rPr>
        <w:t>"Create Order for PayPal"</w:t>
      </w:r>
      <w:r w:rsidRPr="00AC1EC7">
        <w:rPr>
          <w:rFonts w:ascii="Consolas" w:eastAsiaTheme="minorHAnsi" w:hAnsi="Consolas" w:cs="Consolas"/>
          <w:color w:val="000000"/>
          <w:sz w:val="16"/>
          <w:szCs w:val="16"/>
          <w:lang w:bidi="ar-SA"/>
        </w:rPr>
        <w:t>)</w:t>
      </w:r>
    </w:p>
    <w:p w14:paraId="0FF0D3C5" w14:textId="77777777" w:rsidR="000F353F" w:rsidRDefault="00AC1EC7" w:rsidP="000F353F">
      <w:pPr>
        <w:autoSpaceDE w:val="0"/>
        <w:autoSpaceDN w:val="0"/>
        <w:adjustRightInd w:val="0"/>
        <w:spacing w:before="0" w:after="0"/>
        <w:rPr>
          <w:rFonts w:ascii="Consolas" w:eastAsiaTheme="minorHAnsi" w:hAnsi="Consolas" w:cs="Consolas"/>
          <w:sz w:val="16"/>
          <w:szCs w:val="16"/>
          <w:lang w:bidi="ar-SA"/>
        </w:rPr>
      </w:pPr>
      <w:r w:rsidRPr="00AC1EC7">
        <w:rPr>
          <w:rFonts w:ascii="Consolas" w:eastAsiaTheme="minorHAnsi" w:hAnsi="Consolas" w:cs="Consolas"/>
          <w:color w:val="646464"/>
          <w:sz w:val="16"/>
          <w:szCs w:val="16"/>
          <w:lang w:bidi="ar-SA"/>
        </w:rPr>
        <w:t>@</w:t>
      </w:r>
      <w:r w:rsidRPr="00AC1EC7">
        <w:rPr>
          <w:rFonts w:ascii="Consolas" w:eastAsiaTheme="minorHAnsi" w:hAnsi="Consolas" w:cs="Consolas"/>
          <w:color w:val="000000"/>
          <w:sz w:val="16"/>
          <w:szCs w:val="16"/>
          <w:lang w:bidi="ar-SA"/>
        </w:rPr>
        <w:t xml:space="preserve">PostMapping(value = </w:t>
      </w:r>
      <w:r w:rsidRPr="00AC1EC7">
        <w:rPr>
          <w:rFonts w:ascii="Consolas" w:eastAsiaTheme="minorHAnsi" w:hAnsi="Consolas" w:cs="Consolas"/>
          <w:color w:val="2A00FF"/>
          <w:sz w:val="16"/>
          <w:szCs w:val="16"/>
          <w:lang w:bidi="ar-SA"/>
        </w:rPr>
        <w:t>"/paypalCreateOrder"</w:t>
      </w:r>
      <w:r w:rsidRPr="00AC1EC7">
        <w:rPr>
          <w:rFonts w:ascii="Consolas" w:eastAsiaTheme="minorHAnsi" w:hAnsi="Consolas" w:cs="Consolas"/>
          <w:color w:val="000000"/>
          <w:sz w:val="16"/>
          <w:szCs w:val="16"/>
          <w:lang w:bidi="ar-SA"/>
        </w:rPr>
        <w:t>, produces = MediaType.APPLICATION_JSON_VALUE)</w:t>
      </w:r>
    </w:p>
    <w:p w14:paraId="73AB2762" w14:textId="77D05F9C" w:rsidR="00AC1EC7" w:rsidRPr="000F353F" w:rsidRDefault="00AC1EC7" w:rsidP="000F353F">
      <w:pPr>
        <w:autoSpaceDE w:val="0"/>
        <w:autoSpaceDN w:val="0"/>
        <w:adjustRightInd w:val="0"/>
        <w:spacing w:before="0" w:after="0"/>
        <w:rPr>
          <w:rFonts w:ascii="Consolas" w:eastAsiaTheme="minorHAnsi" w:hAnsi="Consolas" w:cs="Consolas"/>
          <w:sz w:val="16"/>
          <w:szCs w:val="16"/>
          <w:lang w:bidi="ar-SA"/>
        </w:rPr>
      </w:pPr>
      <w:r w:rsidRPr="00AC1EC7">
        <w:rPr>
          <w:rFonts w:ascii="Consolas" w:eastAsiaTheme="minorHAnsi" w:hAnsi="Consolas" w:cs="Consolas"/>
          <w:b/>
          <w:bCs/>
          <w:color w:val="7F0055"/>
          <w:sz w:val="16"/>
          <w:szCs w:val="16"/>
          <w:lang w:bidi="ar-SA"/>
        </w:rPr>
        <w:t>public</w:t>
      </w:r>
      <w:r w:rsidRPr="00AC1EC7">
        <w:rPr>
          <w:rFonts w:ascii="Consolas" w:eastAsiaTheme="minorHAnsi" w:hAnsi="Consolas" w:cs="Consolas"/>
          <w:color w:val="000000"/>
          <w:sz w:val="16"/>
          <w:szCs w:val="16"/>
          <w:lang w:bidi="ar-SA"/>
        </w:rPr>
        <w:t xml:space="preserve"> ResponseEntity&lt;?&gt; makePayment(</w:t>
      </w:r>
      <w:r w:rsidRPr="00AC1EC7">
        <w:rPr>
          <w:rFonts w:ascii="Consolas" w:eastAsiaTheme="minorHAnsi" w:hAnsi="Consolas" w:cs="Consolas"/>
          <w:color w:val="646464"/>
          <w:sz w:val="16"/>
          <w:szCs w:val="16"/>
          <w:lang w:bidi="ar-SA"/>
        </w:rPr>
        <w:t>@</w:t>
      </w:r>
      <w:r w:rsidRPr="00AC1EC7">
        <w:rPr>
          <w:rFonts w:ascii="Consolas" w:eastAsiaTheme="minorHAnsi" w:hAnsi="Consolas" w:cs="Consolas"/>
          <w:color w:val="000000"/>
          <w:sz w:val="16"/>
          <w:szCs w:val="16"/>
          <w:lang w:bidi="ar-SA"/>
        </w:rPr>
        <w:t xml:space="preserve">RequestBody </w:t>
      </w:r>
      <w:r w:rsidRPr="00AC1EC7">
        <w:rPr>
          <w:rFonts w:ascii="Consolas" w:eastAsiaTheme="minorHAnsi" w:hAnsi="Consolas" w:cs="Consolas"/>
          <w:color w:val="646464"/>
          <w:sz w:val="16"/>
          <w:szCs w:val="16"/>
          <w:lang w:bidi="ar-SA"/>
        </w:rPr>
        <w:t>@</w:t>
      </w:r>
      <w:r w:rsidRPr="00AC1EC7">
        <w:rPr>
          <w:rFonts w:ascii="Consolas" w:eastAsiaTheme="minorHAnsi" w:hAnsi="Consolas" w:cs="Consolas"/>
          <w:color w:val="000000"/>
          <w:sz w:val="16"/>
          <w:szCs w:val="16"/>
          <w:lang w:bidi="ar-SA"/>
        </w:rPr>
        <w:t>Nonnull PayPalCreateOrderDTO paypalCreateOrder)</w:t>
      </w:r>
    </w:p>
    <w:p w14:paraId="26ECFE87" w14:textId="29AC5302" w:rsidR="00AC1EC7" w:rsidRDefault="00AC1EC7" w:rsidP="00695550">
      <w:pPr>
        <w:rPr>
          <w:lang w:val="en-GB" w:bidi="ar-SA"/>
        </w:rPr>
      </w:pPr>
    </w:p>
    <w:p w14:paraId="52F93CEE" w14:textId="0B660B70" w:rsidR="00266A93" w:rsidRDefault="00266A93" w:rsidP="00695550">
      <w:pPr>
        <w:rPr>
          <w:lang w:val="en-GB" w:bidi="ar-SA"/>
        </w:rPr>
      </w:pPr>
    </w:p>
    <w:p w14:paraId="64D18A99" w14:textId="23F634F7" w:rsidR="00266A93" w:rsidRDefault="00266A93" w:rsidP="00695550">
      <w:pPr>
        <w:rPr>
          <w:lang w:val="en-GB" w:bidi="ar-SA"/>
        </w:rPr>
      </w:pPr>
    </w:p>
    <w:p w14:paraId="375AA22D" w14:textId="71A148AA" w:rsidR="00266A93" w:rsidRDefault="00266A93" w:rsidP="00695550">
      <w:pPr>
        <w:rPr>
          <w:lang w:val="en-GB" w:bidi="ar-SA"/>
        </w:rPr>
      </w:pPr>
    </w:p>
    <w:p w14:paraId="536DA27C" w14:textId="344819F6" w:rsidR="00266A93" w:rsidRDefault="00266A93" w:rsidP="00695550">
      <w:pPr>
        <w:rPr>
          <w:lang w:val="en-GB" w:bidi="ar-SA"/>
        </w:rPr>
      </w:pPr>
    </w:p>
    <w:p w14:paraId="4D18C743" w14:textId="508A1232" w:rsidR="00266A93" w:rsidRDefault="003C2E54" w:rsidP="00695550">
      <w:pPr>
        <w:rPr>
          <w:lang w:val="en-GB" w:bidi="ar-SA"/>
        </w:rPr>
      </w:pPr>
      <w:r>
        <w:rPr>
          <w:lang w:val="en-GB" w:bidi="ar-SA"/>
        </w:rPr>
        <w:t>In Mendix-Adapter.</w:t>
      </w:r>
      <w:r w:rsidRPr="00F35CC7">
        <w:t>RiteOnline</w:t>
      </w:r>
      <w:r w:rsidRPr="00F35CC7">
        <w:rPr>
          <w:lang w:val="en-GB"/>
        </w:rPr>
        <w:t>P</w:t>
      </w:r>
      <w:r>
        <w:rPr>
          <w:lang w:val="en-GB"/>
        </w:rPr>
        <w:t>ayPal</w:t>
      </w:r>
      <w:r w:rsidRPr="00F35CC7">
        <w:t>Consumer</w:t>
      </w:r>
      <w:r>
        <w:t>Process</w:t>
      </w:r>
      <w:r>
        <w:t xml:space="preserve"> include the following code to make call to </w:t>
      </w:r>
      <w:r>
        <w:rPr>
          <w:lang w:val="en-GB" w:bidi="ar-SA"/>
        </w:rPr>
        <w:t>rite-</w:t>
      </w:r>
      <w:r>
        <w:rPr>
          <w:szCs w:val="18"/>
        </w:rPr>
        <w:t>paymentappliance.PANManagerImpl</w:t>
      </w:r>
      <w:r>
        <w:rPr>
          <w:szCs w:val="18"/>
        </w:rPr>
        <w:t>:</w:t>
      </w:r>
    </w:p>
    <w:p w14:paraId="5319FA8C" w14:textId="77777777" w:rsidR="003C2E54" w:rsidRPr="003C2E54" w:rsidRDefault="003C2E54" w:rsidP="003C2E54">
      <w:pPr>
        <w:autoSpaceDE w:val="0"/>
        <w:autoSpaceDN w:val="0"/>
        <w:adjustRightInd w:val="0"/>
        <w:spacing w:before="0" w:after="0"/>
        <w:ind w:firstLine="720"/>
        <w:rPr>
          <w:rFonts w:ascii="Consolas" w:eastAsiaTheme="minorHAnsi" w:hAnsi="Consolas" w:cs="Consolas"/>
          <w:sz w:val="16"/>
          <w:szCs w:val="16"/>
          <w:lang w:bidi="ar-SA"/>
        </w:rPr>
      </w:pPr>
      <w:r w:rsidRPr="003C2E54">
        <w:rPr>
          <w:rFonts w:ascii="Consolas" w:eastAsiaTheme="minorHAnsi" w:hAnsi="Consolas" w:cs="Consolas"/>
          <w:color w:val="000000"/>
          <w:sz w:val="16"/>
          <w:szCs w:val="16"/>
          <w:lang w:bidi="ar-SA"/>
        </w:rPr>
        <w:t xml:space="preserve">PANManagerImpl panManagerImpl = </w:t>
      </w:r>
      <w:r w:rsidRPr="003C2E54">
        <w:rPr>
          <w:rFonts w:ascii="Consolas" w:eastAsiaTheme="minorHAnsi" w:hAnsi="Consolas" w:cs="Consolas"/>
          <w:b/>
          <w:bCs/>
          <w:color w:val="7F0055"/>
          <w:sz w:val="16"/>
          <w:szCs w:val="16"/>
          <w:lang w:bidi="ar-SA"/>
        </w:rPr>
        <w:t>null</w:t>
      </w:r>
      <w:r w:rsidRPr="003C2E54">
        <w:rPr>
          <w:rFonts w:ascii="Consolas" w:eastAsiaTheme="minorHAnsi" w:hAnsi="Consolas" w:cs="Consolas"/>
          <w:color w:val="000000"/>
          <w:sz w:val="16"/>
          <w:szCs w:val="16"/>
          <w:lang w:bidi="ar-SA"/>
        </w:rPr>
        <w:t>;</w:t>
      </w:r>
    </w:p>
    <w:p w14:paraId="26ADBA55" w14:textId="77777777" w:rsidR="003C2E54" w:rsidRPr="003C2E54" w:rsidRDefault="003C2E54" w:rsidP="003C2E54">
      <w:pPr>
        <w:autoSpaceDE w:val="0"/>
        <w:autoSpaceDN w:val="0"/>
        <w:adjustRightInd w:val="0"/>
        <w:spacing w:before="0" w:after="0"/>
        <w:rPr>
          <w:rFonts w:ascii="Consolas" w:eastAsiaTheme="minorHAnsi" w:hAnsi="Consolas" w:cs="Consolas"/>
          <w:sz w:val="16"/>
          <w:szCs w:val="16"/>
          <w:lang w:bidi="ar-SA"/>
        </w:rPr>
      </w:pPr>
      <w:r w:rsidRPr="003C2E54">
        <w:rPr>
          <w:rFonts w:ascii="Consolas" w:eastAsiaTheme="minorHAnsi" w:hAnsi="Consolas" w:cs="Consolas"/>
          <w:color w:val="000000"/>
          <w:sz w:val="16"/>
          <w:szCs w:val="16"/>
          <w:lang w:bidi="ar-SA"/>
        </w:rPr>
        <w:tab/>
        <w:t xml:space="preserve">PANManagerServiceLocator serviceLocator = </w:t>
      </w:r>
      <w:r w:rsidRPr="003C2E54">
        <w:rPr>
          <w:rFonts w:ascii="Consolas" w:eastAsiaTheme="minorHAnsi" w:hAnsi="Consolas" w:cs="Consolas"/>
          <w:b/>
          <w:bCs/>
          <w:color w:val="7F0055"/>
          <w:sz w:val="16"/>
          <w:szCs w:val="16"/>
          <w:lang w:bidi="ar-SA"/>
        </w:rPr>
        <w:t>new</w:t>
      </w:r>
      <w:r w:rsidRPr="003C2E54">
        <w:rPr>
          <w:rFonts w:ascii="Consolas" w:eastAsiaTheme="minorHAnsi" w:hAnsi="Consolas" w:cs="Consolas"/>
          <w:color w:val="000000"/>
          <w:sz w:val="16"/>
          <w:szCs w:val="16"/>
          <w:lang w:bidi="ar-SA"/>
        </w:rPr>
        <w:t xml:space="preserve"> PANManagerServiceLocator();</w:t>
      </w:r>
    </w:p>
    <w:p w14:paraId="71D210D0" w14:textId="77777777" w:rsidR="003C2E54" w:rsidRPr="003C2E54" w:rsidRDefault="003C2E54" w:rsidP="003C2E54">
      <w:pPr>
        <w:autoSpaceDE w:val="0"/>
        <w:autoSpaceDN w:val="0"/>
        <w:adjustRightInd w:val="0"/>
        <w:spacing w:before="0" w:after="0"/>
        <w:rPr>
          <w:rFonts w:ascii="Consolas" w:eastAsiaTheme="minorHAnsi" w:hAnsi="Consolas" w:cs="Consolas"/>
          <w:sz w:val="16"/>
          <w:szCs w:val="16"/>
          <w:lang w:bidi="ar-SA"/>
        </w:rPr>
      </w:pPr>
      <w:r w:rsidRPr="003C2E54">
        <w:rPr>
          <w:rFonts w:ascii="Consolas" w:eastAsiaTheme="minorHAnsi" w:hAnsi="Consolas" w:cs="Consolas"/>
          <w:color w:val="000000"/>
          <w:sz w:val="16"/>
          <w:szCs w:val="16"/>
          <w:lang w:bidi="ar-SA"/>
        </w:rPr>
        <w:tab/>
        <w:t>String panmananagerurl = getSysParamValue(</w:t>
      </w:r>
      <w:r w:rsidRPr="003C2E54">
        <w:rPr>
          <w:rFonts w:ascii="Consolas" w:eastAsiaTheme="minorHAnsi" w:hAnsi="Consolas" w:cs="Consolas"/>
          <w:color w:val="2A00FF"/>
          <w:sz w:val="16"/>
          <w:szCs w:val="16"/>
          <w:lang w:bidi="ar-SA"/>
        </w:rPr>
        <w:t>"PCI_APPLIANCE_WS_URL"</w:t>
      </w:r>
      <w:r w:rsidRPr="003C2E54">
        <w:rPr>
          <w:rFonts w:ascii="Consolas" w:eastAsiaTheme="minorHAnsi" w:hAnsi="Consolas" w:cs="Consolas"/>
          <w:color w:val="000000"/>
          <w:sz w:val="16"/>
          <w:szCs w:val="16"/>
          <w:lang w:bidi="ar-SA"/>
        </w:rPr>
        <w:t>);</w:t>
      </w:r>
    </w:p>
    <w:p w14:paraId="22DBF5C6" w14:textId="77777777" w:rsidR="003C2E54" w:rsidRPr="003C2E54" w:rsidRDefault="003C2E54" w:rsidP="003C2E54">
      <w:pPr>
        <w:autoSpaceDE w:val="0"/>
        <w:autoSpaceDN w:val="0"/>
        <w:adjustRightInd w:val="0"/>
        <w:spacing w:before="0" w:after="0"/>
        <w:rPr>
          <w:rFonts w:ascii="Consolas" w:eastAsiaTheme="minorHAnsi" w:hAnsi="Consolas" w:cs="Consolas"/>
          <w:sz w:val="16"/>
          <w:szCs w:val="16"/>
          <w:lang w:bidi="ar-SA"/>
        </w:rPr>
      </w:pPr>
      <w:r w:rsidRPr="003C2E54">
        <w:rPr>
          <w:rFonts w:ascii="Consolas" w:eastAsiaTheme="minorHAnsi" w:hAnsi="Consolas" w:cs="Consolas"/>
          <w:color w:val="000000"/>
          <w:sz w:val="16"/>
          <w:szCs w:val="16"/>
          <w:lang w:bidi="ar-SA"/>
        </w:rPr>
        <w:tab/>
        <w:t>panManagerImpl = serviceLocator.getPANManagerPort(</w:t>
      </w:r>
      <w:r w:rsidRPr="003C2E54">
        <w:rPr>
          <w:rFonts w:ascii="Consolas" w:eastAsiaTheme="minorHAnsi" w:hAnsi="Consolas" w:cs="Consolas"/>
          <w:b/>
          <w:bCs/>
          <w:color w:val="7F0055"/>
          <w:sz w:val="16"/>
          <w:szCs w:val="16"/>
          <w:lang w:bidi="ar-SA"/>
        </w:rPr>
        <w:t>new</w:t>
      </w:r>
      <w:r w:rsidRPr="003C2E54">
        <w:rPr>
          <w:rFonts w:ascii="Consolas" w:eastAsiaTheme="minorHAnsi" w:hAnsi="Consolas" w:cs="Consolas"/>
          <w:color w:val="000000"/>
          <w:sz w:val="16"/>
          <w:szCs w:val="16"/>
          <w:lang w:bidi="ar-SA"/>
        </w:rPr>
        <w:t xml:space="preserve"> URL(panmananagerurl));</w:t>
      </w:r>
    </w:p>
    <w:p w14:paraId="7268F2CA" w14:textId="53AF6786" w:rsidR="003C2E54" w:rsidRPr="003C2E54" w:rsidRDefault="003C2E54" w:rsidP="003C2E54">
      <w:pPr>
        <w:spacing w:before="0" w:after="0"/>
        <w:ind w:left="720"/>
        <w:rPr>
          <w:sz w:val="16"/>
          <w:szCs w:val="16"/>
          <w:lang w:val="en-GB" w:bidi="ar-SA"/>
        </w:rPr>
      </w:pPr>
      <w:r w:rsidRPr="003C2E54">
        <w:rPr>
          <w:rFonts w:ascii="Consolas" w:eastAsiaTheme="minorHAnsi" w:hAnsi="Consolas" w:cs="Consolas"/>
          <w:color w:val="000000"/>
          <w:sz w:val="16"/>
          <w:szCs w:val="16"/>
          <w:lang w:bidi="ar-SA"/>
        </w:rPr>
        <w:t>PaypalCreateOrderResponseDTO response = panManagerImpl.createPayPalOrder(amount);</w:t>
      </w:r>
    </w:p>
    <w:p w14:paraId="1760178C" w14:textId="77777777" w:rsidR="00266A93" w:rsidRDefault="00266A93" w:rsidP="00695550">
      <w:pPr>
        <w:rPr>
          <w:lang w:val="en-GB" w:bidi="ar-SA"/>
        </w:rPr>
      </w:pPr>
    </w:p>
    <w:p w14:paraId="62725211" w14:textId="52B0482F" w:rsidR="00AC6409" w:rsidRDefault="00AC6409" w:rsidP="00695550">
      <w:pPr>
        <w:rPr>
          <w:lang w:val="en-GB" w:bidi="ar-SA"/>
        </w:rPr>
      </w:pPr>
      <w:r>
        <w:rPr>
          <w:lang w:val="en-GB" w:bidi="ar-SA"/>
        </w:rPr>
        <w:t>Add the following method to rite-</w:t>
      </w:r>
      <w:r>
        <w:rPr>
          <w:szCs w:val="18"/>
        </w:rPr>
        <w:t>paymentappliance.PANManagerImpl</w:t>
      </w:r>
      <w:r>
        <w:rPr>
          <w:szCs w:val="18"/>
        </w:rPr>
        <w:t>.java:</w:t>
      </w:r>
    </w:p>
    <w:p w14:paraId="22EB9C20" w14:textId="237684AB" w:rsidR="00AC6409" w:rsidRPr="00AC1EC7" w:rsidRDefault="00AC6409" w:rsidP="00AC6409">
      <w:pPr>
        <w:autoSpaceDE w:val="0"/>
        <w:autoSpaceDN w:val="0"/>
        <w:adjustRightInd w:val="0"/>
        <w:spacing w:before="0" w:after="0"/>
        <w:rPr>
          <w:rFonts w:ascii="Consolas" w:eastAsiaTheme="minorHAnsi" w:hAnsi="Consolas" w:cs="Consolas"/>
          <w:sz w:val="16"/>
          <w:szCs w:val="16"/>
          <w:lang w:bidi="ar-SA"/>
        </w:rPr>
      </w:pPr>
      <w:r w:rsidRPr="00AC1EC7">
        <w:rPr>
          <w:rFonts w:ascii="Consolas" w:eastAsiaTheme="minorHAnsi" w:hAnsi="Consolas" w:cs="Consolas"/>
          <w:color w:val="646464"/>
          <w:sz w:val="16"/>
          <w:szCs w:val="16"/>
          <w:lang w:bidi="ar-SA"/>
        </w:rPr>
        <w:t>@</w:t>
      </w:r>
      <w:r w:rsidRPr="00AC1EC7">
        <w:rPr>
          <w:rFonts w:ascii="Consolas" w:eastAsiaTheme="minorHAnsi" w:hAnsi="Consolas" w:cs="Consolas"/>
          <w:color w:val="000000"/>
          <w:sz w:val="16"/>
          <w:szCs w:val="16"/>
          <w:lang w:bidi="ar-SA"/>
        </w:rPr>
        <w:t>WebMethod()</w:t>
      </w:r>
    </w:p>
    <w:p w14:paraId="6AB98045" w14:textId="1BE5540C" w:rsidR="00442BE0" w:rsidRPr="00AC1EC7" w:rsidRDefault="00AC6409" w:rsidP="00AC6409">
      <w:pPr>
        <w:spacing w:before="0" w:after="0"/>
        <w:rPr>
          <w:sz w:val="16"/>
          <w:szCs w:val="16"/>
          <w:lang w:val="en-GB" w:bidi="ar-SA"/>
        </w:rPr>
      </w:pPr>
      <w:r w:rsidRPr="00AC1EC7">
        <w:rPr>
          <w:rFonts w:ascii="Consolas" w:eastAsiaTheme="minorHAnsi" w:hAnsi="Consolas" w:cs="Consolas"/>
          <w:b/>
          <w:bCs/>
          <w:color w:val="7F0055"/>
          <w:sz w:val="16"/>
          <w:szCs w:val="16"/>
          <w:lang w:bidi="ar-SA"/>
        </w:rPr>
        <w:t>public</w:t>
      </w:r>
      <w:r w:rsidRPr="00AC1EC7">
        <w:rPr>
          <w:rFonts w:ascii="Consolas" w:eastAsiaTheme="minorHAnsi" w:hAnsi="Consolas" w:cs="Consolas"/>
          <w:color w:val="000000"/>
          <w:sz w:val="16"/>
          <w:szCs w:val="16"/>
          <w:lang w:bidi="ar-SA"/>
        </w:rPr>
        <w:t xml:space="preserve"> PaypalCreateOrderResponseDTO createPayPalOrder(</w:t>
      </w:r>
      <w:r w:rsidRPr="00AC1EC7">
        <w:rPr>
          <w:rFonts w:ascii="Consolas" w:eastAsiaTheme="minorHAnsi" w:hAnsi="Consolas" w:cs="Consolas"/>
          <w:color w:val="646464"/>
          <w:sz w:val="16"/>
          <w:szCs w:val="16"/>
          <w:lang w:bidi="ar-SA"/>
        </w:rPr>
        <w:t>@</w:t>
      </w:r>
      <w:r w:rsidRPr="00AC1EC7">
        <w:rPr>
          <w:rFonts w:ascii="Consolas" w:eastAsiaTheme="minorHAnsi" w:hAnsi="Consolas" w:cs="Consolas"/>
          <w:color w:val="000000"/>
          <w:sz w:val="16"/>
          <w:szCs w:val="16"/>
          <w:lang w:bidi="ar-SA"/>
        </w:rPr>
        <w:t xml:space="preserve">WebParam(name = </w:t>
      </w:r>
      <w:r w:rsidRPr="00AC1EC7">
        <w:rPr>
          <w:rFonts w:ascii="Consolas" w:eastAsiaTheme="minorHAnsi" w:hAnsi="Consolas" w:cs="Consolas"/>
          <w:color w:val="2A00FF"/>
          <w:sz w:val="16"/>
          <w:szCs w:val="16"/>
          <w:lang w:bidi="ar-SA"/>
        </w:rPr>
        <w:t>"amount"</w:t>
      </w:r>
      <w:r w:rsidRPr="00AC1EC7">
        <w:rPr>
          <w:rFonts w:ascii="Consolas" w:eastAsiaTheme="minorHAnsi" w:hAnsi="Consolas" w:cs="Consolas"/>
          <w:color w:val="000000"/>
          <w:sz w:val="16"/>
          <w:szCs w:val="16"/>
          <w:lang w:bidi="ar-SA"/>
        </w:rPr>
        <w:t>) String amount) {</w:t>
      </w:r>
    </w:p>
    <w:p w14:paraId="66FC14D4" w14:textId="4CAE29C3" w:rsidR="00442BE0" w:rsidRDefault="003667CB" w:rsidP="00695550">
      <w:r>
        <w:rPr>
          <w:lang w:val="en-GB" w:bidi="ar-SA"/>
        </w:rPr>
        <w:t xml:space="preserve">This method will call </w:t>
      </w:r>
      <w:r w:rsidR="0067032A">
        <w:rPr>
          <w:lang w:val="en-GB" w:bidi="ar-SA"/>
        </w:rPr>
        <w:t>rite-paymentappliance.</w:t>
      </w:r>
      <w:r>
        <w:t>CCProcessorPayPal</w:t>
      </w:r>
      <w:r>
        <w:t>.createPayPalOrder</w:t>
      </w:r>
      <w:r w:rsidR="00BF670D">
        <w:t>(amount)</w:t>
      </w:r>
      <w:r w:rsidR="00E57C59">
        <w:t>:</w:t>
      </w:r>
    </w:p>
    <w:p w14:paraId="2F3A3A8B" w14:textId="77777777" w:rsidR="00AE3ADA" w:rsidRPr="00012589" w:rsidRDefault="00AE3ADA" w:rsidP="00AE3ADA">
      <w:pPr>
        <w:autoSpaceDE w:val="0"/>
        <w:autoSpaceDN w:val="0"/>
        <w:adjustRightInd w:val="0"/>
        <w:spacing w:before="0" w:after="0"/>
        <w:rPr>
          <w:rFonts w:ascii="Consolas" w:eastAsiaTheme="minorHAnsi" w:hAnsi="Consolas" w:cs="Consolas"/>
          <w:sz w:val="16"/>
          <w:szCs w:val="16"/>
          <w:lang w:bidi="ar-SA"/>
        </w:rPr>
      </w:pPr>
      <w:r w:rsidRPr="00012589">
        <w:rPr>
          <w:rFonts w:ascii="Consolas" w:eastAsiaTheme="minorHAnsi" w:hAnsi="Consolas" w:cs="Consolas"/>
          <w:b/>
          <w:bCs/>
          <w:color w:val="7F0055"/>
          <w:sz w:val="16"/>
          <w:szCs w:val="16"/>
          <w:lang w:bidi="ar-SA"/>
        </w:rPr>
        <w:t>public</w:t>
      </w:r>
      <w:r w:rsidRPr="00012589">
        <w:rPr>
          <w:rFonts w:ascii="Consolas" w:eastAsiaTheme="minorHAnsi" w:hAnsi="Consolas" w:cs="Consolas"/>
          <w:color w:val="000000"/>
          <w:sz w:val="16"/>
          <w:szCs w:val="16"/>
          <w:lang w:bidi="ar-SA"/>
        </w:rPr>
        <w:t xml:space="preserve"> PaypalCreateOrderResponseDTO createPayPalOrder(String amount) </w:t>
      </w:r>
      <w:r w:rsidRPr="00012589">
        <w:rPr>
          <w:rFonts w:ascii="Consolas" w:eastAsiaTheme="minorHAnsi" w:hAnsi="Consolas" w:cs="Consolas"/>
          <w:b/>
          <w:bCs/>
          <w:color w:val="7F0055"/>
          <w:sz w:val="16"/>
          <w:szCs w:val="16"/>
          <w:lang w:bidi="ar-SA"/>
        </w:rPr>
        <w:t>throws</w:t>
      </w:r>
      <w:r w:rsidRPr="00012589">
        <w:rPr>
          <w:rFonts w:ascii="Consolas" w:eastAsiaTheme="minorHAnsi" w:hAnsi="Consolas" w:cs="Consolas"/>
          <w:color w:val="000000"/>
          <w:sz w:val="16"/>
          <w:szCs w:val="16"/>
          <w:lang w:bidi="ar-SA"/>
        </w:rPr>
        <w:t xml:space="preserve"> IOException {</w:t>
      </w:r>
    </w:p>
    <w:p w14:paraId="67E4C235" w14:textId="4E80CB0D" w:rsidR="00AE3ADA" w:rsidRPr="00012589" w:rsidRDefault="00AE3ADA" w:rsidP="00D75716">
      <w:pPr>
        <w:autoSpaceDE w:val="0"/>
        <w:autoSpaceDN w:val="0"/>
        <w:adjustRightInd w:val="0"/>
        <w:spacing w:before="0" w:after="0"/>
        <w:ind w:firstLine="720"/>
        <w:rPr>
          <w:rFonts w:ascii="Consolas" w:eastAsiaTheme="minorHAnsi" w:hAnsi="Consolas" w:cs="Consolas"/>
          <w:sz w:val="16"/>
          <w:szCs w:val="16"/>
          <w:lang w:bidi="ar-SA"/>
        </w:rPr>
      </w:pPr>
      <w:r w:rsidRPr="00012589">
        <w:rPr>
          <w:rFonts w:ascii="Consolas" w:eastAsiaTheme="minorHAnsi" w:hAnsi="Consolas" w:cs="Consolas"/>
          <w:color w:val="000000"/>
          <w:sz w:val="16"/>
          <w:szCs w:val="16"/>
          <w:lang w:bidi="ar-SA"/>
        </w:rPr>
        <w:t xml:space="preserve">OrdersCreateRequest request = </w:t>
      </w:r>
      <w:r w:rsidRPr="00012589">
        <w:rPr>
          <w:rFonts w:ascii="Consolas" w:eastAsiaTheme="minorHAnsi" w:hAnsi="Consolas" w:cs="Consolas"/>
          <w:b/>
          <w:bCs/>
          <w:color w:val="7F0055"/>
          <w:sz w:val="16"/>
          <w:szCs w:val="16"/>
          <w:lang w:bidi="ar-SA"/>
        </w:rPr>
        <w:t>new</w:t>
      </w:r>
      <w:r w:rsidRPr="00012589">
        <w:rPr>
          <w:rFonts w:ascii="Consolas" w:eastAsiaTheme="minorHAnsi" w:hAnsi="Consolas" w:cs="Consolas"/>
          <w:color w:val="000000"/>
          <w:sz w:val="16"/>
          <w:szCs w:val="16"/>
          <w:lang w:bidi="ar-SA"/>
        </w:rPr>
        <w:t xml:space="preserve"> OrdersCreateRequest();</w:t>
      </w:r>
    </w:p>
    <w:p w14:paraId="4DFB51AE" w14:textId="7E532A1C" w:rsidR="00AE3ADA" w:rsidRPr="00012589" w:rsidRDefault="00AE3ADA" w:rsidP="00AE3ADA">
      <w:pPr>
        <w:autoSpaceDE w:val="0"/>
        <w:autoSpaceDN w:val="0"/>
        <w:adjustRightInd w:val="0"/>
        <w:spacing w:before="0" w:after="0"/>
        <w:rPr>
          <w:rFonts w:ascii="Consolas" w:eastAsiaTheme="minorHAnsi" w:hAnsi="Consolas" w:cs="Consolas"/>
          <w:sz w:val="16"/>
          <w:szCs w:val="16"/>
          <w:lang w:bidi="ar-SA"/>
        </w:rPr>
      </w:pPr>
      <w:r w:rsidRPr="00012589">
        <w:rPr>
          <w:rFonts w:ascii="Consolas" w:eastAsiaTheme="minorHAnsi" w:hAnsi="Consolas" w:cs="Consolas"/>
          <w:color w:val="000000"/>
          <w:sz w:val="16"/>
          <w:szCs w:val="16"/>
          <w:lang w:bidi="ar-SA"/>
        </w:rPr>
        <w:tab/>
        <w:t>request.header(</w:t>
      </w:r>
      <w:r w:rsidRPr="00012589">
        <w:rPr>
          <w:rFonts w:ascii="Consolas" w:eastAsiaTheme="minorHAnsi" w:hAnsi="Consolas" w:cs="Consolas"/>
          <w:color w:val="2A00FF"/>
          <w:sz w:val="16"/>
          <w:szCs w:val="16"/>
          <w:lang w:bidi="ar-SA"/>
        </w:rPr>
        <w:t>"prefer"</w:t>
      </w:r>
      <w:r w:rsidRPr="00012589">
        <w:rPr>
          <w:rFonts w:ascii="Consolas" w:eastAsiaTheme="minorHAnsi" w:hAnsi="Consolas" w:cs="Consolas"/>
          <w:color w:val="000000"/>
          <w:sz w:val="16"/>
          <w:szCs w:val="16"/>
          <w:lang w:bidi="ar-SA"/>
        </w:rPr>
        <w:t>,</w:t>
      </w:r>
      <w:r w:rsidRPr="00012589">
        <w:rPr>
          <w:rFonts w:ascii="Consolas" w:eastAsiaTheme="minorHAnsi" w:hAnsi="Consolas" w:cs="Consolas"/>
          <w:color w:val="2A00FF"/>
          <w:sz w:val="16"/>
          <w:szCs w:val="16"/>
          <w:lang w:bidi="ar-SA"/>
        </w:rPr>
        <w:t>"return=representation"</w:t>
      </w:r>
      <w:r w:rsidRPr="00012589">
        <w:rPr>
          <w:rFonts w:ascii="Consolas" w:eastAsiaTheme="minorHAnsi" w:hAnsi="Consolas" w:cs="Consolas"/>
          <w:color w:val="000000"/>
          <w:sz w:val="16"/>
          <w:szCs w:val="16"/>
          <w:lang w:bidi="ar-SA"/>
        </w:rPr>
        <w:t>);</w:t>
      </w:r>
    </w:p>
    <w:p w14:paraId="3D7965AA" w14:textId="0B98D0B0" w:rsidR="00AE3ADA" w:rsidRPr="00012589" w:rsidRDefault="00AE3ADA" w:rsidP="00AE3ADA">
      <w:pPr>
        <w:autoSpaceDE w:val="0"/>
        <w:autoSpaceDN w:val="0"/>
        <w:adjustRightInd w:val="0"/>
        <w:spacing w:before="0" w:after="0"/>
        <w:rPr>
          <w:rFonts w:ascii="Consolas" w:eastAsiaTheme="minorHAnsi" w:hAnsi="Consolas" w:cs="Consolas"/>
          <w:sz w:val="16"/>
          <w:szCs w:val="16"/>
          <w:lang w:bidi="ar-SA"/>
        </w:rPr>
      </w:pPr>
      <w:r w:rsidRPr="00012589">
        <w:rPr>
          <w:rFonts w:ascii="Consolas" w:eastAsiaTheme="minorHAnsi" w:hAnsi="Consolas" w:cs="Consolas"/>
          <w:color w:val="000000"/>
          <w:sz w:val="16"/>
          <w:szCs w:val="16"/>
          <w:lang w:bidi="ar-SA"/>
        </w:rPr>
        <w:tab/>
        <w:t>request.requestBody(buildRequestBody(amount));</w:t>
      </w:r>
    </w:p>
    <w:p w14:paraId="753E0259" w14:textId="2C608604" w:rsidR="00AE3ADA" w:rsidRPr="00012589" w:rsidRDefault="00AE3ADA" w:rsidP="00AE3ADA">
      <w:pPr>
        <w:autoSpaceDE w:val="0"/>
        <w:autoSpaceDN w:val="0"/>
        <w:adjustRightInd w:val="0"/>
        <w:spacing w:before="0" w:after="0"/>
        <w:rPr>
          <w:rFonts w:ascii="Consolas" w:eastAsiaTheme="minorHAnsi" w:hAnsi="Consolas" w:cs="Consolas"/>
          <w:sz w:val="16"/>
          <w:szCs w:val="16"/>
          <w:lang w:bidi="ar-SA"/>
        </w:rPr>
      </w:pPr>
      <w:r w:rsidRPr="00012589">
        <w:rPr>
          <w:rFonts w:ascii="Consolas" w:eastAsiaTheme="minorHAnsi" w:hAnsi="Consolas" w:cs="Consolas"/>
          <w:color w:val="000000"/>
          <w:sz w:val="16"/>
          <w:szCs w:val="16"/>
          <w:lang w:bidi="ar-SA"/>
        </w:rPr>
        <w:tab/>
        <w:t>HttpResponse&lt;Order&gt; response = client().execute(request);</w:t>
      </w:r>
      <w:r w:rsidR="00012589">
        <w:rPr>
          <w:rFonts w:ascii="Consolas" w:eastAsiaTheme="minorHAnsi" w:hAnsi="Consolas" w:cs="Consolas"/>
          <w:color w:val="000000"/>
          <w:sz w:val="16"/>
          <w:szCs w:val="16"/>
          <w:lang w:bidi="ar-SA"/>
        </w:rPr>
        <w:t xml:space="preserve">  </w:t>
      </w:r>
      <w:r w:rsidR="00012589" w:rsidRPr="00012589">
        <w:rPr>
          <w:rFonts w:ascii="Consolas" w:eastAsiaTheme="minorHAnsi" w:hAnsi="Consolas" w:cs="Consolas"/>
          <w:color w:val="3F7F5F"/>
          <w:sz w:val="16"/>
          <w:szCs w:val="16"/>
          <w:lang w:bidi="ar-SA"/>
        </w:rPr>
        <w:t>//client is PayPalClient</w:t>
      </w:r>
    </w:p>
    <w:p w14:paraId="66ECF722" w14:textId="7991883E" w:rsidR="00AE3ADA" w:rsidRPr="00012589" w:rsidRDefault="00AE3ADA" w:rsidP="00AE3ADA">
      <w:pPr>
        <w:autoSpaceDE w:val="0"/>
        <w:autoSpaceDN w:val="0"/>
        <w:adjustRightInd w:val="0"/>
        <w:spacing w:before="0" w:after="0"/>
        <w:rPr>
          <w:rFonts w:ascii="Consolas" w:eastAsiaTheme="minorHAnsi" w:hAnsi="Consolas" w:cs="Consolas"/>
          <w:sz w:val="16"/>
          <w:szCs w:val="16"/>
          <w:lang w:bidi="ar-SA"/>
        </w:rPr>
      </w:pPr>
      <w:r w:rsidRPr="00012589">
        <w:rPr>
          <w:rFonts w:ascii="Consolas" w:eastAsiaTheme="minorHAnsi" w:hAnsi="Consolas" w:cs="Consolas"/>
          <w:color w:val="000000"/>
          <w:sz w:val="16"/>
          <w:szCs w:val="16"/>
          <w:lang w:bidi="ar-SA"/>
        </w:rPr>
        <w:tab/>
      </w:r>
      <w:r w:rsidRPr="00012589">
        <w:rPr>
          <w:rFonts w:ascii="Consolas" w:eastAsiaTheme="minorHAnsi" w:hAnsi="Consolas" w:cs="Consolas"/>
          <w:color w:val="3F7F5F"/>
          <w:sz w:val="16"/>
          <w:szCs w:val="16"/>
          <w:lang w:bidi="ar-SA"/>
        </w:rPr>
        <w:t>//set PaypalCreateOrderResponseDTO values</w:t>
      </w:r>
    </w:p>
    <w:p w14:paraId="2BD1B549" w14:textId="01F85F74" w:rsidR="00AE3ADA" w:rsidRPr="00012589" w:rsidRDefault="00AE3ADA" w:rsidP="00AE3ADA">
      <w:pPr>
        <w:autoSpaceDE w:val="0"/>
        <w:autoSpaceDN w:val="0"/>
        <w:adjustRightInd w:val="0"/>
        <w:spacing w:before="0" w:after="0"/>
        <w:rPr>
          <w:rFonts w:ascii="Consolas" w:eastAsiaTheme="minorHAnsi" w:hAnsi="Consolas" w:cs="Consolas"/>
          <w:sz w:val="16"/>
          <w:szCs w:val="16"/>
          <w:lang w:bidi="ar-SA"/>
        </w:rPr>
      </w:pPr>
      <w:r w:rsidRPr="00012589">
        <w:rPr>
          <w:rFonts w:ascii="Consolas" w:eastAsiaTheme="minorHAnsi" w:hAnsi="Consolas" w:cs="Consolas"/>
          <w:color w:val="000000"/>
          <w:sz w:val="16"/>
          <w:szCs w:val="16"/>
          <w:lang w:bidi="ar-SA"/>
        </w:rPr>
        <w:tab/>
      </w:r>
      <w:r w:rsidRPr="00012589">
        <w:rPr>
          <w:rFonts w:ascii="Consolas" w:eastAsiaTheme="minorHAnsi" w:hAnsi="Consolas" w:cs="Consolas"/>
          <w:b/>
          <w:bCs/>
          <w:color w:val="7F0055"/>
          <w:sz w:val="16"/>
          <w:szCs w:val="16"/>
          <w:lang w:bidi="ar-SA"/>
        </w:rPr>
        <w:t>return</w:t>
      </w:r>
      <w:r w:rsidRPr="00012589">
        <w:rPr>
          <w:rFonts w:ascii="Consolas" w:eastAsiaTheme="minorHAnsi" w:hAnsi="Consolas" w:cs="Consolas"/>
          <w:color w:val="000000"/>
          <w:sz w:val="16"/>
          <w:szCs w:val="16"/>
          <w:lang w:bidi="ar-SA"/>
        </w:rPr>
        <w:t xml:space="preserve"> responseDTO;</w:t>
      </w:r>
    </w:p>
    <w:p w14:paraId="27247482" w14:textId="030B2C4D" w:rsidR="00AE3ADA" w:rsidRPr="00012589" w:rsidRDefault="00AE3ADA" w:rsidP="00AE3ADA">
      <w:pPr>
        <w:autoSpaceDE w:val="0"/>
        <w:autoSpaceDN w:val="0"/>
        <w:adjustRightInd w:val="0"/>
        <w:spacing w:before="0" w:after="0"/>
        <w:rPr>
          <w:rFonts w:ascii="Consolas" w:eastAsiaTheme="minorHAnsi" w:hAnsi="Consolas" w:cs="Consolas"/>
          <w:sz w:val="16"/>
          <w:szCs w:val="16"/>
          <w:lang w:bidi="ar-SA"/>
        </w:rPr>
      </w:pPr>
      <w:r w:rsidRPr="00012589">
        <w:rPr>
          <w:rFonts w:ascii="Consolas" w:eastAsiaTheme="minorHAnsi" w:hAnsi="Consolas" w:cs="Consolas"/>
          <w:color w:val="000000"/>
          <w:sz w:val="16"/>
          <w:szCs w:val="16"/>
          <w:lang w:bidi="ar-SA"/>
        </w:rPr>
        <w:t>}</w:t>
      </w:r>
    </w:p>
    <w:p w14:paraId="3C96618A" w14:textId="77777777" w:rsidR="00AE3ADA" w:rsidRPr="00012589" w:rsidRDefault="00AE3ADA" w:rsidP="00AE3ADA">
      <w:pPr>
        <w:autoSpaceDE w:val="0"/>
        <w:autoSpaceDN w:val="0"/>
        <w:adjustRightInd w:val="0"/>
        <w:spacing w:before="0" w:after="0"/>
        <w:rPr>
          <w:rFonts w:ascii="Consolas" w:eastAsiaTheme="minorHAnsi" w:hAnsi="Consolas" w:cs="Consolas"/>
          <w:sz w:val="16"/>
          <w:szCs w:val="16"/>
          <w:lang w:bidi="ar-SA"/>
        </w:rPr>
      </w:pPr>
      <w:r w:rsidRPr="00012589">
        <w:rPr>
          <w:rFonts w:ascii="Consolas" w:eastAsiaTheme="minorHAnsi" w:hAnsi="Consolas" w:cs="Consolas"/>
          <w:color w:val="000000"/>
          <w:sz w:val="16"/>
          <w:szCs w:val="16"/>
          <w:lang w:bidi="ar-SA"/>
        </w:rPr>
        <w:tab/>
      </w:r>
    </w:p>
    <w:p w14:paraId="7028BB74" w14:textId="71089FA6" w:rsidR="00AE3ADA" w:rsidRPr="00012589" w:rsidRDefault="00AE3ADA" w:rsidP="00AE3ADA">
      <w:pPr>
        <w:autoSpaceDE w:val="0"/>
        <w:autoSpaceDN w:val="0"/>
        <w:adjustRightInd w:val="0"/>
        <w:spacing w:before="0" w:after="0"/>
        <w:rPr>
          <w:rFonts w:ascii="Consolas" w:eastAsiaTheme="minorHAnsi" w:hAnsi="Consolas" w:cs="Consolas"/>
          <w:sz w:val="16"/>
          <w:szCs w:val="16"/>
          <w:lang w:bidi="ar-SA"/>
        </w:rPr>
      </w:pPr>
      <w:r w:rsidRPr="00012589">
        <w:rPr>
          <w:rFonts w:ascii="Consolas" w:eastAsiaTheme="minorHAnsi" w:hAnsi="Consolas" w:cs="Consolas"/>
          <w:b/>
          <w:bCs/>
          <w:color w:val="7F0055"/>
          <w:sz w:val="16"/>
          <w:szCs w:val="16"/>
          <w:lang w:bidi="ar-SA"/>
        </w:rPr>
        <w:t>private</w:t>
      </w:r>
      <w:r w:rsidRPr="00012589">
        <w:rPr>
          <w:rFonts w:ascii="Consolas" w:eastAsiaTheme="minorHAnsi" w:hAnsi="Consolas" w:cs="Consolas"/>
          <w:color w:val="000000"/>
          <w:sz w:val="16"/>
          <w:szCs w:val="16"/>
          <w:lang w:bidi="ar-SA"/>
        </w:rPr>
        <w:t xml:space="preserve"> OrderRequest buildRequestBody(String amount) {</w:t>
      </w:r>
    </w:p>
    <w:p w14:paraId="65AC468D" w14:textId="77DCDF9C" w:rsidR="00AE3ADA" w:rsidRPr="00012589" w:rsidRDefault="00AE3ADA" w:rsidP="00AE3ADA">
      <w:pPr>
        <w:autoSpaceDE w:val="0"/>
        <w:autoSpaceDN w:val="0"/>
        <w:adjustRightInd w:val="0"/>
        <w:spacing w:before="0" w:after="0"/>
        <w:rPr>
          <w:rFonts w:ascii="Consolas" w:eastAsiaTheme="minorHAnsi" w:hAnsi="Consolas" w:cs="Consolas"/>
          <w:sz w:val="16"/>
          <w:szCs w:val="16"/>
          <w:lang w:bidi="ar-SA"/>
        </w:rPr>
      </w:pPr>
      <w:r w:rsidRPr="00012589">
        <w:rPr>
          <w:rFonts w:ascii="Consolas" w:eastAsiaTheme="minorHAnsi" w:hAnsi="Consolas" w:cs="Consolas"/>
          <w:color w:val="000000"/>
          <w:sz w:val="16"/>
          <w:szCs w:val="16"/>
          <w:lang w:bidi="ar-SA"/>
        </w:rPr>
        <w:tab/>
        <w:t xml:space="preserve">OrderRequest orderRequest = </w:t>
      </w:r>
      <w:r w:rsidRPr="00012589">
        <w:rPr>
          <w:rFonts w:ascii="Consolas" w:eastAsiaTheme="minorHAnsi" w:hAnsi="Consolas" w:cs="Consolas"/>
          <w:b/>
          <w:bCs/>
          <w:color w:val="7F0055"/>
          <w:sz w:val="16"/>
          <w:szCs w:val="16"/>
          <w:lang w:bidi="ar-SA"/>
        </w:rPr>
        <w:t>new</w:t>
      </w:r>
      <w:r w:rsidRPr="00012589">
        <w:rPr>
          <w:rFonts w:ascii="Consolas" w:eastAsiaTheme="minorHAnsi" w:hAnsi="Consolas" w:cs="Consolas"/>
          <w:color w:val="000000"/>
          <w:sz w:val="16"/>
          <w:szCs w:val="16"/>
          <w:lang w:bidi="ar-SA"/>
        </w:rPr>
        <w:t xml:space="preserve"> OrderRequest();</w:t>
      </w:r>
    </w:p>
    <w:p w14:paraId="1D1B8157" w14:textId="0838C5EA" w:rsidR="00AE3ADA" w:rsidRPr="00012589" w:rsidRDefault="00AE3ADA" w:rsidP="00AE3ADA">
      <w:pPr>
        <w:autoSpaceDE w:val="0"/>
        <w:autoSpaceDN w:val="0"/>
        <w:adjustRightInd w:val="0"/>
        <w:spacing w:before="0" w:after="0"/>
        <w:rPr>
          <w:rFonts w:ascii="Consolas" w:eastAsiaTheme="minorHAnsi" w:hAnsi="Consolas" w:cs="Consolas"/>
          <w:sz w:val="16"/>
          <w:szCs w:val="16"/>
          <w:lang w:bidi="ar-SA"/>
        </w:rPr>
      </w:pPr>
      <w:r w:rsidRPr="00012589">
        <w:rPr>
          <w:rFonts w:ascii="Consolas" w:eastAsiaTheme="minorHAnsi" w:hAnsi="Consolas" w:cs="Consolas"/>
          <w:color w:val="000000"/>
          <w:sz w:val="16"/>
          <w:szCs w:val="16"/>
          <w:lang w:bidi="ar-SA"/>
        </w:rPr>
        <w:tab/>
        <w:t>orderRequest.checkoutPaymentIntent(</w:t>
      </w:r>
      <w:r w:rsidRPr="00012589">
        <w:rPr>
          <w:rFonts w:ascii="Consolas" w:eastAsiaTheme="minorHAnsi" w:hAnsi="Consolas" w:cs="Consolas"/>
          <w:color w:val="2A00FF"/>
          <w:sz w:val="16"/>
          <w:szCs w:val="16"/>
          <w:lang w:bidi="ar-SA"/>
        </w:rPr>
        <w:t>"CAPTURE"</w:t>
      </w:r>
      <w:r w:rsidRPr="00012589">
        <w:rPr>
          <w:rFonts w:ascii="Consolas" w:eastAsiaTheme="minorHAnsi" w:hAnsi="Consolas" w:cs="Consolas"/>
          <w:color w:val="000000"/>
          <w:sz w:val="16"/>
          <w:szCs w:val="16"/>
          <w:lang w:bidi="ar-SA"/>
        </w:rPr>
        <w:t>);</w:t>
      </w:r>
    </w:p>
    <w:p w14:paraId="433DB295" w14:textId="3B809F55" w:rsidR="00AE3ADA" w:rsidRPr="00012589" w:rsidRDefault="00AE3ADA" w:rsidP="00AE3ADA">
      <w:pPr>
        <w:autoSpaceDE w:val="0"/>
        <w:autoSpaceDN w:val="0"/>
        <w:adjustRightInd w:val="0"/>
        <w:spacing w:before="0" w:after="0"/>
        <w:rPr>
          <w:rFonts w:ascii="Consolas" w:eastAsiaTheme="minorHAnsi" w:hAnsi="Consolas" w:cs="Consolas"/>
          <w:sz w:val="16"/>
          <w:szCs w:val="16"/>
          <w:lang w:bidi="ar-SA"/>
        </w:rPr>
      </w:pPr>
      <w:r w:rsidRPr="00012589">
        <w:rPr>
          <w:rFonts w:ascii="Consolas" w:eastAsiaTheme="minorHAnsi" w:hAnsi="Consolas" w:cs="Consolas"/>
          <w:color w:val="000000"/>
          <w:sz w:val="16"/>
          <w:szCs w:val="16"/>
          <w:lang w:bidi="ar-SA"/>
        </w:rPr>
        <w:tab/>
        <w:t xml:space="preserve">ApplicationContext applicationContext = </w:t>
      </w:r>
      <w:r w:rsidRPr="00012589">
        <w:rPr>
          <w:rFonts w:ascii="Consolas" w:eastAsiaTheme="minorHAnsi" w:hAnsi="Consolas" w:cs="Consolas"/>
          <w:b/>
          <w:bCs/>
          <w:color w:val="7F0055"/>
          <w:sz w:val="16"/>
          <w:szCs w:val="16"/>
          <w:lang w:bidi="ar-SA"/>
        </w:rPr>
        <w:t>new</w:t>
      </w:r>
      <w:r w:rsidRPr="00012589">
        <w:rPr>
          <w:rFonts w:ascii="Consolas" w:eastAsiaTheme="minorHAnsi" w:hAnsi="Consolas" w:cs="Consolas"/>
          <w:color w:val="000000"/>
          <w:sz w:val="16"/>
          <w:szCs w:val="16"/>
          <w:lang w:bidi="ar-SA"/>
        </w:rPr>
        <w:t xml:space="preserve"> ApplicationContext()</w:t>
      </w:r>
    </w:p>
    <w:p w14:paraId="30F8DF03" w14:textId="5FD7101F" w:rsidR="00AE3ADA" w:rsidRPr="00012589" w:rsidRDefault="00AE3ADA" w:rsidP="00AE3ADA">
      <w:pPr>
        <w:autoSpaceDE w:val="0"/>
        <w:autoSpaceDN w:val="0"/>
        <w:adjustRightInd w:val="0"/>
        <w:spacing w:before="0" w:after="0"/>
        <w:rPr>
          <w:rFonts w:ascii="Consolas" w:eastAsiaTheme="minorHAnsi" w:hAnsi="Consolas" w:cs="Consolas"/>
          <w:sz w:val="16"/>
          <w:szCs w:val="16"/>
          <w:lang w:bidi="ar-SA"/>
        </w:rPr>
      </w:pPr>
      <w:r w:rsidRPr="00012589">
        <w:rPr>
          <w:rFonts w:ascii="Consolas" w:eastAsiaTheme="minorHAnsi" w:hAnsi="Consolas" w:cs="Consolas"/>
          <w:color w:val="000000"/>
          <w:sz w:val="16"/>
          <w:szCs w:val="16"/>
          <w:lang w:bidi="ar-SA"/>
        </w:rPr>
        <w:t>.cancelUrl(</w:t>
      </w:r>
      <w:r w:rsidRPr="00012589">
        <w:rPr>
          <w:rFonts w:ascii="Consolas" w:eastAsiaTheme="minorHAnsi" w:hAnsi="Consolas" w:cs="Consolas"/>
          <w:color w:val="2A00FF"/>
          <w:sz w:val="16"/>
          <w:szCs w:val="16"/>
          <w:lang w:bidi="ar-SA"/>
        </w:rPr>
        <w:t>"https://www.example.com"</w:t>
      </w:r>
      <w:r w:rsidRPr="00012589">
        <w:rPr>
          <w:rFonts w:ascii="Consolas" w:eastAsiaTheme="minorHAnsi" w:hAnsi="Consolas" w:cs="Consolas"/>
          <w:color w:val="000000"/>
          <w:sz w:val="16"/>
          <w:szCs w:val="16"/>
          <w:lang w:bidi="ar-SA"/>
        </w:rPr>
        <w:t>).returnUrl(</w:t>
      </w:r>
      <w:r w:rsidRPr="00012589">
        <w:rPr>
          <w:rFonts w:ascii="Consolas" w:eastAsiaTheme="minorHAnsi" w:hAnsi="Consolas" w:cs="Consolas"/>
          <w:color w:val="2A00FF"/>
          <w:sz w:val="16"/>
          <w:szCs w:val="16"/>
          <w:lang w:bidi="ar-SA"/>
        </w:rPr>
        <w:t>"https://www.example.com"</w:t>
      </w:r>
      <w:r w:rsidRPr="00012589">
        <w:rPr>
          <w:rFonts w:ascii="Consolas" w:eastAsiaTheme="minorHAnsi" w:hAnsi="Consolas" w:cs="Consolas"/>
          <w:color w:val="000000"/>
          <w:sz w:val="16"/>
          <w:szCs w:val="16"/>
          <w:lang w:bidi="ar-SA"/>
        </w:rPr>
        <w:t>);</w:t>
      </w:r>
    </w:p>
    <w:p w14:paraId="56904A9C" w14:textId="7B092088" w:rsidR="00AE3ADA" w:rsidRPr="00012589" w:rsidRDefault="00AE3ADA" w:rsidP="00AE3ADA">
      <w:pPr>
        <w:autoSpaceDE w:val="0"/>
        <w:autoSpaceDN w:val="0"/>
        <w:adjustRightInd w:val="0"/>
        <w:spacing w:before="0" w:after="0"/>
        <w:rPr>
          <w:rFonts w:ascii="Consolas" w:eastAsiaTheme="minorHAnsi" w:hAnsi="Consolas" w:cs="Consolas"/>
          <w:sz w:val="16"/>
          <w:szCs w:val="16"/>
          <w:lang w:bidi="ar-SA"/>
        </w:rPr>
      </w:pPr>
      <w:r w:rsidRPr="00012589">
        <w:rPr>
          <w:rFonts w:ascii="Consolas" w:eastAsiaTheme="minorHAnsi" w:hAnsi="Consolas" w:cs="Consolas"/>
          <w:color w:val="000000"/>
          <w:sz w:val="16"/>
          <w:szCs w:val="16"/>
          <w:lang w:bidi="ar-SA"/>
        </w:rPr>
        <w:tab/>
        <w:t>orderRequest.applicationContext(applicationContext);</w:t>
      </w:r>
    </w:p>
    <w:p w14:paraId="788B1850" w14:textId="3162BDEA" w:rsidR="00AE3ADA" w:rsidRPr="00012589" w:rsidRDefault="00AE3ADA" w:rsidP="00AE3ADA">
      <w:pPr>
        <w:autoSpaceDE w:val="0"/>
        <w:autoSpaceDN w:val="0"/>
        <w:adjustRightInd w:val="0"/>
        <w:spacing w:before="0" w:after="0"/>
        <w:rPr>
          <w:rFonts w:ascii="Consolas" w:eastAsiaTheme="minorHAnsi" w:hAnsi="Consolas" w:cs="Consolas"/>
          <w:sz w:val="16"/>
          <w:szCs w:val="16"/>
          <w:lang w:bidi="ar-SA"/>
        </w:rPr>
      </w:pPr>
      <w:r w:rsidRPr="00012589">
        <w:rPr>
          <w:rFonts w:ascii="Consolas" w:eastAsiaTheme="minorHAnsi" w:hAnsi="Consolas" w:cs="Consolas"/>
          <w:color w:val="000000"/>
          <w:sz w:val="16"/>
          <w:szCs w:val="16"/>
          <w:lang w:bidi="ar-SA"/>
        </w:rPr>
        <w:tab/>
        <w:t xml:space="preserve">List&lt;PurchaseUnitRequest&gt; purchaseUnitRequests = </w:t>
      </w:r>
      <w:r w:rsidRPr="00012589">
        <w:rPr>
          <w:rFonts w:ascii="Consolas" w:eastAsiaTheme="minorHAnsi" w:hAnsi="Consolas" w:cs="Consolas"/>
          <w:b/>
          <w:bCs/>
          <w:color w:val="7F0055"/>
          <w:sz w:val="16"/>
          <w:szCs w:val="16"/>
          <w:lang w:bidi="ar-SA"/>
        </w:rPr>
        <w:t>new</w:t>
      </w:r>
      <w:r w:rsidRPr="00012589">
        <w:rPr>
          <w:rFonts w:ascii="Consolas" w:eastAsiaTheme="minorHAnsi" w:hAnsi="Consolas" w:cs="Consolas"/>
          <w:color w:val="000000"/>
          <w:sz w:val="16"/>
          <w:szCs w:val="16"/>
          <w:lang w:bidi="ar-SA"/>
        </w:rPr>
        <w:t xml:space="preserve"> ArrayList&lt;&gt;();</w:t>
      </w:r>
    </w:p>
    <w:p w14:paraId="0B30A682" w14:textId="02C10D98" w:rsidR="00AE3ADA" w:rsidRPr="00012589" w:rsidRDefault="00AE3ADA" w:rsidP="00AE3ADA">
      <w:pPr>
        <w:autoSpaceDE w:val="0"/>
        <w:autoSpaceDN w:val="0"/>
        <w:adjustRightInd w:val="0"/>
        <w:spacing w:before="0" w:after="0"/>
        <w:rPr>
          <w:rFonts w:ascii="Consolas" w:eastAsiaTheme="minorHAnsi" w:hAnsi="Consolas" w:cs="Consolas"/>
          <w:sz w:val="16"/>
          <w:szCs w:val="16"/>
          <w:lang w:bidi="ar-SA"/>
        </w:rPr>
      </w:pPr>
      <w:r w:rsidRPr="00012589">
        <w:rPr>
          <w:rFonts w:ascii="Consolas" w:eastAsiaTheme="minorHAnsi" w:hAnsi="Consolas" w:cs="Consolas"/>
          <w:color w:val="000000"/>
          <w:sz w:val="16"/>
          <w:szCs w:val="16"/>
          <w:lang w:bidi="ar-SA"/>
        </w:rPr>
        <w:tab/>
        <w:t xml:space="preserve">PurchaseUnitRequest purchaseUnitRequest = </w:t>
      </w:r>
      <w:r w:rsidRPr="00012589">
        <w:rPr>
          <w:rFonts w:ascii="Consolas" w:eastAsiaTheme="minorHAnsi" w:hAnsi="Consolas" w:cs="Consolas"/>
          <w:b/>
          <w:bCs/>
          <w:color w:val="7F0055"/>
          <w:sz w:val="16"/>
          <w:szCs w:val="16"/>
          <w:lang w:bidi="ar-SA"/>
        </w:rPr>
        <w:t>new</w:t>
      </w:r>
      <w:r w:rsidRPr="00012589">
        <w:rPr>
          <w:rFonts w:ascii="Consolas" w:eastAsiaTheme="minorHAnsi" w:hAnsi="Consolas" w:cs="Consolas"/>
          <w:color w:val="000000"/>
          <w:sz w:val="16"/>
          <w:szCs w:val="16"/>
          <w:lang w:bidi="ar-SA"/>
        </w:rPr>
        <w:t xml:space="preserve"> PurchaseUnitRequest()</w:t>
      </w:r>
    </w:p>
    <w:p w14:paraId="64707D00" w14:textId="44D4FBD5" w:rsidR="00AE3ADA" w:rsidRPr="00012589" w:rsidRDefault="00AE3ADA" w:rsidP="00AE3ADA">
      <w:pPr>
        <w:autoSpaceDE w:val="0"/>
        <w:autoSpaceDN w:val="0"/>
        <w:adjustRightInd w:val="0"/>
        <w:spacing w:before="0" w:after="0"/>
        <w:rPr>
          <w:rFonts w:ascii="Consolas" w:eastAsiaTheme="minorHAnsi" w:hAnsi="Consolas" w:cs="Consolas"/>
          <w:sz w:val="16"/>
          <w:szCs w:val="16"/>
          <w:lang w:bidi="ar-SA"/>
        </w:rPr>
      </w:pPr>
      <w:r w:rsidRPr="00012589">
        <w:rPr>
          <w:rFonts w:ascii="Consolas" w:eastAsiaTheme="minorHAnsi" w:hAnsi="Consolas" w:cs="Consolas"/>
          <w:color w:val="000000"/>
          <w:sz w:val="16"/>
          <w:szCs w:val="16"/>
          <w:lang w:bidi="ar-SA"/>
        </w:rPr>
        <w:t>.amountWithBreakdown(</w:t>
      </w:r>
      <w:r w:rsidRPr="00012589">
        <w:rPr>
          <w:rFonts w:ascii="Consolas" w:eastAsiaTheme="minorHAnsi" w:hAnsi="Consolas" w:cs="Consolas"/>
          <w:b/>
          <w:bCs/>
          <w:color w:val="7F0055"/>
          <w:sz w:val="16"/>
          <w:szCs w:val="16"/>
          <w:lang w:bidi="ar-SA"/>
        </w:rPr>
        <w:t>new</w:t>
      </w:r>
      <w:r w:rsidRPr="00012589">
        <w:rPr>
          <w:rFonts w:ascii="Consolas" w:eastAsiaTheme="minorHAnsi" w:hAnsi="Consolas" w:cs="Consolas"/>
          <w:color w:val="000000"/>
          <w:sz w:val="16"/>
          <w:szCs w:val="16"/>
          <w:lang w:bidi="ar-SA"/>
        </w:rPr>
        <w:t xml:space="preserve"> AmountWithBreakdown().currencyCode(</w:t>
      </w:r>
      <w:r w:rsidRPr="00012589">
        <w:rPr>
          <w:rFonts w:ascii="Consolas" w:eastAsiaTheme="minorHAnsi" w:hAnsi="Consolas" w:cs="Consolas"/>
          <w:color w:val="2A00FF"/>
          <w:sz w:val="16"/>
          <w:szCs w:val="16"/>
          <w:lang w:bidi="ar-SA"/>
        </w:rPr>
        <w:t>"USD"</w:t>
      </w:r>
      <w:r w:rsidRPr="00012589">
        <w:rPr>
          <w:rFonts w:ascii="Consolas" w:eastAsiaTheme="minorHAnsi" w:hAnsi="Consolas" w:cs="Consolas"/>
          <w:color w:val="000000"/>
          <w:sz w:val="16"/>
          <w:szCs w:val="16"/>
          <w:lang w:bidi="ar-SA"/>
        </w:rPr>
        <w:t xml:space="preserve">).value(amount));  </w:t>
      </w:r>
      <w:r w:rsidRPr="00012589">
        <w:rPr>
          <w:rFonts w:ascii="Consolas" w:eastAsiaTheme="minorHAnsi" w:hAnsi="Consolas" w:cs="Consolas"/>
          <w:color w:val="3F7F5F"/>
          <w:sz w:val="16"/>
          <w:szCs w:val="16"/>
          <w:lang w:bidi="ar-SA"/>
        </w:rPr>
        <w:t>//amount set here</w:t>
      </w:r>
    </w:p>
    <w:p w14:paraId="4A78568B" w14:textId="1DD55A62" w:rsidR="00AE3ADA" w:rsidRPr="00012589" w:rsidRDefault="00AE3ADA" w:rsidP="00AE3ADA">
      <w:pPr>
        <w:autoSpaceDE w:val="0"/>
        <w:autoSpaceDN w:val="0"/>
        <w:adjustRightInd w:val="0"/>
        <w:spacing w:before="0" w:after="0"/>
        <w:rPr>
          <w:rFonts w:ascii="Consolas" w:eastAsiaTheme="minorHAnsi" w:hAnsi="Consolas" w:cs="Consolas"/>
          <w:sz w:val="16"/>
          <w:szCs w:val="16"/>
          <w:lang w:bidi="ar-SA"/>
        </w:rPr>
      </w:pPr>
      <w:r w:rsidRPr="00012589">
        <w:rPr>
          <w:rFonts w:ascii="Consolas" w:eastAsiaTheme="minorHAnsi" w:hAnsi="Consolas" w:cs="Consolas"/>
          <w:color w:val="000000"/>
          <w:sz w:val="16"/>
          <w:szCs w:val="16"/>
          <w:lang w:bidi="ar-SA"/>
        </w:rPr>
        <w:tab/>
        <w:t>purchaseUnitRequests.add(purchaseUnitRequest);</w:t>
      </w:r>
    </w:p>
    <w:p w14:paraId="059D01C5" w14:textId="04E188CE" w:rsidR="00AE3ADA" w:rsidRPr="00012589" w:rsidRDefault="00AE3ADA" w:rsidP="00AE3ADA">
      <w:pPr>
        <w:autoSpaceDE w:val="0"/>
        <w:autoSpaceDN w:val="0"/>
        <w:adjustRightInd w:val="0"/>
        <w:spacing w:before="0" w:after="0"/>
        <w:rPr>
          <w:rFonts w:ascii="Consolas" w:eastAsiaTheme="minorHAnsi" w:hAnsi="Consolas" w:cs="Consolas"/>
          <w:sz w:val="16"/>
          <w:szCs w:val="16"/>
          <w:lang w:bidi="ar-SA"/>
        </w:rPr>
      </w:pPr>
      <w:r w:rsidRPr="00012589">
        <w:rPr>
          <w:rFonts w:ascii="Consolas" w:eastAsiaTheme="minorHAnsi" w:hAnsi="Consolas" w:cs="Consolas"/>
          <w:color w:val="000000"/>
          <w:sz w:val="16"/>
          <w:szCs w:val="16"/>
          <w:lang w:bidi="ar-SA"/>
        </w:rPr>
        <w:tab/>
        <w:t>orderRequest.purchaseUnits(purchaseUnitRequests);</w:t>
      </w:r>
    </w:p>
    <w:p w14:paraId="07A5BAA6" w14:textId="77777777" w:rsidR="00D75716" w:rsidRPr="00012589" w:rsidRDefault="00AE3ADA" w:rsidP="00D75716">
      <w:pPr>
        <w:autoSpaceDE w:val="0"/>
        <w:autoSpaceDN w:val="0"/>
        <w:adjustRightInd w:val="0"/>
        <w:spacing w:before="0" w:after="0"/>
        <w:rPr>
          <w:rFonts w:ascii="Consolas" w:eastAsiaTheme="minorHAnsi" w:hAnsi="Consolas" w:cs="Consolas"/>
          <w:sz w:val="16"/>
          <w:szCs w:val="16"/>
          <w:lang w:bidi="ar-SA"/>
        </w:rPr>
      </w:pPr>
      <w:r w:rsidRPr="00012589">
        <w:rPr>
          <w:rFonts w:ascii="Consolas" w:eastAsiaTheme="minorHAnsi" w:hAnsi="Consolas" w:cs="Consolas"/>
          <w:color w:val="000000"/>
          <w:sz w:val="16"/>
          <w:szCs w:val="16"/>
          <w:lang w:bidi="ar-SA"/>
        </w:rPr>
        <w:tab/>
      </w:r>
      <w:r w:rsidRPr="00012589">
        <w:rPr>
          <w:rFonts w:ascii="Consolas" w:eastAsiaTheme="minorHAnsi" w:hAnsi="Consolas" w:cs="Consolas"/>
          <w:b/>
          <w:bCs/>
          <w:color w:val="7F0055"/>
          <w:sz w:val="16"/>
          <w:szCs w:val="16"/>
          <w:lang w:bidi="ar-SA"/>
        </w:rPr>
        <w:t>return</w:t>
      </w:r>
      <w:r w:rsidRPr="00012589">
        <w:rPr>
          <w:rFonts w:ascii="Consolas" w:eastAsiaTheme="minorHAnsi" w:hAnsi="Consolas" w:cs="Consolas"/>
          <w:color w:val="000000"/>
          <w:sz w:val="16"/>
          <w:szCs w:val="16"/>
          <w:lang w:bidi="ar-SA"/>
        </w:rPr>
        <w:t xml:space="preserve"> orderRequest;</w:t>
      </w:r>
    </w:p>
    <w:p w14:paraId="5084EACA" w14:textId="3772FB26" w:rsidR="0067032A" w:rsidRDefault="00AE3ADA" w:rsidP="00D75716">
      <w:pPr>
        <w:autoSpaceDE w:val="0"/>
        <w:autoSpaceDN w:val="0"/>
        <w:adjustRightInd w:val="0"/>
        <w:spacing w:before="0" w:after="0"/>
        <w:rPr>
          <w:rFonts w:ascii="Consolas" w:eastAsiaTheme="minorHAnsi" w:hAnsi="Consolas" w:cs="Consolas"/>
          <w:color w:val="000000"/>
          <w:sz w:val="16"/>
          <w:szCs w:val="16"/>
          <w:lang w:bidi="ar-SA"/>
        </w:rPr>
      </w:pPr>
      <w:r w:rsidRPr="00012589">
        <w:rPr>
          <w:rFonts w:ascii="Consolas" w:eastAsiaTheme="minorHAnsi" w:hAnsi="Consolas" w:cs="Consolas"/>
          <w:color w:val="000000"/>
          <w:sz w:val="16"/>
          <w:szCs w:val="16"/>
          <w:lang w:bidi="ar-SA"/>
        </w:rPr>
        <w:t>}</w:t>
      </w:r>
    </w:p>
    <w:p w14:paraId="5119AD02" w14:textId="489087B7" w:rsidR="00DB24D3" w:rsidRDefault="00DB24D3" w:rsidP="00D75716">
      <w:pPr>
        <w:autoSpaceDE w:val="0"/>
        <w:autoSpaceDN w:val="0"/>
        <w:adjustRightInd w:val="0"/>
        <w:spacing w:before="0" w:after="0"/>
        <w:rPr>
          <w:rFonts w:ascii="Consolas" w:eastAsiaTheme="minorHAnsi" w:hAnsi="Consolas" w:cs="Consolas"/>
          <w:color w:val="000000"/>
          <w:sz w:val="16"/>
          <w:szCs w:val="16"/>
          <w:lang w:bidi="ar-SA"/>
        </w:rPr>
      </w:pPr>
    </w:p>
    <w:p w14:paraId="6BB35B22" w14:textId="2A051360" w:rsidR="00DB24D3" w:rsidRDefault="00DB24D3" w:rsidP="00D75716">
      <w:pPr>
        <w:autoSpaceDE w:val="0"/>
        <w:autoSpaceDN w:val="0"/>
        <w:adjustRightInd w:val="0"/>
        <w:spacing w:before="0" w:after="0"/>
        <w:rPr>
          <w:rFonts w:ascii="Consolas" w:eastAsiaTheme="minorHAnsi" w:hAnsi="Consolas" w:cs="Consolas"/>
          <w:color w:val="000000"/>
          <w:sz w:val="16"/>
          <w:szCs w:val="16"/>
          <w:lang w:bidi="ar-SA"/>
        </w:rPr>
      </w:pPr>
    </w:p>
    <w:p w14:paraId="5024A92D" w14:textId="77777777" w:rsidR="00DB24D3" w:rsidRDefault="00DB24D3" w:rsidP="00DB24D3">
      <w:pPr>
        <w:pStyle w:val="Heading5"/>
        <w:numPr>
          <w:ilvl w:val="0"/>
          <w:numId w:val="0"/>
        </w:numPr>
        <w:rPr>
          <w:rFonts w:ascii="Calibri" w:eastAsia="Times New Roman" w:hAnsi="Calibri"/>
          <w:bCs w:val="0"/>
          <w:color w:val="000000"/>
          <w:spacing w:val="0"/>
          <w:sz w:val="18"/>
          <w:lang w:val="en-US"/>
        </w:rPr>
      </w:pPr>
      <w:r>
        <w:rPr>
          <w:rFonts w:ascii="Calibri" w:eastAsia="Times New Roman" w:hAnsi="Calibri"/>
          <w:bCs w:val="0"/>
          <w:color w:val="000000"/>
          <w:spacing w:val="0"/>
          <w:sz w:val="18"/>
          <w:lang w:val="en-US"/>
        </w:rPr>
        <w:t xml:space="preserve">Sample Create Order request: </w:t>
      </w:r>
    </w:p>
    <w:p w14:paraId="297AF40C" w14:textId="77777777" w:rsidR="00DB24D3" w:rsidRDefault="00DB24D3" w:rsidP="00DB24D3">
      <w:pPr>
        <w:spacing w:before="0" w:after="0"/>
      </w:pPr>
      <w:r>
        <w:rPr>
          <w:lang w:bidi="ar-SA"/>
        </w:rPr>
        <w:t xml:space="preserve">POST https://api-m.sandbox.paypal.com/v2/checkout/orders </w:t>
      </w:r>
    </w:p>
    <w:p w14:paraId="6CF13BE2" w14:textId="77777777" w:rsidR="00DB24D3" w:rsidRDefault="00DB24D3" w:rsidP="00DB24D3">
      <w:pPr>
        <w:spacing w:before="0" w:after="0"/>
        <w:rPr>
          <w:lang w:bidi="ar-SA"/>
        </w:rPr>
      </w:pPr>
      <w:r>
        <w:rPr>
          <w:lang w:bidi="ar-SA"/>
        </w:rPr>
        <w:t xml:space="preserve">-H "Content-Type: application/json" </w:t>
      </w:r>
    </w:p>
    <w:p w14:paraId="7D9350E6" w14:textId="77777777" w:rsidR="00DB24D3" w:rsidRDefault="00DB24D3" w:rsidP="00DB24D3">
      <w:pPr>
        <w:spacing w:before="0" w:after="0"/>
        <w:rPr>
          <w:lang w:bidi="ar-SA"/>
        </w:rPr>
      </w:pPr>
      <w:r>
        <w:rPr>
          <w:lang w:bidi="ar-SA"/>
        </w:rPr>
        <w:t>-H "Authorization: Bearer Access-Token"</w:t>
      </w:r>
    </w:p>
    <w:p w14:paraId="179374E1" w14:textId="77777777" w:rsidR="00DB24D3" w:rsidRDefault="00DB24D3" w:rsidP="00DB24D3">
      <w:pPr>
        <w:spacing w:before="0" w:after="0"/>
        <w:rPr>
          <w:lang w:bidi="ar-SA"/>
        </w:rPr>
      </w:pPr>
      <w:r>
        <w:rPr>
          <w:lang w:bidi="ar-SA"/>
        </w:rPr>
        <w:t>-d '{</w:t>
      </w:r>
    </w:p>
    <w:p w14:paraId="0EF78FD1" w14:textId="77777777" w:rsidR="00DB24D3" w:rsidRDefault="00DB24D3" w:rsidP="00DB24D3">
      <w:pPr>
        <w:spacing w:before="0" w:after="0"/>
        <w:rPr>
          <w:lang w:bidi="ar-SA"/>
        </w:rPr>
      </w:pPr>
      <w:r>
        <w:rPr>
          <w:lang w:bidi="ar-SA"/>
        </w:rPr>
        <w:t xml:space="preserve">  "intent": "CAPTURE",</w:t>
      </w:r>
    </w:p>
    <w:p w14:paraId="4A55019E" w14:textId="77777777" w:rsidR="00DB24D3" w:rsidRDefault="00DB24D3" w:rsidP="00DB24D3">
      <w:pPr>
        <w:spacing w:before="0" w:after="0"/>
        <w:rPr>
          <w:lang w:bidi="ar-SA"/>
        </w:rPr>
      </w:pPr>
      <w:r>
        <w:rPr>
          <w:lang w:bidi="ar-SA"/>
        </w:rPr>
        <w:t xml:space="preserve">  "purchase_units": [</w:t>
      </w:r>
    </w:p>
    <w:p w14:paraId="3A2BE92F" w14:textId="77777777" w:rsidR="00DB24D3" w:rsidRDefault="00DB24D3" w:rsidP="00DB24D3">
      <w:pPr>
        <w:spacing w:before="0" w:after="0"/>
        <w:rPr>
          <w:lang w:bidi="ar-SA"/>
        </w:rPr>
      </w:pPr>
      <w:r>
        <w:rPr>
          <w:lang w:bidi="ar-SA"/>
        </w:rPr>
        <w:t xml:space="preserve">    {</w:t>
      </w:r>
    </w:p>
    <w:p w14:paraId="419D814C" w14:textId="77777777" w:rsidR="00DB24D3" w:rsidRDefault="00DB24D3" w:rsidP="00DB24D3">
      <w:pPr>
        <w:spacing w:before="0" w:after="0"/>
        <w:rPr>
          <w:lang w:bidi="ar-SA"/>
        </w:rPr>
      </w:pPr>
      <w:r>
        <w:rPr>
          <w:lang w:bidi="ar-SA"/>
        </w:rPr>
        <w:t xml:space="preserve">      "amount": {</w:t>
      </w:r>
    </w:p>
    <w:p w14:paraId="5276168D" w14:textId="77777777" w:rsidR="00DB24D3" w:rsidRDefault="00DB24D3" w:rsidP="00DB24D3">
      <w:pPr>
        <w:spacing w:before="0" w:after="0"/>
        <w:rPr>
          <w:lang w:bidi="ar-SA"/>
        </w:rPr>
      </w:pPr>
      <w:r>
        <w:rPr>
          <w:lang w:bidi="ar-SA"/>
        </w:rPr>
        <w:t xml:space="preserve">        "currency_code": "USD",</w:t>
      </w:r>
    </w:p>
    <w:p w14:paraId="174C062D" w14:textId="77777777" w:rsidR="00DB24D3" w:rsidRDefault="00DB24D3" w:rsidP="00DB24D3">
      <w:pPr>
        <w:spacing w:before="0" w:after="0"/>
        <w:rPr>
          <w:lang w:bidi="ar-SA"/>
        </w:rPr>
      </w:pPr>
      <w:r>
        <w:rPr>
          <w:lang w:bidi="ar-SA"/>
        </w:rPr>
        <w:t xml:space="preserve">        "value": "100.00"</w:t>
      </w:r>
    </w:p>
    <w:p w14:paraId="5A95B5DA" w14:textId="77777777" w:rsidR="00DB24D3" w:rsidRDefault="00DB24D3" w:rsidP="00DB24D3">
      <w:pPr>
        <w:spacing w:before="0" w:after="0"/>
        <w:rPr>
          <w:lang w:bidi="ar-SA"/>
        </w:rPr>
      </w:pPr>
      <w:r>
        <w:rPr>
          <w:lang w:bidi="ar-SA"/>
        </w:rPr>
        <w:t xml:space="preserve">      }</w:t>
      </w:r>
    </w:p>
    <w:p w14:paraId="3C6E4D4E" w14:textId="77777777" w:rsidR="00DB24D3" w:rsidRDefault="00DB24D3" w:rsidP="00DB24D3">
      <w:pPr>
        <w:spacing w:before="0" w:after="0"/>
        <w:rPr>
          <w:lang w:bidi="ar-SA"/>
        </w:rPr>
      </w:pPr>
      <w:r>
        <w:rPr>
          <w:lang w:bidi="ar-SA"/>
        </w:rPr>
        <w:lastRenderedPageBreak/>
        <w:t xml:space="preserve">    }</w:t>
      </w:r>
    </w:p>
    <w:p w14:paraId="6E986C65" w14:textId="77777777" w:rsidR="00DB24D3" w:rsidRDefault="00DB24D3" w:rsidP="00DB24D3">
      <w:pPr>
        <w:spacing w:before="0" w:after="0"/>
        <w:rPr>
          <w:lang w:bidi="ar-SA"/>
        </w:rPr>
      </w:pPr>
      <w:r>
        <w:rPr>
          <w:lang w:bidi="ar-SA"/>
        </w:rPr>
        <w:t xml:space="preserve">  ]</w:t>
      </w:r>
    </w:p>
    <w:p w14:paraId="68834E55" w14:textId="77777777" w:rsidR="00DB24D3" w:rsidRPr="00390DA6" w:rsidRDefault="00DB24D3" w:rsidP="00DB24D3">
      <w:pPr>
        <w:spacing w:before="0" w:after="0"/>
        <w:rPr>
          <w:lang w:bidi="ar-SA"/>
        </w:rPr>
      </w:pPr>
      <w:r>
        <w:rPr>
          <w:lang w:bidi="ar-SA"/>
        </w:rPr>
        <w:t>}'</w:t>
      </w:r>
    </w:p>
    <w:p w14:paraId="10610599" w14:textId="77777777" w:rsidR="00DB24D3" w:rsidRPr="007A16AF" w:rsidRDefault="00DB24D3" w:rsidP="00DB2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ins w:id="539" w:author="Mythili Ramamoorthy" w:date="2022-03-21T18:25:00Z"/>
          <w:rFonts w:ascii="Courier New" w:eastAsia="Times New Roman" w:hAnsi="Courier New" w:cs="Courier New"/>
          <w:lang w:val="en-IN" w:eastAsia="en-IN" w:bidi="ar-SA"/>
        </w:rPr>
      </w:pPr>
    </w:p>
    <w:p w14:paraId="75207594" w14:textId="77777777" w:rsidR="00DB24D3" w:rsidRPr="00DB24D3" w:rsidRDefault="00DB24D3" w:rsidP="00DB24D3">
      <w:pPr>
        <w:rPr>
          <w:rFonts w:ascii="Calibri" w:eastAsia="Times New Roman" w:hAnsi="Calibri" w:cs="Arial"/>
          <w:b/>
          <w:color w:val="000000"/>
          <w:sz w:val="18"/>
          <w:lang w:bidi="ar-SA"/>
        </w:rPr>
      </w:pPr>
      <w:r w:rsidRPr="00DB24D3">
        <w:rPr>
          <w:rFonts w:ascii="Calibri" w:eastAsia="Times New Roman" w:hAnsi="Calibri" w:cs="Arial"/>
          <w:b/>
          <w:color w:val="000000"/>
          <w:sz w:val="18"/>
          <w:lang w:bidi="ar-SA"/>
        </w:rPr>
        <w:t>Sample Create Order response:</w:t>
      </w:r>
    </w:p>
    <w:p w14:paraId="794B950A" w14:textId="77777777" w:rsidR="00DB24D3" w:rsidRDefault="00DB24D3" w:rsidP="00DB24D3">
      <w:pPr>
        <w:spacing w:before="0" w:after="0"/>
        <w:rPr>
          <w:lang w:bidi="ar-SA"/>
        </w:rPr>
      </w:pPr>
      <w:r>
        <w:rPr>
          <w:lang w:bidi="ar-SA"/>
        </w:rPr>
        <w:t>{</w:t>
      </w:r>
    </w:p>
    <w:p w14:paraId="63A19E96" w14:textId="77777777" w:rsidR="00DB24D3" w:rsidRDefault="00DB24D3" w:rsidP="00DB24D3">
      <w:pPr>
        <w:spacing w:before="0" w:after="0"/>
        <w:rPr>
          <w:lang w:bidi="ar-SA"/>
        </w:rPr>
      </w:pPr>
      <w:r>
        <w:rPr>
          <w:lang w:bidi="ar-SA"/>
        </w:rPr>
        <w:t xml:space="preserve">  </w:t>
      </w:r>
      <w:r w:rsidRPr="00C623DC">
        <w:rPr>
          <w:highlight w:val="yellow"/>
          <w:lang w:bidi="ar-SA"/>
        </w:rPr>
        <w:t>"id": "5O190127TN364715T",</w:t>
      </w:r>
      <w:r>
        <w:rPr>
          <w:lang w:bidi="ar-SA"/>
        </w:rPr>
        <w:t xml:space="preserve">      //This Order Id value is needed for Capture request. </w:t>
      </w:r>
    </w:p>
    <w:p w14:paraId="4A4DC75E" w14:textId="77777777" w:rsidR="00DB24D3" w:rsidRDefault="00DB24D3" w:rsidP="00DB24D3">
      <w:pPr>
        <w:spacing w:before="0" w:after="0"/>
        <w:rPr>
          <w:lang w:bidi="ar-SA"/>
        </w:rPr>
      </w:pPr>
      <w:r>
        <w:rPr>
          <w:lang w:bidi="ar-SA"/>
        </w:rPr>
        <w:t xml:space="preserve">  "status": "CREATED",</w:t>
      </w:r>
    </w:p>
    <w:p w14:paraId="24E64A0D" w14:textId="77777777" w:rsidR="00DB24D3" w:rsidRDefault="00DB24D3" w:rsidP="00DB24D3">
      <w:pPr>
        <w:spacing w:before="0" w:after="0"/>
        <w:rPr>
          <w:lang w:bidi="ar-SA"/>
        </w:rPr>
      </w:pPr>
      <w:r>
        <w:rPr>
          <w:lang w:bidi="ar-SA"/>
        </w:rPr>
        <w:t xml:space="preserve">  "links": [</w:t>
      </w:r>
    </w:p>
    <w:p w14:paraId="31B39397" w14:textId="77777777" w:rsidR="00DB24D3" w:rsidRDefault="00DB24D3" w:rsidP="00DB24D3">
      <w:pPr>
        <w:spacing w:before="0" w:after="0"/>
        <w:rPr>
          <w:lang w:bidi="ar-SA"/>
        </w:rPr>
      </w:pPr>
      <w:r>
        <w:rPr>
          <w:lang w:bidi="ar-SA"/>
        </w:rPr>
        <w:t xml:space="preserve">    {</w:t>
      </w:r>
    </w:p>
    <w:p w14:paraId="5131CA8A" w14:textId="77777777" w:rsidR="00DB24D3" w:rsidRDefault="00DB24D3" w:rsidP="00DB24D3">
      <w:pPr>
        <w:spacing w:before="0" w:after="0"/>
        <w:rPr>
          <w:lang w:bidi="ar-SA"/>
        </w:rPr>
      </w:pPr>
      <w:r>
        <w:rPr>
          <w:lang w:bidi="ar-SA"/>
        </w:rPr>
        <w:t xml:space="preserve">      "href": "https://api-m.paypal.com/v2/checkout/orders/5O190127TN364715T",</w:t>
      </w:r>
    </w:p>
    <w:p w14:paraId="7E34034B" w14:textId="77777777" w:rsidR="00DB24D3" w:rsidRDefault="00DB24D3" w:rsidP="00DB24D3">
      <w:pPr>
        <w:spacing w:before="0" w:after="0"/>
        <w:rPr>
          <w:lang w:bidi="ar-SA"/>
        </w:rPr>
      </w:pPr>
      <w:r>
        <w:rPr>
          <w:lang w:bidi="ar-SA"/>
        </w:rPr>
        <w:t xml:space="preserve">      "rel": "self",</w:t>
      </w:r>
    </w:p>
    <w:p w14:paraId="2C6F5B6B" w14:textId="77777777" w:rsidR="00DB24D3" w:rsidRDefault="00DB24D3" w:rsidP="00DB24D3">
      <w:pPr>
        <w:spacing w:before="0" w:after="0"/>
        <w:rPr>
          <w:lang w:bidi="ar-SA"/>
        </w:rPr>
      </w:pPr>
      <w:r>
        <w:rPr>
          <w:lang w:bidi="ar-SA"/>
        </w:rPr>
        <w:t xml:space="preserve">      "method": "GET"</w:t>
      </w:r>
    </w:p>
    <w:p w14:paraId="4712E56C" w14:textId="77777777" w:rsidR="00DB24D3" w:rsidRDefault="00DB24D3" w:rsidP="00DB24D3">
      <w:pPr>
        <w:spacing w:before="0" w:after="0"/>
        <w:rPr>
          <w:lang w:bidi="ar-SA"/>
        </w:rPr>
      </w:pPr>
      <w:r>
        <w:rPr>
          <w:lang w:bidi="ar-SA"/>
        </w:rPr>
        <w:t xml:space="preserve">    },</w:t>
      </w:r>
    </w:p>
    <w:p w14:paraId="3AF83A00" w14:textId="77777777" w:rsidR="00DB24D3" w:rsidRDefault="00DB24D3" w:rsidP="00DB24D3">
      <w:pPr>
        <w:spacing w:before="0" w:after="0"/>
        <w:rPr>
          <w:lang w:bidi="ar-SA"/>
        </w:rPr>
      </w:pPr>
      <w:r>
        <w:rPr>
          <w:lang w:bidi="ar-SA"/>
        </w:rPr>
        <w:t xml:space="preserve">    {</w:t>
      </w:r>
    </w:p>
    <w:p w14:paraId="5FD5DCB4" w14:textId="77777777" w:rsidR="00DB24D3" w:rsidRDefault="00DB24D3" w:rsidP="00DB24D3">
      <w:pPr>
        <w:spacing w:before="0" w:after="0"/>
        <w:rPr>
          <w:lang w:bidi="ar-SA"/>
        </w:rPr>
      </w:pPr>
      <w:r>
        <w:rPr>
          <w:lang w:bidi="ar-SA"/>
        </w:rPr>
        <w:t xml:space="preserve">      "href": "https://www.paypal.com/checkoutnow?token=5O190127TN364715T",</w:t>
      </w:r>
    </w:p>
    <w:p w14:paraId="2A80C2E7" w14:textId="77777777" w:rsidR="00DB24D3" w:rsidRDefault="00DB24D3" w:rsidP="00DB24D3">
      <w:pPr>
        <w:spacing w:before="0" w:after="0"/>
        <w:rPr>
          <w:lang w:bidi="ar-SA"/>
        </w:rPr>
      </w:pPr>
      <w:r>
        <w:rPr>
          <w:lang w:bidi="ar-SA"/>
        </w:rPr>
        <w:t xml:space="preserve">      "rel": "approve",</w:t>
      </w:r>
    </w:p>
    <w:p w14:paraId="28C1E5C5" w14:textId="77777777" w:rsidR="00DB24D3" w:rsidRDefault="00DB24D3" w:rsidP="00DB24D3">
      <w:pPr>
        <w:spacing w:before="0" w:after="0"/>
        <w:rPr>
          <w:lang w:bidi="ar-SA"/>
        </w:rPr>
      </w:pPr>
      <w:r>
        <w:rPr>
          <w:lang w:bidi="ar-SA"/>
        </w:rPr>
        <w:t xml:space="preserve">      "method": "GET"</w:t>
      </w:r>
    </w:p>
    <w:p w14:paraId="319885D7" w14:textId="77777777" w:rsidR="00DB24D3" w:rsidRDefault="00DB24D3" w:rsidP="00DB24D3">
      <w:pPr>
        <w:spacing w:before="0" w:after="0"/>
        <w:rPr>
          <w:lang w:bidi="ar-SA"/>
        </w:rPr>
      </w:pPr>
      <w:r>
        <w:rPr>
          <w:lang w:bidi="ar-SA"/>
        </w:rPr>
        <w:t xml:space="preserve">    },</w:t>
      </w:r>
    </w:p>
    <w:p w14:paraId="435369B0" w14:textId="77777777" w:rsidR="00DB24D3" w:rsidRDefault="00DB24D3" w:rsidP="00DB24D3">
      <w:pPr>
        <w:spacing w:before="0" w:after="0"/>
        <w:rPr>
          <w:lang w:bidi="ar-SA"/>
        </w:rPr>
      </w:pPr>
      <w:r>
        <w:rPr>
          <w:lang w:bidi="ar-SA"/>
        </w:rPr>
        <w:t xml:space="preserve">    {</w:t>
      </w:r>
    </w:p>
    <w:p w14:paraId="720A63F2" w14:textId="77777777" w:rsidR="00DB24D3" w:rsidRDefault="00DB24D3" w:rsidP="00DB24D3">
      <w:pPr>
        <w:spacing w:before="0" w:after="0"/>
        <w:rPr>
          <w:lang w:bidi="ar-SA"/>
        </w:rPr>
      </w:pPr>
      <w:r>
        <w:rPr>
          <w:lang w:bidi="ar-SA"/>
        </w:rPr>
        <w:t xml:space="preserve">      "href": "https://api-m.paypal.com/v2/checkout/orders/5O190127TN364715T",</w:t>
      </w:r>
    </w:p>
    <w:p w14:paraId="13A9210B" w14:textId="77777777" w:rsidR="00DB24D3" w:rsidRDefault="00DB24D3" w:rsidP="00DB24D3">
      <w:pPr>
        <w:spacing w:before="0" w:after="0"/>
        <w:rPr>
          <w:lang w:bidi="ar-SA"/>
        </w:rPr>
      </w:pPr>
      <w:r>
        <w:rPr>
          <w:lang w:bidi="ar-SA"/>
        </w:rPr>
        <w:t xml:space="preserve">      "rel": "update",</w:t>
      </w:r>
    </w:p>
    <w:p w14:paraId="5A656CA6" w14:textId="77777777" w:rsidR="00DB24D3" w:rsidRDefault="00DB24D3" w:rsidP="00DB24D3">
      <w:pPr>
        <w:spacing w:before="0" w:after="0"/>
        <w:rPr>
          <w:lang w:bidi="ar-SA"/>
        </w:rPr>
      </w:pPr>
      <w:r>
        <w:rPr>
          <w:lang w:bidi="ar-SA"/>
        </w:rPr>
        <w:t xml:space="preserve">      "method": "PATCH"</w:t>
      </w:r>
    </w:p>
    <w:p w14:paraId="00060B5A" w14:textId="77777777" w:rsidR="00DB24D3" w:rsidRDefault="00DB24D3" w:rsidP="00DB24D3">
      <w:pPr>
        <w:spacing w:before="0" w:after="0"/>
        <w:rPr>
          <w:lang w:bidi="ar-SA"/>
        </w:rPr>
      </w:pPr>
      <w:r>
        <w:rPr>
          <w:lang w:bidi="ar-SA"/>
        </w:rPr>
        <w:t xml:space="preserve">    },</w:t>
      </w:r>
    </w:p>
    <w:p w14:paraId="02EE3685" w14:textId="77777777" w:rsidR="00DB24D3" w:rsidRDefault="00DB24D3" w:rsidP="00DB24D3">
      <w:pPr>
        <w:spacing w:before="0" w:after="0"/>
        <w:rPr>
          <w:lang w:bidi="ar-SA"/>
        </w:rPr>
      </w:pPr>
      <w:r>
        <w:rPr>
          <w:lang w:bidi="ar-SA"/>
        </w:rPr>
        <w:t xml:space="preserve">    {</w:t>
      </w:r>
    </w:p>
    <w:p w14:paraId="07AE2FFD" w14:textId="77777777" w:rsidR="00DB24D3" w:rsidRDefault="00DB24D3" w:rsidP="00DB24D3">
      <w:pPr>
        <w:spacing w:before="0" w:after="0"/>
        <w:rPr>
          <w:lang w:bidi="ar-SA"/>
        </w:rPr>
      </w:pPr>
      <w:r>
        <w:rPr>
          <w:lang w:bidi="ar-SA"/>
        </w:rPr>
        <w:t xml:space="preserve">      "href": "https://api-m.paypal.com/v2/checkout/orders/5O190127TN364715T/capture",</w:t>
      </w:r>
    </w:p>
    <w:p w14:paraId="4073A95D" w14:textId="77777777" w:rsidR="00DB24D3" w:rsidRDefault="00DB24D3" w:rsidP="00DB24D3">
      <w:pPr>
        <w:spacing w:before="0" w:after="0"/>
        <w:rPr>
          <w:lang w:bidi="ar-SA"/>
        </w:rPr>
      </w:pPr>
      <w:r>
        <w:rPr>
          <w:lang w:bidi="ar-SA"/>
        </w:rPr>
        <w:t xml:space="preserve">      "rel": "capture",</w:t>
      </w:r>
    </w:p>
    <w:p w14:paraId="30351BC3" w14:textId="77777777" w:rsidR="00DB24D3" w:rsidRDefault="00DB24D3" w:rsidP="00DB24D3">
      <w:pPr>
        <w:spacing w:before="0" w:after="0"/>
        <w:rPr>
          <w:lang w:bidi="ar-SA"/>
        </w:rPr>
      </w:pPr>
      <w:r>
        <w:rPr>
          <w:lang w:bidi="ar-SA"/>
        </w:rPr>
        <w:t xml:space="preserve">      "method": "POST"</w:t>
      </w:r>
    </w:p>
    <w:p w14:paraId="0076DA57" w14:textId="77777777" w:rsidR="00DB24D3" w:rsidRDefault="00DB24D3" w:rsidP="00DB24D3">
      <w:pPr>
        <w:spacing w:before="0" w:after="0"/>
        <w:rPr>
          <w:lang w:bidi="ar-SA"/>
        </w:rPr>
      </w:pPr>
      <w:r>
        <w:rPr>
          <w:lang w:bidi="ar-SA"/>
        </w:rPr>
        <w:t xml:space="preserve">    }</w:t>
      </w:r>
    </w:p>
    <w:p w14:paraId="6AA2EE8E" w14:textId="77777777" w:rsidR="00DB24D3" w:rsidRDefault="00DB24D3" w:rsidP="00DB24D3">
      <w:pPr>
        <w:spacing w:before="0" w:after="0"/>
        <w:rPr>
          <w:lang w:bidi="ar-SA"/>
        </w:rPr>
      </w:pPr>
      <w:r>
        <w:rPr>
          <w:lang w:bidi="ar-SA"/>
        </w:rPr>
        <w:t xml:space="preserve">  ]</w:t>
      </w:r>
    </w:p>
    <w:p w14:paraId="07A6AB36" w14:textId="77777777" w:rsidR="00DB24D3" w:rsidRPr="004C35EB" w:rsidRDefault="00DB24D3" w:rsidP="00DB24D3">
      <w:pPr>
        <w:spacing w:before="0" w:after="0"/>
        <w:rPr>
          <w:lang w:bidi="ar-SA"/>
        </w:rPr>
      </w:pPr>
      <w:r>
        <w:rPr>
          <w:lang w:bidi="ar-SA"/>
        </w:rPr>
        <w:t>}</w:t>
      </w:r>
    </w:p>
    <w:p w14:paraId="1FC521D8" w14:textId="77777777" w:rsidR="00DB24D3" w:rsidRPr="00012589" w:rsidRDefault="00DB24D3" w:rsidP="00D75716">
      <w:pPr>
        <w:autoSpaceDE w:val="0"/>
        <w:autoSpaceDN w:val="0"/>
        <w:adjustRightInd w:val="0"/>
        <w:spacing w:before="0" w:after="0"/>
        <w:rPr>
          <w:rFonts w:ascii="Consolas" w:eastAsiaTheme="minorHAnsi" w:hAnsi="Consolas" w:cs="Consolas"/>
          <w:sz w:val="16"/>
          <w:szCs w:val="16"/>
          <w:lang w:bidi="ar-SA"/>
        </w:rPr>
      </w:pPr>
    </w:p>
    <w:p w14:paraId="316BA10C" w14:textId="06F2B02D" w:rsidR="003A0DF6" w:rsidRDefault="003A0DF6" w:rsidP="00695550">
      <w:pPr>
        <w:rPr>
          <w:lang w:val="en-GB" w:bidi="ar-SA"/>
        </w:rPr>
      </w:pPr>
    </w:p>
    <w:p w14:paraId="3DF45556" w14:textId="77777777" w:rsidR="00907907" w:rsidRPr="00695550" w:rsidRDefault="00907907" w:rsidP="00695550">
      <w:pPr>
        <w:rPr>
          <w:ins w:id="540" w:author="Mythili Ramamoorthy" w:date="2022-03-25T16:56:00Z"/>
          <w:lang w:val="en-GB" w:bidi="ar-SA"/>
        </w:rPr>
      </w:pPr>
    </w:p>
    <w:p w14:paraId="10AD6FAD" w14:textId="30BBC0ED" w:rsidR="004A6B3D" w:rsidRDefault="00695550" w:rsidP="00986556">
      <w:pPr>
        <w:pStyle w:val="Heading4"/>
      </w:pPr>
      <w:r>
        <w:t>C</w:t>
      </w:r>
      <w:r>
        <w:t>apture</w:t>
      </w:r>
      <w:r>
        <w:t xml:space="preserve"> Order</w:t>
      </w:r>
    </w:p>
    <w:p w14:paraId="45D7A305" w14:textId="4328880D" w:rsidR="00907907" w:rsidRDefault="00907907" w:rsidP="007D47D5">
      <w:pPr>
        <w:pStyle w:val="Body"/>
      </w:pPr>
      <w:r>
        <w:t xml:space="preserve">Modify </w:t>
      </w:r>
      <w:r>
        <w:t>rite-paymentappliance.</w:t>
      </w:r>
      <w:r>
        <w:t>PANManagerImpl</w:t>
      </w:r>
      <w:r>
        <w:t>.</w:t>
      </w:r>
      <w:r w:rsidRPr="00907907">
        <w:t>processTransaction</w:t>
      </w:r>
      <w:r>
        <w:t>:</w:t>
      </w:r>
    </w:p>
    <w:p w14:paraId="7C95E27C" w14:textId="77777777" w:rsidR="00907907" w:rsidRDefault="00907907" w:rsidP="00907907">
      <w:pPr>
        <w:jc w:val="center"/>
      </w:pPr>
      <w:r>
        <w:rPr>
          <w:noProof/>
        </w:rPr>
        <w:drawing>
          <wp:inline distT="0" distB="0" distL="0" distR="0" wp14:anchorId="3B881F24" wp14:editId="701F79AC">
            <wp:extent cx="5771429" cy="933333"/>
            <wp:effectExtent l="0" t="0" r="1270" b="635"/>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41"/>
                    <a:stretch>
                      <a:fillRect/>
                    </a:stretch>
                  </pic:blipFill>
                  <pic:spPr>
                    <a:xfrm>
                      <a:off x="0" y="0"/>
                      <a:ext cx="5771429" cy="933333"/>
                    </a:xfrm>
                    <a:prstGeom prst="rect">
                      <a:avLst/>
                    </a:prstGeom>
                  </pic:spPr>
                </pic:pic>
              </a:graphicData>
            </a:graphic>
          </wp:inline>
        </w:drawing>
      </w:r>
    </w:p>
    <w:p w14:paraId="0F0F9A1C" w14:textId="77777777" w:rsidR="008763E8" w:rsidRDefault="008763E8" w:rsidP="00907907">
      <w:pPr>
        <w:spacing w:before="0" w:after="160" w:line="259" w:lineRule="auto"/>
      </w:pPr>
    </w:p>
    <w:p w14:paraId="5E26979A" w14:textId="77777777" w:rsidR="008763E8" w:rsidRDefault="008763E8" w:rsidP="00907907">
      <w:pPr>
        <w:spacing w:before="0" w:after="160" w:line="259" w:lineRule="auto"/>
      </w:pPr>
    </w:p>
    <w:p w14:paraId="1D1EAFED" w14:textId="6EF23D4D" w:rsidR="00907907" w:rsidRDefault="00907907" w:rsidP="00907907">
      <w:pPr>
        <w:spacing w:before="0" w:after="160" w:line="259" w:lineRule="auto"/>
      </w:pPr>
      <w:r>
        <w:t>Modify CCProcessorPayPal.</w:t>
      </w:r>
      <w:r w:rsidRPr="002F5EB0">
        <w:t>generatePaymentRequest</w:t>
      </w:r>
      <w:r>
        <w:t>()</w:t>
      </w:r>
      <w:r w:rsidR="00C011B1">
        <w:t xml:space="preserve"> so that PayPal Capture Order API call is made:  </w:t>
      </w:r>
    </w:p>
    <w:p w14:paraId="15C3D9A6" w14:textId="3F7E7A88" w:rsidR="00012589" w:rsidRPr="00012589" w:rsidRDefault="00012589" w:rsidP="00012589">
      <w:pPr>
        <w:autoSpaceDE w:val="0"/>
        <w:autoSpaceDN w:val="0"/>
        <w:adjustRightInd w:val="0"/>
        <w:spacing w:before="0" w:after="0"/>
        <w:rPr>
          <w:rFonts w:ascii="Consolas" w:eastAsiaTheme="minorHAnsi" w:hAnsi="Consolas" w:cs="Consolas"/>
          <w:sz w:val="16"/>
          <w:szCs w:val="16"/>
          <w:lang w:bidi="ar-SA"/>
        </w:rPr>
      </w:pPr>
      <w:r w:rsidRPr="00012589">
        <w:rPr>
          <w:rFonts w:ascii="Consolas" w:eastAsiaTheme="minorHAnsi" w:hAnsi="Consolas" w:cs="Consolas"/>
          <w:b/>
          <w:bCs/>
          <w:color w:val="7F0055"/>
          <w:sz w:val="16"/>
          <w:szCs w:val="16"/>
          <w:lang w:bidi="ar-SA"/>
        </w:rPr>
        <w:t>private</w:t>
      </w:r>
      <w:r w:rsidRPr="00012589">
        <w:rPr>
          <w:rFonts w:ascii="Consolas" w:eastAsiaTheme="minorHAnsi" w:hAnsi="Consolas" w:cs="Consolas"/>
          <w:color w:val="000000"/>
          <w:sz w:val="16"/>
          <w:szCs w:val="16"/>
          <w:lang w:bidi="ar-SA"/>
        </w:rPr>
        <w:t xml:space="preserve"> CCProcessorResponse processCreditPaymentRequests(CCProcessorRequest request) {</w:t>
      </w:r>
    </w:p>
    <w:p w14:paraId="15816483" w14:textId="11DBAE7E" w:rsidR="00012589" w:rsidRPr="00012589" w:rsidRDefault="00012589" w:rsidP="00012589">
      <w:pPr>
        <w:autoSpaceDE w:val="0"/>
        <w:autoSpaceDN w:val="0"/>
        <w:adjustRightInd w:val="0"/>
        <w:spacing w:before="0" w:after="0"/>
        <w:rPr>
          <w:rFonts w:ascii="Consolas" w:eastAsiaTheme="minorHAnsi" w:hAnsi="Consolas" w:cs="Consolas"/>
          <w:sz w:val="16"/>
          <w:szCs w:val="16"/>
          <w:lang w:bidi="ar-SA"/>
        </w:rPr>
      </w:pPr>
      <w:r w:rsidRPr="00012589">
        <w:rPr>
          <w:rFonts w:ascii="Consolas" w:eastAsiaTheme="minorHAnsi" w:hAnsi="Consolas" w:cs="Consolas"/>
          <w:color w:val="000000"/>
          <w:sz w:val="16"/>
          <w:szCs w:val="16"/>
          <w:lang w:bidi="ar-SA"/>
        </w:rPr>
        <w:tab/>
        <w:t xml:space="preserve">OrdersCaptureRequest request = </w:t>
      </w:r>
      <w:r w:rsidRPr="00012589">
        <w:rPr>
          <w:rFonts w:ascii="Consolas" w:eastAsiaTheme="minorHAnsi" w:hAnsi="Consolas" w:cs="Consolas"/>
          <w:b/>
          <w:bCs/>
          <w:color w:val="7F0055"/>
          <w:sz w:val="16"/>
          <w:szCs w:val="16"/>
          <w:lang w:bidi="ar-SA"/>
        </w:rPr>
        <w:t>new</w:t>
      </w:r>
      <w:r w:rsidRPr="00012589">
        <w:rPr>
          <w:rFonts w:ascii="Consolas" w:eastAsiaTheme="minorHAnsi" w:hAnsi="Consolas" w:cs="Consolas"/>
          <w:color w:val="000000"/>
          <w:sz w:val="16"/>
          <w:szCs w:val="16"/>
          <w:lang w:bidi="ar-SA"/>
        </w:rPr>
        <w:t xml:space="preserve"> OrdersCaptureRequest(request.getTokenId()); </w:t>
      </w:r>
      <w:r w:rsidRPr="00012589">
        <w:rPr>
          <w:rFonts w:ascii="Consolas" w:eastAsiaTheme="minorHAnsi" w:hAnsi="Consolas" w:cs="Consolas"/>
          <w:color w:val="3F7F5F"/>
          <w:sz w:val="16"/>
          <w:szCs w:val="16"/>
          <w:lang w:bidi="ar-SA"/>
        </w:rPr>
        <w:t>//payPal orderId</w:t>
      </w:r>
    </w:p>
    <w:p w14:paraId="1FF9B9B4" w14:textId="34988521" w:rsidR="00012589" w:rsidRPr="00012589" w:rsidRDefault="00012589" w:rsidP="00012589">
      <w:pPr>
        <w:autoSpaceDE w:val="0"/>
        <w:autoSpaceDN w:val="0"/>
        <w:adjustRightInd w:val="0"/>
        <w:spacing w:before="0" w:after="0"/>
        <w:rPr>
          <w:rFonts w:ascii="Consolas" w:eastAsiaTheme="minorHAnsi" w:hAnsi="Consolas" w:cs="Consolas"/>
          <w:sz w:val="16"/>
          <w:szCs w:val="16"/>
          <w:lang w:bidi="ar-SA"/>
        </w:rPr>
      </w:pPr>
      <w:r w:rsidRPr="00012589">
        <w:rPr>
          <w:rFonts w:ascii="Consolas" w:eastAsiaTheme="minorHAnsi" w:hAnsi="Consolas" w:cs="Consolas"/>
          <w:color w:val="000000"/>
          <w:sz w:val="16"/>
          <w:szCs w:val="16"/>
          <w:lang w:bidi="ar-SA"/>
        </w:rPr>
        <w:tab/>
        <w:t>request.requestBody(</w:t>
      </w:r>
      <w:r w:rsidRPr="00012589">
        <w:rPr>
          <w:rFonts w:ascii="Consolas" w:eastAsiaTheme="minorHAnsi" w:hAnsi="Consolas" w:cs="Consolas"/>
          <w:b/>
          <w:bCs/>
          <w:color w:val="7F0055"/>
          <w:sz w:val="16"/>
          <w:szCs w:val="16"/>
          <w:lang w:bidi="ar-SA"/>
        </w:rPr>
        <w:t>new</w:t>
      </w:r>
      <w:r w:rsidRPr="00012589">
        <w:rPr>
          <w:rFonts w:ascii="Consolas" w:eastAsiaTheme="minorHAnsi" w:hAnsi="Consolas" w:cs="Consolas"/>
          <w:color w:val="000000"/>
          <w:sz w:val="16"/>
          <w:szCs w:val="16"/>
          <w:lang w:bidi="ar-SA"/>
        </w:rPr>
        <w:t xml:space="preserve"> OrderRequest());</w:t>
      </w:r>
    </w:p>
    <w:p w14:paraId="4A55E623" w14:textId="28118FDF" w:rsidR="00012589" w:rsidRPr="00012589" w:rsidRDefault="00012589" w:rsidP="00012589">
      <w:pPr>
        <w:autoSpaceDE w:val="0"/>
        <w:autoSpaceDN w:val="0"/>
        <w:adjustRightInd w:val="0"/>
        <w:spacing w:before="0" w:after="0"/>
        <w:rPr>
          <w:rFonts w:ascii="Consolas" w:eastAsiaTheme="minorHAnsi" w:hAnsi="Consolas" w:cs="Consolas"/>
          <w:sz w:val="16"/>
          <w:szCs w:val="16"/>
          <w:lang w:bidi="ar-SA"/>
        </w:rPr>
      </w:pPr>
      <w:r w:rsidRPr="00012589">
        <w:rPr>
          <w:rFonts w:ascii="Consolas" w:eastAsiaTheme="minorHAnsi" w:hAnsi="Consolas" w:cs="Consolas"/>
          <w:color w:val="000000"/>
          <w:sz w:val="16"/>
          <w:szCs w:val="16"/>
          <w:lang w:bidi="ar-SA"/>
        </w:rPr>
        <w:tab/>
        <w:t xml:space="preserve">HttpResponse&lt;Order&gt; response = client().execute(request);  </w:t>
      </w:r>
      <w:r w:rsidRPr="00012589">
        <w:rPr>
          <w:rFonts w:ascii="Consolas" w:eastAsiaTheme="minorHAnsi" w:hAnsi="Consolas" w:cs="Consolas"/>
          <w:color w:val="3F7F5F"/>
          <w:sz w:val="16"/>
          <w:szCs w:val="16"/>
          <w:lang w:bidi="ar-SA"/>
        </w:rPr>
        <w:t xml:space="preserve">//client is PayPalClient </w:t>
      </w:r>
    </w:p>
    <w:p w14:paraId="5C6AABF3" w14:textId="77777777" w:rsidR="00012589" w:rsidRPr="00012589" w:rsidRDefault="00012589" w:rsidP="00012589">
      <w:pPr>
        <w:autoSpaceDE w:val="0"/>
        <w:autoSpaceDN w:val="0"/>
        <w:adjustRightInd w:val="0"/>
        <w:spacing w:before="0" w:after="0"/>
        <w:rPr>
          <w:rFonts w:ascii="Consolas" w:eastAsiaTheme="minorHAnsi" w:hAnsi="Consolas" w:cs="Consolas"/>
          <w:sz w:val="16"/>
          <w:szCs w:val="16"/>
          <w:lang w:bidi="ar-SA"/>
        </w:rPr>
      </w:pPr>
      <w:r w:rsidRPr="00012589">
        <w:rPr>
          <w:rFonts w:ascii="Consolas" w:eastAsiaTheme="minorHAnsi" w:hAnsi="Consolas" w:cs="Consolas"/>
          <w:color w:val="000000"/>
          <w:sz w:val="16"/>
          <w:szCs w:val="16"/>
          <w:lang w:bidi="ar-SA"/>
        </w:rPr>
        <w:tab/>
      </w:r>
      <w:r w:rsidRPr="00012589">
        <w:rPr>
          <w:rFonts w:ascii="Consolas" w:eastAsiaTheme="minorHAnsi" w:hAnsi="Consolas" w:cs="Consolas"/>
          <w:color w:val="000000"/>
          <w:sz w:val="16"/>
          <w:szCs w:val="16"/>
          <w:lang w:bidi="ar-SA"/>
        </w:rPr>
        <w:tab/>
        <w:t xml:space="preserve">ccResponse.setCcProcessorTransId(String.valueOf(response.result().purchaseUnits().get(0).payments.get(0).id()));  </w:t>
      </w:r>
      <w:r w:rsidRPr="00012589">
        <w:rPr>
          <w:rFonts w:ascii="Consolas" w:eastAsiaTheme="minorHAnsi" w:hAnsi="Consolas" w:cs="Consolas"/>
          <w:color w:val="3F7F5F"/>
          <w:sz w:val="16"/>
          <w:szCs w:val="16"/>
          <w:lang w:bidi="ar-SA"/>
        </w:rPr>
        <w:t>//captureId needed for refund</w:t>
      </w:r>
    </w:p>
    <w:p w14:paraId="03535DF3" w14:textId="054F8EFE" w:rsidR="00012589" w:rsidRPr="00012589" w:rsidRDefault="00012589" w:rsidP="00012589">
      <w:pPr>
        <w:autoSpaceDE w:val="0"/>
        <w:autoSpaceDN w:val="0"/>
        <w:adjustRightInd w:val="0"/>
        <w:spacing w:before="0" w:after="0"/>
        <w:rPr>
          <w:rFonts w:ascii="Consolas" w:eastAsiaTheme="minorHAnsi" w:hAnsi="Consolas" w:cs="Consolas"/>
          <w:sz w:val="16"/>
          <w:szCs w:val="16"/>
          <w:lang w:bidi="ar-SA"/>
        </w:rPr>
      </w:pPr>
      <w:r w:rsidRPr="00012589">
        <w:rPr>
          <w:rFonts w:ascii="Consolas" w:eastAsiaTheme="minorHAnsi" w:hAnsi="Consolas" w:cs="Consolas"/>
          <w:color w:val="000000"/>
          <w:sz w:val="16"/>
          <w:szCs w:val="16"/>
          <w:lang w:bidi="ar-SA"/>
        </w:rPr>
        <w:tab/>
        <w:t>ccResponse.setCcProcessorStatusCode(response.statusCode());</w:t>
      </w:r>
    </w:p>
    <w:p w14:paraId="3047F07F" w14:textId="362AC63E" w:rsidR="00012589" w:rsidRPr="00012589" w:rsidRDefault="00012589" w:rsidP="00012589">
      <w:pPr>
        <w:autoSpaceDE w:val="0"/>
        <w:autoSpaceDN w:val="0"/>
        <w:adjustRightInd w:val="0"/>
        <w:spacing w:before="0" w:after="0"/>
        <w:rPr>
          <w:rFonts w:ascii="Consolas" w:eastAsiaTheme="minorHAnsi" w:hAnsi="Consolas" w:cs="Consolas"/>
          <w:sz w:val="16"/>
          <w:szCs w:val="16"/>
          <w:lang w:bidi="ar-SA"/>
        </w:rPr>
      </w:pPr>
      <w:r w:rsidRPr="00012589">
        <w:rPr>
          <w:rFonts w:ascii="Consolas" w:eastAsiaTheme="minorHAnsi" w:hAnsi="Consolas" w:cs="Consolas"/>
          <w:color w:val="000000"/>
          <w:sz w:val="16"/>
          <w:szCs w:val="16"/>
          <w:lang w:bidi="ar-SA"/>
        </w:rPr>
        <w:tab/>
        <w:t>ccResponse.setStatusMessage(response.result().status());</w:t>
      </w:r>
    </w:p>
    <w:p w14:paraId="52E1FAF9" w14:textId="22DF587A" w:rsidR="00012589" w:rsidRPr="00012589" w:rsidRDefault="00012589" w:rsidP="00012589">
      <w:pPr>
        <w:autoSpaceDE w:val="0"/>
        <w:autoSpaceDN w:val="0"/>
        <w:adjustRightInd w:val="0"/>
        <w:spacing w:before="0" w:after="0"/>
        <w:rPr>
          <w:rFonts w:ascii="Consolas" w:eastAsiaTheme="minorHAnsi" w:hAnsi="Consolas" w:cs="Consolas"/>
          <w:sz w:val="16"/>
          <w:szCs w:val="16"/>
          <w:lang w:bidi="ar-SA"/>
        </w:rPr>
      </w:pPr>
      <w:r w:rsidRPr="00012589">
        <w:rPr>
          <w:rFonts w:ascii="Consolas" w:eastAsiaTheme="minorHAnsi" w:hAnsi="Consolas" w:cs="Consolas"/>
          <w:color w:val="000000"/>
          <w:sz w:val="16"/>
          <w:szCs w:val="16"/>
          <w:lang w:bidi="ar-SA"/>
        </w:rPr>
        <w:tab/>
        <w:t>ccResponse.setCcProcessorResponseString(</w:t>
      </w:r>
      <w:r w:rsidRPr="00012589">
        <w:rPr>
          <w:rFonts w:ascii="Consolas" w:eastAsiaTheme="minorHAnsi" w:hAnsi="Consolas" w:cs="Consolas"/>
          <w:b/>
          <w:bCs/>
          <w:color w:val="7F0055"/>
          <w:sz w:val="16"/>
          <w:szCs w:val="16"/>
          <w:lang w:bidi="ar-SA"/>
        </w:rPr>
        <w:t>new</w:t>
      </w:r>
      <w:r w:rsidRPr="00012589">
        <w:rPr>
          <w:rFonts w:ascii="Consolas" w:eastAsiaTheme="minorHAnsi" w:hAnsi="Consolas" w:cs="Consolas"/>
          <w:color w:val="000000"/>
          <w:sz w:val="16"/>
          <w:szCs w:val="16"/>
          <w:lang w:bidi="ar-SA"/>
        </w:rPr>
        <w:t xml:space="preserve"> JSONObject(</w:t>
      </w:r>
      <w:r w:rsidRPr="00012589">
        <w:rPr>
          <w:rFonts w:ascii="Consolas" w:eastAsiaTheme="minorHAnsi" w:hAnsi="Consolas" w:cs="Consolas"/>
          <w:b/>
          <w:bCs/>
          <w:color w:val="7F0055"/>
          <w:sz w:val="16"/>
          <w:szCs w:val="16"/>
          <w:lang w:bidi="ar-SA"/>
        </w:rPr>
        <w:t>new</w:t>
      </w:r>
      <w:r w:rsidRPr="00012589">
        <w:rPr>
          <w:rFonts w:ascii="Consolas" w:eastAsiaTheme="minorHAnsi" w:hAnsi="Consolas" w:cs="Consolas"/>
          <w:color w:val="000000"/>
          <w:sz w:val="16"/>
          <w:szCs w:val="16"/>
          <w:lang w:bidi="ar-SA"/>
        </w:rPr>
        <w:t xml:space="preserve"> Json().serialize(response.result())).toString());</w:t>
      </w:r>
    </w:p>
    <w:p w14:paraId="42661433" w14:textId="77777777" w:rsidR="00012589" w:rsidRPr="00012589" w:rsidRDefault="00012589" w:rsidP="00012589">
      <w:pPr>
        <w:autoSpaceDE w:val="0"/>
        <w:autoSpaceDN w:val="0"/>
        <w:adjustRightInd w:val="0"/>
        <w:spacing w:before="0" w:after="0"/>
        <w:rPr>
          <w:rFonts w:ascii="Consolas" w:eastAsiaTheme="minorHAnsi" w:hAnsi="Consolas" w:cs="Consolas"/>
          <w:sz w:val="16"/>
          <w:szCs w:val="16"/>
          <w:lang w:bidi="ar-SA"/>
        </w:rPr>
      </w:pPr>
      <w:r w:rsidRPr="00012589">
        <w:rPr>
          <w:rFonts w:ascii="Consolas" w:eastAsiaTheme="minorHAnsi" w:hAnsi="Consolas" w:cs="Consolas"/>
          <w:color w:val="000000"/>
          <w:sz w:val="16"/>
          <w:szCs w:val="16"/>
          <w:lang w:bidi="ar-SA"/>
        </w:rPr>
        <w:tab/>
        <w:t xml:space="preserve">    </w:t>
      </w:r>
      <w:r w:rsidRPr="00012589">
        <w:rPr>
          <w:rFonts w:ascii="Consolas" w:eastAsiaTheme="minorHAnsi" w:hAnsi="Consolas" w:cs="Consolas"/>
          <w:b/>
          <w:bCs/>
          <w:color w:val="7F0055"/>
          <w:sz w:val="16"/>
          <w:szCs w:val="16"/>
          <w:lang w:bidi="ar-SA"/>
        </w:rPr>
        <w:t>return</w:t>
      </w:r>
      <w:r w:rsidRPr="00012589">
        <w:rPr>
          <w:rFonts w:ascii="Consolas" w:eastAsiaTheme="minorHAnsi" w:hAnsi="Consolas" w:cs="Consolas"/>
          <w:color w:val="000000"/>
          <w:sz w:val="16"/>
          <w:szCs w:val="16"/>
          <w:lang w:bidi="ar-SA"/>
        </w:rPr>
        <w:t xml:space="preserve"> ccResponse;    </w:t>
      </w:r>
    </w:p>
    <w:p w14:paraId="04D6EFA6" w14:textId="6121B806" w:rsidR="00695550" w:rsidRPr="00012589" w:rsidRDefault="00012589" w:rsidP="00012589">
      <w:pPr>
        <w:spacing w:before="0" w:after="160" w:line="259" w:lineRule="auto"/>
        <w:rPr>
          <w:sz w:val="16"/>
          <w:szCs w:val="16"/>
        </w:rPr>
      </w:pPr>
      <w:r w:rsidRPr="00012589">
        <w:rPr>
          <w:rFonts w:ascii="Consolas" w:eastAsiaTheme="minorHAnsi" w:hAnsi="Consolas" w:cs="Consolas"/>
          <w:color w:val="000000"/>
          <w:sz w:val="16"/>
          <w:szCs w:val="16"/>
          <w:lang w:bidi="ar-SA"/>
        </w:rPr>
        <w:tab/>
        <w:t>}</w:t>
      </w:r>
    </w:p>
    <w:p w14:paraId="7B6DEB19" w14:textId="77777777" w:rsidR="00830A3B" w:rsidRDefault="00830A3B" w:rsidP="00830A3B">
      <w:pPr>
        <w:rPr>
          <w:b/>
          <w:bCs/>
          <w:lang w:val="en-GB" w:bidi="ar-SA"/>
        </w:rPr>
      </w:pPr>
      <w:r>
        <w:rPr>
          <w:b/>
          <w:bCs/>
          <w:lang w:val="en-GB" w:bidi="ar-SA"/>
        </w:rPr>
        <w:t>Sample Capture request:</w:t>
      </w:r>
    </w:p>
    <w:p w14:paraId="42E11C30" w14:textId="77777777" w:rsidR="00830A3B" w:rsidRDefault="00830A3B" w:rsidP="00830A3B">
      <w:pPr>
        <w:spacing w:before="0" w:after="0"/>
        <w:rPr>
          <w:lang w:bidi="ar-SA"/>
        </w:rPr>
      </w:pPr>
      <w:r>
        <w:br/>
      </w:r>
      <w:r>
        <w:rPr>
          <w:lang w:bidi="ar-SA"/>
        </w:rPr>
        <w:t>POST https://api-m.sandbox.paypal.com/v2/checkout/orders/</w:t>
      </w:r>
      <w:r w:rsidRPr="00107905">
        <w:rPr>
          <w:highlight w:val="yellow"/>
          <w:lang w:bidi="ar-SA"/>
        </w:rPr>
        <w:t>5O190127TN364715T</w:t>
      </w:r>
      <w:r>
        <w:rPr>
          <w:lang w:bidi="ar-SA"/>
        </w:rPr>
        <w:t xml:space="preserve">/capture </w:t>
      </w:r>
    </w:p>
    <w:p w14:paraId="51032BE3" w14:textId="77777777" w:rsidR="00830A3B" w:rsidRDefault="00830A3B" w:rsidP="00830A3B">
      <w:pPr>
        <w:spacing w:before="0" w:after="0"/>
        <w:rPr>
          <w:lang w:bidi="ar-SA"/>
        </w:rPr>
      </w:pPr>
      <w:r>
        <w:rPr>
          <w:lang w:bidi="ar-SA"/>
        </w:rPr>
        <w:t xml:space="preserve">-H "Content-Type: application/json" </w:t>
      </w:r>
    </w:p>
    <w:p w14:paraId="01B78420" w14:textId="77777777" w:rsidR="00830A3B" w:rsidRDefault="00830A3B" w:rsidP="00830A3B">
      <w:pPr>
        <w:spacing w:before="0" w:after="0"/>
        <w:rPr>
          <w:lang w:bidi="ar-SA"/>
        </w:rPr>
      </w:pPr>
      <w:r>
        <w:rPr>
          <w:lang w:bidi="ar-SA"/>
        </w:rPr>
        <w:t xml:space="preserve">-H "Authorization: Bearer Access-Token" </w:t>
      </w:r>
    </w:p>
    <w:p w14:paraId="78547F3C" w14:textId="77777777" w:rsidR="00830A3B" w:rsidRPr="00E14EB2" w:rsidRDefault="00830A3B" w:rsidP="00830A3B">
      <w:pPr>
        <w:rPr>
          <w:lang w:val="en-GB" w:bidi="ar-SA"/>
        </w:rPr>
      </w:pPr>
    </w:p>
    <w:p w14:paraId="50333218" w14:textId="2A27FC25" w:rsidR="004A6B3D" w:rsidRDefault="004A6B3D" w:rsidP="0042297E">
      <w:pPr>
        <w:spacing w:before="0" w:after="160" w:line="259" w:lineRule="auto"/>
      </w:pPr>
    </w:p>
    <w:p w14:paraId="3CB64F6C" w14:textId="77777777" w:rsidR="00830A3B" w:rsidRPr="007E3442" w:rsidRDefault="00830A3B" w:rsidP="00830A3B">
      <w:pPr>
        <w:spacing w:before="0" w:after="0"/>
        <w:rPr>
          <w:b/>
          <w:bCs/>
          <w:lang w:val="en-GB" w:bidi="ar-SA"/>
        </w:rPr>
      </w:pPr>
      <w:r>
        <w:rPr>
          <w:b/>
          <w:bCs/>
          <w:lang w:val="en-GB" w:bidi="ar-SA"/>
        </w:rPr>
        <w:t xml:space="preserve">Sample Capture response: </w:t>
      </w:r>
      <w:r>
        <w:br/>
      </w:r>
      <w:r>
        <w:rPr>
          <w:lang w:val="en-GB" w:bidi="ar-SA"/>
        </w:rPr>
        <w:t>{</w:t>
      </w:r>
    </w:p>
    <w:p w14:paraId="3911AB97" w14:textId="77777777" w:rsidR="00830A3B" w:rsidRDefault="00830A3B" w:rsidP="00830A3B">
      <w:pPr>
        <w:spacing w:before="0" w:after="0"/>
        <w:rPr>
          <w:lang w:val="en-GB" w:bidi="ar-SA"/>
        </w:rPr>
      </w:pPr>
      <w:r>
        <w:rPr>
          <w:lang w:val="en-GB" w:bidi="ar-SA"/>
        </w:rPr>
        <w:t xml:space="preserve">  "id": "5O190127TN364715T",</w:t>
      </w:r>
    </w:p>
    <w:p w14:paraId="75F09306" w14:textId="77777777" w:rsidR="00830A3B" w:rsidRDefault="00830A3B" w:rsidP="00830A3B">
      <w:pPr>
        <w:spacing w:before="0" w:after="0"/>
        <w:rPr>
          <w:lang w:val="en-GB" w:bidi="ar-SA"/>
        </w:rPr>
      </w:pPr>
      <w:r>
        <w:rPr>
          <w:lang w:val="en-GB" w:bidi="ar-SA"/>
        </w:rPr>
        <w:t xml:space="preserve">  "status": "COMPLETED",</w:t>
      </w:r>
    </w:p>
    <w:p w14:paraId="29453ED9" w14:textId="77777777" w:rsidR="00830A3B" w:rsidRDefault="00830A3B" w:rsidP="00830A3B">
      <w:pPr>
        <w:spacing w:before="0" w:after="0"/>
        <w:rPr>
          <w:lang w:val="en-GB" w:bidi="ar-SA"/>
        </w:rPr>
      </w:pPr>
      <w:r>
        <w:rPr>
          <w:lang w:val="en-GB" w:bidi="ar-SA"/>
        </w:rPr>
        <w:t xml:space="preserve">  "payer": {</w:t>
      </w:r>
    </w:p>
    <w:p w14:paraId="6088D370" w14:textId="77777777" w:rsidR="00830A3B" w:rsidRDefault="00830A3B" w:rsidP="00830A3B">
      <w:pPr>
        <w:spacing w:before="0" w:after="0"/>
        <w:rPr>
          <w:lang w:val="en-GB" w:bidi="ar-SA"/>
        </w:rPr>
      </w:pPr>
      <w:r>
        <w:rPr>
          <w:lang w:val="en-GB" w:bidi="ar-SA"/>
        </w:rPr>
        <w:t xml:space="preserve">    "name": {</w:t>
      </w:r>
    </w:p>
    <w:p w14:paraId="7C2449E6" w14:textId="77777777" w:rsidR="00830A3B" w:rsidRDefault="00830A3B" w:rsidP="00830A3B">
      <w:pPr>
        <w:spacing w:before="0" w:after="0"/>
        <w:rPr>
          <w:lang w:val="en-GB" w:bidi="ar-SA"/>
        </w:rPr>
      </w:pPr>
      <w:r>
        <w:rPr>
          <w:lang w:val="en-GB" w:bidi="ar-SA"/>
        </w:rPr>
        <w:t xml:space="preserve">      "given_name": "John",</w:t>
      </w:r>
    </w:p>
    <w:p w14:paraId="1733F112" w14:textId="77777777" w:rsidR="00830A3B" w:rsidRDefault="00830A3B" w:rsidP="00830A3B">
      <w:pPr>
        <w:spacing w:before="0" w:after="0"/>
        <w:rPr>
          <w:lang w:val="en-GB" w:bidi="ar-SA"/>
        </w:rPr>
      </w:pPr>
      <w:r>
        <w:rPr>
          <w:lang w:val="en-GB" w:bidi="ar-SA"/>
        </w:rPr>
        <w:t xml:space="preserve">      "surname": "Doe"</w:t>
      </w:r>
    </w:p>
    <w:p w14:paraId="3EB40466" w14:textId="77777777" w:rsidR="00830A3B" w:rsidRDefault="00830A3B" w:rsidP="00830A3B">
      <w:pPr>
        <w:spacing w:before="0" w:after="0"/>
        <w:rPr>
          <w:lang w:val="en-GB" w:bidi="ar-SA"/>
        </w:rPr>
      </w:pPr>
      <w:r>
        <w:rPr>
          <w:lang w:val="en-GB" w:bidi="ar-SA"/>
        </w:rPr>
        <w:t xml:space="preserve">    },</w:t>
      </w:r>
    </w:p>
    <w:p w14:paraId="1B199420" w14:textId="77777777" w:rsidR="00830A3B" w:rsidRDefault="00830A3B" w:rsidP="00830A3B">
      <w:pPr>
        <w:spacing w:before="0" w:after="0"/>
        <w:rPr>
          <w:lang w:val="en-GB" w:bidi="ar-SA"/>
        </w:rPr>
      </w:pPr>
      <w:r>
        <w:rPr>
          <w:lang w:val="en-GB" w:bidi="ar-SA"/>
        </w:rPr>
        <w:t xml:space="preserve">    "email_address": "customer@example.com",</w:t>
      </w:r>
    </w:p>
    <w:p w14:paraId="3F5445A6" w14:textId="77777777" w:rsidR="00830A3B" w:rsidRDefault="00830A3B" w:rsidP="00830A3B">
      <w:pPr>
        <w:spacing w:before="0" w:after="0"/>
        <w:rPr>
          <w:lang w:val="en-GB" w:bidi="ar-SA"/>
        </w:rPr>
      </w:pPr>
      <w:r>
        <w:rPr>
          <w:lang w:val="en-GB" w:bidi="ar-SA"/>
        </w:rPr>
        <w:t xml:space="preserve">    "payer_id": "QYR5Z8XDVJNXQ"</w:t>
      </w:r>
    </w:p>
    <w:p w14:paraId="1F00C9B9" w14:textId="77777777" w:rsidR="00830A3B" w:rsidRDefault="00830A3B" w:rsidP="00830A3B">
      <w:pPr>
        <w:spacing w:before="0" w:after="0"/>
        <w:rPr>
          <w:lang w:val="en-GB" w:bidi="ar-SA"/>
        </w:rPr>
      </w:pPr>
      <w:r>
        <w:rPr>
          <w:lang w:val="en-GB" w:bidi="ar-SA"/>
        </w:rPr>
        <w:t xml:space="preserve">  },</w:t>
      </w:r>
    </w:p>
    <w:p w14:paraId="7C477E91" w14:textId="77777777" w:rsidR="00830A3B" w:rsidRDefault="00830A3B" w:rsidP="00830A3B">
      <w:pPr>
        <w:spacing w:before="0" w:after="0"/>
        <w:rPr>
          <w:lang w:val="en-GB" w:bidi="ar-SA"/>
        </w:rPr>
      </w:pPr>
      <w:r>
        <w:rPr>
          <w:lang w:val="en-GB" w:bidi="ar-SA"/>
        </w:rPr>
        <w:t xml:space="preserve">  "purchase_units": [</w:t>
      </w:r>
    </w:p>
    <w:p w14:paraId="5DCF8200" w14:textId="77777777" w:rsidR="00830A3B" w:rsidRDefault="00830A3B" w:rsidP="00830A3B">
      <w:pPr>
        <w:spacing w:before="0" w:after="0"/>
        <w:rPr>
          <w:lang w:val="en-GB" w:bidi="ar-SA"/>
        </w:rPr>
      </w:pPr>
      <w:r>
        <w:rPr>
          <w:lang w:val="en-GB" w:bidi="ar-SA"/>
        </w:rPr>
        <w:t xml:space="preserve">    {</w:t>
      </w:r>
    </w:p>
    <w:p w14:paraId="7CBB279E" w14:textId="77777777" w:rsidR="00830A3B" w:rsidRDefault="00830A3B" w:rsidP="00830A3B">
      <w:pPr>
        <w:spacing w:before="0" w:after="0"/>
        <w:rPr>
          <w:lang w:val="en-GB" w:bidi="ar-SA"/>
        </w:rPr>
      </w:pPr>
      <w:r>
        <w:rPr>
          <w:lang w:val="en-GB" w:bidi="ar-SA"/>
        </w:rPr>
        <w:t xml:space="preserve">      "reference_id": "d9f80740-38f0-11e8-b467-0ed5f89f718b",</w:t>
      </w:r>
    </w:p>
    <w:p w14:paraId="32EBCEA3" w14:textId="77777777" w:rsidR="00830A3B" w:rsidRDefault="00830A3B" w:rsidP="00830A3B">
      <w:pPr>
        <w:spacing w:before="0" w:after="0"/>
        <w:rPr>
          <w:lang w:val="en-GB" w:bidi="ar-SA"/>
        </w:rPr>
      </w:pPr>
      <w:r>
        <w:rPr>
          <w:lang w:val="en-GB" w:bidi="ar-SA"/>
        </w:rPr>
        <w:t xml:space="preserve">      "shipping": {</w:t>
      </w:r>
    </w:p>
    <w:p w14:paraId="1B630EF8" w14:textId="77777777" w:rsidR="00830A3B" w:rsidRDefault="00830A3B" w:rsidP="00830A3B">
      <w:pPr>
        <w:spacing w:before="0" w:after="0"/>
        <w:rPr>
          <w:lang w:val="en-GB" w:bidi="ar-SA"/>
        </w:rPr>
      </w:pPr>
      <w:r>
        <w:rPr>
          <w:lang w:val="en-GB" w:bidi="ar-SA"/>
        </w:rPr>
        <w:t xml:space="preserve">        "address": {</w:t>
      </w:r>
    </w:p>
    <w:p w14:paraId="42420C12" w14:textId="77777777" w:rsidR="00830A3B" w:rsidRDefault="00830A3B" w:rsidP="00830A3B">
      <w:pPr>
        <w:spacing w:before="0" w:after="0"/>
        <w:rPr>
          <w:lang w:val="en-GB" w:bidi="ar-SA"/>
        </w:rPr>
      </w:pPr>
      <w:r>
        <w:rPr>
          <w:lang w:val="en-GB" w:bidi="ar-SA"/>
        </w:rPr>
        <w:t xml:space="preserve">          "address_line_1": "2211 N First Street",</w:t>
      </w:r>
    </w:p>
    <w:p w14:paraId="7AD5EF6B" w14:textId="77777777" w:rsidR="00830A3B" w:rsidRDefault="00830A3B" w:rsidP="00830A3B">
      <w:pPr>
        <w:spacing w:before="0" w:after="0"/>
        <w:rPr>
          <w:lang w:val="en-GB" w:bidi="ar-SA"/>
        </w:rPr>
      </w:pPr>
      <w:r>
        <w:rPr>
          <w:lang w:val="en-GB" w:bidi="ar-SA"/>
        </w:rPr>
        <w:t xml:space="preserve">          "address_line_2": "Building 17",</w:t>
      </w:r>
    </w:p>
    <w:p w14:paraId="7C4ED6C0" w14:textId="77777777" w:rsidR="00830A3B" w:rsidRDefault="00830A3B" w:rsidP="00830A3B">
      <w:pPr>
        <w:spacing w:before="0" w:after="0"/>
        <w:rPr>
          <w:lang w:val="en-GB" w:bidi="ar-SA"/>
        </w:rPr>
      </w:pPr>
      <w:r>
        <w:rPr>
          <w:lang w:val="en-GB" w:bidi="ar-SA"/>
        </w:rPr>
        <w:t xml:space="preserve">          "admin_area_2": "San Jose",</w:t>
      </w:r>
    </w:p>
    <w:p w14:paraId="77917FC1" w14:textId="77777777" w:rsidR="00830A3B" w:rsidRDefault="00830A3B" w:rsidP="00830A3B">
      <w:pPr>
        <w:spacing w:before="0" w:after="0"/>
        <w:rPr>
          <w:lang w:val="en-GB" w:bidi="ar-SA"/>
        </w:rPr>
      </w:pPr>
      <w:r>
        <w:rPr>
          <w:lang w:val="en-GB" w:bidi="ar-SA"/>
        </w:rPr>
        <w:t xml:space="preserve">          "admin_area_1": "CA",</w:t>
      </w:r>
    </w:p>
    <w:p w14:paraId="23DF00A2" w14:textId="77777777" w:rsidR="00830A3B" w:rsidRDefault="00830A3B" w:rsidP="00830A3B">
      <w:pPr>
        <w:spacing w:before="0" w:after="0"/>
        <w:rPr>
          <w:lang w:val="en-GB" w:bidi="ar-SA"/>
        </w:rPr>
      </w:pPr>
      <w:r>
        <w:rPr>
          <w:lang w:val="en-GB" w:bidi="ar-SA"/>
        </w:rPr>
        <w:t xml:space="preserve">          "postal_code": "95131",</w:t>
      </w:r>
    </w:p>
    <w:p w14:paraId="3D280185" w14:textId="77777777" w:rsidR="00830A3B" w:rsidRDefault="00830A3B" w:rsidP="00830A3B">
      <w:pPr>
        <w:spacing w:before="0" w:after="0"/>
        <w:rPr>
          <w:lang w:val="en-GB" w:bidi="ar-SA"/>
        </w:rPr>
      </w:pPr>
      <w:r>
        <w:rPr>
          <w:lang w:val="en-GB" w:bidi="ar-SA"/>
        </w:rPr>
        <w:t xml:space="preserve">          "country_code": "US"</w:t>
      </w:r>
    </w:p>
    <w:p w14:paraId="42CF2DC6" w14:textId="77777777" w:rsidR="00830A3B" w:rsidRDefault="00830A3B" w:rsidP="00830A3B">
      <w:pPr>
        <w:spacing w:before="0" w:after="0"/>
        <w:rPr>
          <w:lang w:val="en-GB" w:bidi="ar-SA"/>
        </w:rPr>
      </w:pPr>
      <w:r>
        <w:rPr>
          <w:lang w:val="en-GB" w:bidi="ar-SA"/>
        </w:rPr>
        <w:t xml:space="preserve">        }</w:t>
      </w:r>
    </w:p>
    <w:p w14:paraId="211BD255" w14:textId="77777777" w:rsidR="00830A3B" w:rsidRDefault="00830A3B" w:rsidP="00830A3B">
      <w:pPr>
        <w:spacing w:before="0" w:after="0"/>
        <w:rPr>
          <w:lang w:val="en-GB" w:bidi="ar-SA"/>
        </w:rPr>
      </w:pPr>
      <w:r>
        <w:rPr>
          <w:lang w:val="en-GB" w:bidi="ar-SA"/>
        </w:rPr>
        <w:t xml:space="preserve">      },</w:t>
      </w:r>
    </w:p>
    <w:p w14:paraId="4360D2B5" w14:textId="77777777" w:rsidR="00830A3B" w:rsidRDefault="00830A3B" w:rsidP="00830A3B">
      <w:pPr>
        <w:spacing w:before="0" w:after="0"/>
        <w:rPr>
          <w:lang w:val="en-GB" w:bidi="ar-SA"/>
        </w:rPr>
      </w:pPr>
      <w:r>
        <w:rPr>
          <w:lang w:val="en-GB" w:bidi="ar-SA"/>
        </w:rPr>
        <w:t xml:space="preserve">      "payments": {</w:t>
      </w:r>
    </w:p>
    <w:p w14:paraId="74803CB2" w14:textId="77777777" w:rsidR="00830A3B" w:rsidRDefault="00830A3B" w:rsidP="00830A3B">
      <w:pPr>
        <w:spacing w:before="0" w:after="0"/>
        <w:rPr>
          <w:lang w:val="en-GB" w:bidi="ar-SA"/>
        </w:rPr>
      </w:pPr>
      <w:r>
        <w:rPr>
          <w:lang w:val="en-GB" w:bidi="ar-SA"/>
        </w:rPr>
        <w:t xml:space="preserve">        "captures": [</w:t>
      </w:r>
    </w:p>
    <w:p w14:paraId="76A57BC9" w14:textId="77777777" w:rsidR="00830A3B" w:rsidRDefault="00830A3B" w:rsidP="00830A3B">
      <w:pPr>
        <w:spacing w:before="0" w:after="0"/>
        <w:rPr>
          <w:lang w:val="en-GB" w:bidi="ar-SA"/>
        </w:rPr>
      </w:pPr>
      <w:r>
        <w:rPr>
          <w:lang w:val="en-GB" w:bidi="ar-SA"/>
        </w:rPr>
        <w:t xml:space="preserve">          {</w:t>
      </w:r>
    </w:p>
    <w:p w14:paraId="458AC96D" w14:textId="77777777" w:rsidR="00830A3B" w:rsidRDefault="00830A3B" w:rsidP="00830A3B">
      <w:pPr>
        <w:spacing w:before="0" w:after="0"/>
        <w:rPr>
          <w:lang w:val="en-GB" w:bidi="ar-SA"/>
        </w:rPr>
      </w:pPr>
      <w:r>
        <w:rPr>
          <w:lang w:val="en-GB" w:bidi="ar-SA"/>
        </w:rPr>
        <w:lastRenderedPageBreak/>
        <w:t xml:space="preserve">            </w:t>
      </w:r>
      <w:r w:rsidRPr="002E7F65">
        <w:rPr>
          <w:highlight w:val="yellow"/>
          <w:lang w:val="en-GB" w:bidi="ar-SA"/>
        </w:rPr>
        <w:t>"id": "3C679366HH908993F",</w:t>
      </w:r>
      <w:r>
        <w:rPr>
          <w:lang w:val="en-GB" w:bidi="ar-SA"/>
        </w:rPr>
        <w:t xml:space="preserve">     //Capture Id.  Store this for future refund/partial refund.</w:t>
      </w:r>
    </w:p>
    <w:p w14:paraId="785E3ABA" w14:textId="77777777" w:rsidR="00830A3B" w:rsidRDefault="00830A3B" w:rsidP="00830A3B">
      <w:pPr>
        <w:spacing w:before="0" w:after="0"/>
        <w:rPr>
          <w:lang w:val="en-GB" w:bidi="ar-SA"/>
        </w:rPr>
      </w:pPr>
      <w:r>
        <w:rPr>
          <w:lang w:val="en-GB" w:bidi="ar-SA"/>
        </w:rPr>
        <w:t xml:space="preserve">            "status": "COMPLETED",</w:t>
      </w:r>
    </w:p>
    <w:p w14:paraId="51FFF37F" w14:textId="77777777" w:rsidR="00830A3B" w:rsidRDefault="00830A3B" w:rsidP="00830A3B">
      <w:pPr>
        <w:spacing w:before="0" w:after="0"/>
        <w:rPr>
          <w:lang w:val="en-GB" w:bidi="ar-SA"/>
        </w:rPr>
      </w:pPr>
      <w:r>
        <w:rPr>
          <w:lang w:val="en-GB" w:bidi="ar-SA"/>
        </w:rPr>
        <w:t xml:space="preserve">            "amount": {</w:t>
      </w:r>
    </w:p>
    <w:p w14:paraId="632D27C6" w14:textId="77777777" w:rsidR="00830A3B" w:rsidRDefault="00830A3B" w:rsidP="00830A3B">
      <w:pPr>
        <w:spacing w:before="0" w:after="0"/>
        <w:rPr>
          <w:lang w:val="en-GB" w:bidi="ar-SA"/>
        </w:rPr>
      </w:pPr>
      <w:r>
        <w:rPr>
          <w:lang w:val="en-GB" w:bidi="ar-SA"/>
        </w:rPr>
        <w:t xml:space="preserve">              "currency_code": "USD",</w:t>
      </w:r>
    </w:p>
    <w:p w14:paraId="565BD28F" w14:textId="77777777" w:rsidR="00830A3B" w:rsidRDefault="00830A3B" w:rsidP="00830A3B">
      <w:pPr>
        <w:spacing w:before="0" w:after="0"/>
        <w:rPr>
          <w:lang w:val="en-GB" w:bidi="ar-SA"/>
        </w:rPr>
      </w:pPr>
      <w:r>
        <w:rPr>
          <w:lang w:val="en-GB" w:bidi="ar-SA"/>
        </w:rPr>
        <w:t xml:space="preserve">              "value": "100.00"</w:t>
      </w:r>
    </w:p>
    <w:p w14:paraId="1BA9ACEA" w14:textId="77777777" w:rsidR="00830A3B" w:rsidRDefault="00830A3B" w:rsidP="00830A3B">
      <w:pPr>
        <w:spacing w:before="0" w:after="0"/>
        <w:rPr>
          <w:lang w:val="en-GB" w:bidi="ar-SA"/>
        </w:rPr>
      </w:pPr>
      <w:r>
        <w:rPr>
          <w:lang w:val="en-GB" w:bidi="ar-SA"/>
        </w:rPr>
        <w:t xml:space="preserve">            },</w:t>
      </w:r>
    </w:p>
    <w:p w14:paraId="575B553D" w14:textId="77777777" w:rsidR="00830A3B" w:rsidRDefault="00830A3B" w:rsidP="00830A3B">
      <w:pPr>
        <w:spacing w:before="0" w:after="0"/>
        <w:rPr>
          <w:lang w:val="en-GB" w:bidi="ar-SA"/>
        </w:rPr>
      </w:pPr>
      <w:r>
        <w:rPr>
          <w:lang w:val="en-GB" w:bidi="ar-SA"/>
        </w:rPr>
        <w:t xml:space="preserve">            "seller_protection": {</w:t>
      </w:r>
    </w:p>
    <w:p w14:paraId="65E1E2E5" w14:textId="77777777" w:rsidR="00830A3B" w:rsidRDefault="00830A3B" w:rsidP="00830A3B">
      <w:pPr>
        <w:spacing w:before="0" w:after="0"/>
        <w:rPr>
          <w:lang w:val="en-GB" w:bidi="ar-SA"/>
        </w:rPr>
      </w:pPr>
      <w:r>
        <w:rPr>
          <w:lang w:val="en-GB" w:bidi="ar-SA"/>
        </w:rPr>
        <w:t xml:space="preserve">              "status": "ELIGIBLE",</w:t>
      </w:r>
    </w:p>
    <w:p w14:paraId="25CA4DF3" w14:textId="77777777" w:rsidR="00830A3B" w:rsidRDefault="00830A3B" w:rsidP="00830A3B">
      <w:pPr>
        <w:spacing w:before="0" w:after="0"/>
        <w:rPr>
          <w:lang w:val="en-GB" w:bidi="ar-SA"/>
        </w:rPr>
      </w:pPr>
      <w:r>
        <w:rPr>
          <w:lang w:val="en-GB" w:bidi="ar-SA"/>
        </w:rPr>
        <w:t xml:space="preserve">              "dispute_categories": [</w:t>
      </w:r>
    </w:p>
    <w:p w14:paraId="5D1D2630" w14:textId="77777777" w:rsidR="00830A3B" w:rsidRDefault="00830A3B" w:rsidP="00830A3B">
      <w:pPr>
        <w:spacing w:before="0" w:after="0"/>
        <w:rPr>
          <w:lang w:val="en-GB" w:bidi="ar-SA"/>
        </w:rPr>
      </w:pPr>
      <w:r>
        <w:rPr>
          <w:lang w:val="en-GB" w:bidi="ar-SA"/>
        </w:rPr>
        <w:t xml:space="preserve">                "ITEM_NOT_RECEIVED",</w:t>
      </w:r>
    </w:p>
    <w:p w14:paraId="424EE125" w14:textId="77777777" w:rsidR="00830A3B" w:rsidRDefault="00830A3B" w:rsidP="00830A3B">
      <w:pPr>
        <w:spacing w:before="0" w:after="0"/>
        <w:rPr>
          <w:lang w:val="en-GB" w:bidi="ar-SA"/>
        </w:rPr>
      </w:pPr>
      <w:r>
        <w:rPr>
          <w:lang w:val="en-GB" w:bidi="ar-SA"/>
        </w:rPr>
        <w:t xml:space="preserve">                "UNAUTHORIZED_TRANSACTION"</w:t>
      </w:r>
    </w:p>
    <w:p w14:paraId="67201CE2" w14:textId="77777777" w:rsidR="00830A3B" w:rsidRDefault="00830A3B" w:rsidP="00830A3B">
      <w:pPr>
        <w:spacing w:before="0" w:after="0"/>
        <w:rPr>
          <w:lang w:val="en-GB" w:bidi="ar-SA"/>
        </w:rPr>
      </w:pPr>
      <w:r>
        <w:rPr>
          <w:lang w:val="en-GB" w:bidi="ar-SA"/>
        </w:rPr>
        <w:t xml:space="preserve">              ]</w:t>
      </w:r>
    </w:p>
    <w:p w14:paraId="5600FF23" w14:textId="77777777" w:rsidR="00830A3B" w:rsidRDefault="00830A3B" w:rsidP="00830A3B">
      <w:pPr>
        <w:spacing w:before="0" w:after="0"/>
        <w:rPr>
          <w:lang w:val="en-GB" w:bidi="ar-SA"/>
        </w:rPr>
      </w:pPr>
      <w:r>
        <w:rPr>
          <w:lang w:val="en-GB" w:bidi="ar-SA"/>
        </w:rPr>
        <w:t xml:space="preserve">            },</w:t>
      </w:r>
    </w:p>
    <w:p w14:paraId="7F48D746" w14:textId="77777777" w:rsidR="00830A3B" w:rsidRDefault="00830A3B" w:rsidP="00830A3B">
      <w:pPr>
        <w:spacing w:before="0" w:after="0"/>
        <w:rPr>
          <w:lang w:val="en-GB" w:bidi="ar-SA"/>
        </w:rPr>
      </w:pPr>
      <w:r>
        <w:rPr>
          <w:lang w:val="en-GB" w:bidi="ar-SA"/>
        </w:rPr>
        <w:t xml:space="preserve">            "final_capture": true,</w:t>
      </w:r>
    </w:p>
    <w:p w14:paraId="28779869" w14:textId="77777777" w:rsidR="00830A3B" w:rsidRDefault="00830A3B" w:rsidP="00830A3B">
      <w:pPr>
        <w:spacing w:before="0" w:after="0"/>
        <w:rPr>
          <w:lang w:val="en-GB" w:bidi="ar-SA"/>
        </w:rPr>
      </w:pPr>
      <w:r>
        <w:rPr>
          <w:lang w:val="en-GB" w:bidi="ar-SA"/>
        </w:rPr>
        <w:t xml:space="preserve">            "disbursement_mode": "INSTANT",</w:t>
      </w:r>
    </w:p>
    <w:p w14:paraId="0F1EB0EA" w14:textId="77777777" w:rsidR="00830A3B" w:rsidRDefault="00830A3B" w:rsidP="00830A3B">
      <w:pPr>
        <w:spacing w:before="0" w:after="0"/>
        <w:rPr>
          <w:lang w:val="en-GB" w:bidi="ar-SA"/>
        </w:rPr>
      </w:pPr>
      <w:r>
        <w:rPr>
          <w:lang w:val="en-GB" w:bidi="ar-SA"/>
        </w:rPr>
        <w:t xml:space="preserve">            "seller_receivable_breakdown": {</w:t>
      </w:r>
    </w:p>
    <w:p w14:paraId="2775C066" w14:textId="77777777" w:rsidR="00830A3B" w:rsidRDefault="00830A3B" w:rsidP="00830A3B">
      <w:pPr>
        <w:spacing w:before="0" w:after="0"/>
        <w:rPr>
          <w:lang w:val="en-GB" w:bidi="ar-SA"/>
        </w:rPr>
      </w:pPr>
      <w:r>
        <w:rPr>
          <w:lang w:val="en-GB" w:bidi="ar-SA"/>
        </w:rPr>
        <w:t xml:space="preserve">              "gross_amount": {</w:t>
      </w:r>
    </w:p>
    <w:p w14:paraId="6B62D627" w14:textId="77777777" w:rsidR="00830A3B" w:rsidRDefault="00830A3B" w:rsidP="00830A3B">
      <w:pPr>
        <w:spacing w:before="0" w:after="0"/>
        <w:rPr>
          <w:lang w:val="en-GB" w:bidi="ar-SA"/>
        </w:rPr>
      </w:pPr>
      <w:r>
        <w:rPr>
          <w:lang w:val="en-GB" w:bidi="ar-SA"/>
        </w:rPr>
        <w:t xml:space="preserve">                "currency_code": "USD",</w:t>
      </w:r>
    </w:p>
    <w:p w14:paraId="49BE92D9" w14:textId="77777777" w:rsidR="00830A3B" w:rsidRDefault="00830A3B" w:rsidP="00830A3B">
      <w:pPr>
        <w:spacing w:before="0" w:after="0"/>
        <w:rPr>
          <w:lang w:val="en-GB" w:bidi="ar-SA"/>
        </w:rPr>
      </w:pPr>
      <w:r>
        <w:rPr>
          <w:lang w:val="en-GB" w:bidi="ar-SA"/>
        </w:rPr>
        <w:t xml:space="preserve">                "value": "100.00"</w:t>
      </w:r>
    </w:p>
    <w:p w14:paraId="2F147243" w14:textId="77777777" w:rsidR="00830A3B" w:rsidRDefault="00830A3B" w:rsidP="00830A3B">
      <w:pPr>
        <w:spacing w:before="0" w:after="0"/>
        <w:rPr>
          <w:lang w:val="en-GB" w:bidi="ar-SA"/>
        </w:rPr>
      </w:pPr>
      <w:r>
        <w:rPr>
          <w:lang w:val="en-GB" w:bidi="ar-SA"/>
        </w:rPr>
        <w:t xml:space="preserve">              },</w:t>
      </w:r>
    </w:p>
    <w:p w14:paraId="3E704F9A" w14:textId="77777777" w:rsidR="00830A3B" w:rsidRDefault="00830A3B" w:rsidP="00830A3B">
      <w:pPr>
        <w:spacing w:before="0" w:after="0"/>
        <w:rPr>
          <w:lang w:val="en-GB" w:bidi="ar-SA"/>
        </w:rPr>
      </w:pPr>
      <w:r>
        <w:rPr>
          <w:lang w:val="en-GB" w:bidi="ar-SA"/>
        </w:rPr>
        <w:t xml:space="preserve">              "paypal_fee": {</w:t>
      </w:r>
    </w:p>
    <w:p w14:paraId="75AAA9EC" w14:textId="77777777" w:rsidR="00830A3B" w:rsidRDefault="00830A3B" w:rsidP="00830A3B">
      <w:pPr>
        <w:spacing w:before="0" w:after="0"/>
        <w:rPr>
          <w:lang w:val="en-GB" w:bidi="ar-SA"/>
        </w:rPr>
      </w:pPr>
      <w:r>
        <w:rPr>
          <w:lang w:val="en-GB" w:bidi="ar-SA"/>
        </w:rPr>
        <w:t xml:space="preserve">                "currency_code": "USD",</w:t>
      </w:r>
    </w:p>
    <w:p w14:paraId="2F45C0EA" w14:textId="77777777" w:rsidR="00830A3B" w:rsidRDefault="00830A3B" w:rsidP="00830A3B">
      <w:pPr>
        <w:spacing w:before="0" w:after="0"/>
        <w:rPr>
          <w:lang w:val="en-GB" w:bidi="ar-SA"/>
        </w:rPr>
      </w:pPr>
      <w:r>
        <w:rPr>
          <w:lang w:val="en-GB" w:bidi="ar-SA"/>
        </w:rPr>
        <w:t xml:space="preserve">                "value": "3.00"</w:t>
      </w:r>
    </w:p>
    <w:p w14:paraId="2206A65A" w14:textId="77777777" w:rsidR="00830A3B" w:rsidRDefault="00830A3B" w:rsidP="00830A3B">
      <w:pPr>
        <w:spacing w:before="0" w:after="0"/>
        <w:rPr>
          <w:lang w:val="en-GB" w:bidi="ar-SA"/>
        </w:rPr>
      </w:pPr>
      <w:r>
        <w:rPr>
          <w:lang w:val="en-GB" w:bidi="ar-SA"/>
        </w:rPr>
        <w:t xml:space="preserve">              },</w:t>
      </w:r>
    </w:p>
    <w:p w14:paraId="7428A043" w14:textId="77777777" w:rsidR="00830A3B" w:rsidRDefault="00830A3B" w:rsidP="00830A3B">
      <w:pPr>
        <w:spacing w:before="0" w:after="0"/>
        <w:rPr>
          <w:lang w:val="en-GB" w:bidi="ar-SA"/>
        </w:rPr>
      </w:pPr>
      <w:r>
        <w:rPr>
          <w:lang w:val="en-GB" w:bidi="ar-SA"/>
        </w:rPr>
        <w:t xml:space="preserve">              "net_amount": {</w:t>
      </w:r>
    </w:p>
    <w:p w14:paraId="559914D0" w14:textId="77777777" w:rsidR="00830A3B" w:rsidRDefault="00830A3B" w:rsidP="00830A3B">
      <w:pPr>
        <w:spacing w:before="0" w:after="0"/>
        <w:rPr>
          <w:lang w:val="en-GB" w:bidi="ar-SA"/>
        </w:rPr>
      </w:pPr>
      <w:r>
        <w:rPr>
          <w:lang w:val="en-GB" w:bidi="ar-SA"/>
        </w:rPr>
        <w:t xml:space="preserve">                "currency_code": "USD",</w:t>
      </w:r>
    </w:p>
    <w:p w14:paraId="6CC04DBF" w14:textId="77777777" w:rsidR="00830A3B" w:rsidRDefault="00830A3B" w:rsidP="00830A3B">
      <w:pPr>
        <w:spacing w:before="0" w:after="0"/>
        <w:rPr>
          <w:lang w:val="en-GB" w:bidi="ar-SA"/>
        </w:rPr>
      </w:pPr>
      <w:r>
        <w:rPr>
          <w:lang w:val="en-GB" w:bidi="ar-SA"/>
        </w:rPr>
        <w:t xml:space="preserve">                "value": "97.00"</w:t>
      </w:r>
    </w:p>
    <w:p w14:paraId="28737E97" w14:textId="77777777" w:rsidR="00830A3B" w:rsidRDefault="00830A3B" w:rsidP="00830A3B">
      <w:pPr>
        <w:spacing w:before="0" w:after="0"/>
        <w:rPr>
          <w:lang w:val="en-GB" w:bidi="ar-SA"/>
        </w:rPr>
      </w:pPr>
      <w:r>
        <w:rPr>
          <w:lang w:val="en-GB" w:bidi="ar-SA"/>
        </w:rPr>
        <w:t xml:space="preserve">              }</w:t>
      </w:r>
    </w:p>
    <w:p w14:paraId="71CC3767" w14:textId="77777777" w:rsidR="00830A3B" w:rsidRDefault="00830A3B" w:rsidP="00830A3B">
      <w:pPr>
        <w:spacing w:before="0" w:after="0"/>
        <w:rPr>
          <w:lang w:val="en-GB" w:bidi="ar-SA"/>
        </w:rPr>
      </w:pPr>
      <w:r>
        <w:rPr>
          <w:lang w:val="en-GB" w:bidi="ar-SA"/>
        </w:rPr>
        <w:t xml:space="preserve">            },</w:t>
      </w:r>
    </w:p>
    <w:p w14:paraId="42764E5F" w14:textId="77777777" w:rsidR="00830A3B" w:rsidRDefault="00830A3B" w:rsidP="00830A3B">
      <w:pPr>
        <w:spacing w:before="0" w:after="0"/>
        <w:rPr>
          <w:lang w:val="en-GB" w:bidi="ar-SA"/>
        </w:rPr>
      </w:pPr>
      <w:r>
        <w:rPr>
          <w:lang w:val="en-GB" w:bidi="ar-SA"/>
        </w:rPr>
        <w:t xml:space="preserve">            "create_time": "2018-04-01T21:20:49Z",</w:t>
      </w:r>
    </w:p>
    <w:p w14:paraId="4FA97857" w14:textId="77777777" w:rsidR="00830A3B" w:rsidRDefault="00830A3B" w:rsidP="00830A3B">
      <w:pPr>
        <w:spacing w:before="0" w:after="0"/>
        <w:rPr>
          <w:lang w:val="en-GB" w:bidi="ar-SA"/>
        </w:rPr>
      </w:pPr>
      <w:r>
        <w:rPr>
          <w:lang w:val="en-GB" w:bidi="ar-SA"/>
        </w:rPr>
        <w:t xml:space="preserve">            "update_time": "2018-04-01T21:20:49Z",</w:t>
      </w:r>
    </w:p>
    <w:p w14:paraId="337A75AD" w14:textId="77777777" w:rsidR="00830A3B" w:rsidRDefault="00830A3B" w:rsidP="00830A3B">
      <w:pPr>
        <w:spacing w:before="0" w:after="0"/>
        <w:rPr>
          <w:lang w:val="en-GB" w:bidi="ar-SA"/>
        </w:rPr>
      </w:pPr>
      <w:r>
        <w:rPr>
          <w:lang w:val="en-GB" w:bidi="ar-SA"/>
        </w:rPr>
        <w:t xml:space="preserve">            "links": [</w:t>
      </w:r>
    </w:p>
    <w:p w14:paraId="7C01400A" w14:textId="77777777" w:rsidR="00830A3B" w:rsidRDefault="00830A3B" w:rsidP="00830A3B">
      <w:pPr>
        <w:spacing w:before="0" w:after="0"/>
        <w:rPr>
          <w:lang w:val="en-GB" w:bidi="ar-SA"/>
        </w:rPr>
      </w:pPr>
      <w:r>
        <w:rPr>
          <w:lang w:val="en-GB" w:bidi="ar-SA"/>
        </w:rPr>
        <w:t xml:space="preserve">              {</w:t>
      </w:r>
    </w:p>
    <w:p w14:paraId="5702C9CD" w14:textId="77777777" w:rsidR="00830A3B" w:rsidRDefault="00830A3B" w:rsidP="00830A3B">
      <w:pPr>
        <w:spacing w:before="0" w:after="0"/>
        <w:rPr>
          <w:lang w:val="en-GB" w:bidi="ar-SA"/>
        </w:rPr>
      </w:pPr>
      <w:r>
        <w:rPr>
          <w:lang w:val="en-GB" w:bidi="ar-SA"/>
        </w:rPr>
        <w:t xml:space="preserve">                "href": "https://api-m.paypal.com/v2/payments/captures/3C679366HH908993F",</w:t>
      </w:r>
    </w:p>
    <w:p w14:paraId="21049537" w14:textId="77777777" w:rsidR="00830A3B" w:rsidRDefault="00830A3B" w:rsidP="00830A3B">
      <w:pPr>
        <w:spacing w:before="0" w:after="0"/>
        <w:rPr>
          <w:lang w:val="en-GB" w:bidi="ar-SA"/>
        </w:rPr>
      </w:pPr>
      <w:r>
        <w:rPr>
          <w:lang w:val="en-GB" w:bidi="ar-SA"/>
        </w:rPr>
        <w:t xml:space="preserve">                "rel": "self",</w:t>
      </w:r>
    </w:p>
    <w:p w14:paraId="47DD2D5B" w14:textId="77777777" w:rsidR="00830A3B" w:rsidRDefault="00830A3B" w:rsidP="00830A3B">
      <w:pPr>
        <w:spacing w:before="0" w:after="0"/>
        <w:rPr>
          <w:lang w:val="en-GB" w:bidi="ar-SA"/>
        </w:rPr>
      </w:pPr>
      <w:r>
        <w:rPr>
          <w:lang w:val="en-GB" w:bidi="ar-SA"/>
        </w:rPr>
        <w:t xml:space="preserve">                "method": "GET"</w:t>
      </w:r>
    </w:p>
    <w:p w14:paraId="0B21D5C0" w14:textId="77777777" w:rsidR="00830A3B" w:rsidRDefault="00830A3B" w:rsidP="00830A3B">
      <w:pPr>
        <w:spacing w:before="0" w:after="0"/>
        <w:rPr>
          <w:lang w:val="en-GB" w:bidi="ar-SA"/>
        </w:rPr>
      </w:pPr>
      <w:r>
        <w:rPr>
          <w:lang w:val="en-GB" w:bidi="ar-SA"/>
        </w:rPr>
        <w:t xml:space="preserve">              },</w:t>
      </w:r>
    </w:p>
    <w:p w14:paraId="2C11EA7D" w14:textId="77777777" w:rsidR="00830A3B" w:rsidRDefault="00830A3B" w:rsidP="00830A3B">
      <w:pPr>
        <w:spacing w:before="0" w:after="0"/>
        <w:rPr>
          <w:lang w:val="en-GB" w:bidi="ar-SA"/>
        </w:rPr>
      </w:pPr>
      <w:r>
        <w:rPr>
          <w:lang w:val="en-GB" w:bidi="ar-SA"/>
        </w:rPr>
        <w:t xml:space="preserve">              {</w:t>
      </w:r>
    </w:p>
    <w:p w14:paraId="465D78AE" w14:textId="77777777" w:rsidR="00830A3B" w:rsidRDefault="00830A3B" w:rsidP="00830A3B">
      <w:pPr>
        <w:spacing w:before="0" w:after="0"/>
        <w:rPr>
          <w:lang w:val="en-GB" w:bidi="ar-SA"/>
        </w:rPr>
      </w:pPr>
      <w:r>
        <w:rPr>
          <w:lang w:val="en-GB" w:bidi="ar-SA"/>
        </w:rPr>
        <w:t xml:space="preserve">                "href": "https://api-m.paypal.com/v2/payments/captures/3C679366HH908993F/refund",</w:t>
      </w:r>
    </w:p>
    <w:p w14:paraId="0AEB78B1" w14:textId="77777777" w:rsidR="00830A3B" w:rsidRDefault="00830A3B" w:rsidP="00830A3B">
      <w:pPr>
        <w:spacing w:before="0" w:after="0"/>
        <w:rPr>
          <w:lang w:val="en-GB" w:bidi="ar-SA"/>
        </w:rPr>
      </w:pPr>
      <w:r>
        <w:rPr>
          <w:lang w:val="en-GB" w:bidi="ar-SA"/>
        </w:rPr>
        <w:t xml:space="preserve">                "rel": "refund",</w:t>
      </w:r>
    </w:p>
    <w:p w14:paraId="0681CABD" w14:textId="77777777" w:rsidR="00830A3B" w:rsidRDefault="00830A3B" w:rsidP="00830A3B">
      <w:pPr>
        <w:spacing w:before="0" w:after="0"/>
        <w:rPr>
          <w:lang w:val="en-GB" w:bidi="ar-SA"/>
        </w:rPr>
      </w:pPr>
      <w:r>
        <w:rPr>
          <w:lang w:val="en-GB" w:bidi="ar-SA"/>
        </w:rPr>
        <w:t xml:space="preserve">                "method": "POST"</w:t>
      </w:r>
    </w:p>
    <w:p w14:paraId="3C4B5D1F" w14:textId="77777777" w:rsidR="00830A3B" w:rsidRDefault="00830A3B" w:rsidP="00830A3B">
      <w:pPr>
        <w:spacing w:before="0" w:after="0"/>
        <w:rPr>
          <w:lang w:val="en-GB" w:bidi="ar-SA"/>
        </w:rPr>
      </w:pPr>
      <w:r>
        <w:rPr>
          <w:lang w:val="en-GB" w:bidi="ar-SA"/>
        </w:rPr>
        <w:t xml:space="preserve">              }</w:t>
      </w:r>
    </w:p>
    <w:p w14:paraId="32404B66" w14:textId="77777777" w:rsidR="00830A3B" w:rsidRDefault="00830A3B" w:rsidP="00830A3B">
      <w:pPr>
        <w:spacing w:before="0" w:after="0"/>
        <w:rPr>
          <w:lang w:val="en-GB" w:bidi="ar-SA"/>
        </w:rPr>
      </w:pPr>
      <w:r>
        <w:rPr>
          <w:lang w:val="en-GB" w:bidi="ar-SA"/>
        </w:rPr>
        <w:t xml:space="preserve">            ]</w:t>
      </w:r>
    </w:p>
    <w:p w14:paraId="6799596D" w14:textId="77777777" w:rsidR="00830A3B" w:rsidRDefault="00830A3B" w:rsidP="00830A3B">
      <w:pPr>
        <w:spacing w:before="0" w:after="0"/>
        <w:rPr>
          <w:lang w:val="en-GB" w:bidi="ar-SA"/>
        </w:rPr>
      </w:pPr>
      <w:r>
        <w:rPr>
          <w:lang w:val="en-GB" w:bidi="ar-SA"/>
        </w:rPr>
        <w:t xml:space="preserve">          }</w:t>
      </w:r>
    </w:p>
    <w:p w14:paraId="01088E7B" w14:textId="77777777" w:rsidR="00830A3B" w:rsidRDefault="00830A3B" w:rsidP="00830A3B">
      <w:pPr>
        <w:spacing w:before="0" w:after="0"/>
        <w:rPr>
          <w:lang w:val="en-GB" w:bidi="ar-SA"/>
        </w:rPr>
      </w:pPr>
      <w:r>
        <w:rPr>
          <w:lang w:val="en-GB" w:bidi="ar-SA"/>
        </w:rPr>
        <w:t xml:space="preserve">        ]</w:t>
      </w:r>
    </w:p>
    <w:p w14:paraId="404EBD08" w14:textId="77777777" w:rsidR="00830A3B" w:rsidRDefault="00830A3B" w:rsidP="00830A3B">
      <w:pPr>
        <w:spacing w:before="0" w:after="0"/>
        <w:rPr>
          <w:lang w:val="en-GB" w:bidi="ar-SA"/>
        </w:rPr>
      </w:pPr>
      <w:r>
        <w:rPr>
          <w:lang w:val="en-GB" w:bidi="ar-SA"/>
        </w:rPr>
        <w:t xml:space="preserve">      }</w:t>
      </w:r>
    </w:p>
    <w:p w14:paraId="27B6A62A" w14:textId="77777777" w:rsidR="00830A3B" w:rsidRDefault="00830A3B" w:rsidP="00830A3B">
      <w:pPr>
        <w:spacing w:before="0" w:after="0"/>
        <w:rPr>
          <w:lang w:val="en-GB" w:bidi="ar-SA"/>
        </w:rPr>
      </w:pPr>
      <w:r>
        <w:rPr>
          <w:lang w:val="en-GB" w:bidi="ar-SA"/>
        </w:rPr>
        <w:t xml:space="preserve">    }</w:t>
      </w:r>
    </w:p>
    <w:p w14:paraId="2511586D" w14:textId="77777777" w:rsidR="00830A3B" w:rsidRDefault="00830A3B" w:rsidP="00830A3B">
      <w:pPr>
        <w:spacing w:before="0" w:after="0"/>
        <w:rPr>
          <w:lang w:val="en-GB" w:bidi="ar-SA"/>
        </w:rPr>
      </w:pPr>
      <w:r>
        <w:rPr>
          <w:lang w:val="en-GB" w:bidi="ar-SA"/>
        </w:rPr>
        <w:t xml:space="preserve">  ],</w:t>
      </w:r>
    </w:p>
    <w:p w14:paraId="257A05CC" w14:textId="77777777" w:rsidR="00830A3B" w:rsidRDefault="00830A3B" w:rsidP="00830A3B">
      <w:pPr>
        <w:spacing w:before="0" w:after="0"/>
        <w:rPr>
          <w:lang w:val="en-GB" w:bidi="ar-SA"/>
        </w:rPr>
      </w:pPr>
      <w:r>
        <w:rPr>
          <w:lang w:val="en-GB" w:bidi="ar-SA"/>
        </w:rPr>
        <w:t xml:space="preserve">  "links": [</w:t>
      </w:r>
    </w:p>
    <w:p w14:paraId="553D1F6D" w14:textId="77777777" w:rsidR="00830A3B" w:rsidRDefault="00830A3B" w:rsidP="00830A3B">
      <w:pPr>
        <w:spacing w:before="0" w:after="0"/>
        <w:rPr>
          <w:lang w:val="en-GB" w:bidi="ar-SA"/>
        </w:rPr>
      </w:pPr>
      <w:r>
        <w:rPr>
          <w:lang w:val="en-GB" w:bidi="ar-SA"/>
        </w:rPr>
        <w:t xml:space="preserve">    {</w:t>
      </w:r>
    </w:p>
    <w:p w14:paraId="24EB7AE8" w14:textId="77777777" w:rsidR="00830A3B" w:rsidRDefault="00830A3B" w:rsidP="00830A3B">
      <w:pPr>
        <w:spacing w:before="0" w:after="0"/>
        <w:rPr>
          <w:lang w:val="en-GB" w:bidi="ar-SA"/>
        </w:rPr>
      </w:pPr>
      <w:r>
        <w:rPr>
          <w:lang w:val="en-GB" w:bidi="ar-SA"/>
        </w:rPr>
        <w:t xml:space="preserve">      "href": "https://api-m.paypal.com/v2/checkout/orders/5O190127TN364715T",</w:t>
      </w:r>
    </w:p>
    <w:p w14:paraId="78D6D5BE" w14:textId="77777777" w:rsidR="00830A3B" w:rsidRDefault="00830A3B" w:rsidP="00830A3B">
      <w:pPr>
        <w:spacing w:before="0" w:after="0"/>
        <w:rPr>
          <w:lang w:val="en-GB" w:bidi="ar-SA"/>
        </w:rPr>
      </w:pPr>
      <w:r>
        <w:rPr>
          <w:lang w:val="en-GB" w:bidi="ar-SA"/>
        </w:rPr>
        <w:lastRenderedPageBreak/>
        <w:t xml:space="preserve">      "rel": "self",</w:t>
      </w:r>
    </w:p>
    <w:p w14:paraId="64D2D474" w14:textId="77777777" w:rsidR="00830A3B" w:rsidRDefault="00830A3B" w:rsidP="00830A3B">
      <w:pPr>
        <w:spacing w:before="0" w:after="0"/>
        <w:rPr>
          <w:lang w:val="en-GB" w:bidi="ar-SA"/>
        </w:rPr>
      </w:pPr>
      <w:r>
        <w:rPr>
          <w:lang w:val="en-GB" w:bidi="ar-SA"/>
        </w:rPr>
        <w:t xml:space="preserve">      "method": "GET"</w:t>
      </w:r>
    </w:p>
    <w:p w14:paraId="072D5EDB" w14:textId="77777777" w:rsidR="00830A3B" w:rsidRDefault="00830A3B" w:rsidP="00830A3B">
      <w:pPr>
        <w:spacing w:before="0" w:after="0"/>
        <w:rPr>
          <w:lang w:val="en-GB" w:bidi="ar-SA"/>
        </w:rPr>
      </w:pPr>
      <w:r>
        <w:rPr>
          <w:lang w:val="en-GB" w:bidi="ar-SA"/>
        </w:rPr>
        <w:t xml:space="preserve">    }</w:t>
      </w:r>
    </w:p>
    <w:p w14:paraId="729C9C92" w14:textId="77777777" w:rsidR="00830A3B" w:rsidRDefault="00830A3B" w:rsidP="00830A3B">
      <w:pPr>
        <w:spacing w:before="0" w:after="0"/>
        <w:rPr>
          <w:lang w:val="en-GB" w:bidi="ar-SA"/>
        </w:rPr>
      </w:pPr>
      <w:r>
        <w:rPr>
          <w:lang w:val="en-GB" w:bidi="ar-SA"/>
        </w:rPr>
        <w:t xml:space="preserve">  ]</w:t>
      </w:r>
    </w:p>
    <w:p w14:paraId="7D2F82E6" w14:textId="77777777" w:rsidR="00830A3B" w:rsidRDefault="00830A3B" w:rsidP="00830A3B">
      <w:pPr>
        <w:spacing w:before="0" w:after="0"/>
        <w:rPr>
          <w:lang w:val="en-GB" w:bidi="ar-SA"/>
        </w:rPr>
      </w:pPr>
      <w:r>
        <w:rPr>
          <w:lang w:val="en-GB" w:bidi="ar-SA"/>
        </w:rPr>
        <w:t>}</w:t>
      </w:r>
    </w:p>
    <w:p w14:paraId="5B00CF09" w14:textId="176CFAC5" w:rsidR="00665147" w:rsidRDefault="00665147" w:rsidP="0042297E">
      <w:pPr>
        <w:spacing w:before="0" w:after="160" w:line="259" w:lineRule="auto"/>
      </w:pPr>
    </w:p>
    <w:p w14:paraId="4ADD2771" w14:textId="07A8BC57" w:rsidR="00665147" w:rsidRDefault="00665147" w:rsidP="0042297E">
      <w:pPr>
        <w:spacing w:before="0" w:after="160" w:line="259" w:lineRule="auto"/>
      </w:pPr>
    </w:p>
    <w:p w14:paraId="6F4DF7D8" w14:textId="7203F68D" w:rsidR="00665147" w:rsidRDefault="00665147" w:rsidP="0042297E">
      <w:pPr>
        <w:spacing w:before="0" w:after="160" w:line="259" w:lineRule="auto"/>
      </w:pPr>
    </w:p>
    <w:p w14:paraId="1D168499" w14:textId="67B7A22D" w:rsidR="00665147" w:rsidRDefault="00665147" w:rsidP="0042297E">
      <w:pPr>
        <w:spacing w:before="0" w:after="160" w:line="259" w:lineRule="auto"/>
      </w:pPr>
    </w:p>
    <w:p w14:paraId="0AD58047" w14:textId="090D31D9" w:rsidR="00665147" w:rsidRDefault="00665147" w:rsidP="0042297E">
      <w:pPr>
        <w:spacing w:before="0" w:after="160" w:line="259" w:lineRule="auto"/>
      </w:pPr>
    </w:p>
    <w:p w14:paraId="5A3E09BA" w14:textId="307D0399" w:rsidR="00665147" w:rsidRDefault="00665147" w:rsidP="0042297E">
      <w:pPr>
        <w:spacing w:before="0" w:after="160" w:line="259" w:lineRule="auto"/>
      </w:pPr>
    </w:p>
    <w:p w14:paraId="46FFCAF1" w14:textId="57B149A7" w:rsidR="00665147" w:rsidRDefault="00665147" w:rsidP="0042297E">
      <w:pPr>
        <w:spacing w:before="0" w:after="160" w:line="259" w:lineRule="auto"/>
      </w:pPr>
    </w:p>
    <w:p w14:paraId="476367E8" w14:textId="77777777" w:rsidR="00665147" w:rsidRDefault="00665147" w:rsidP="0042297E">
      <w:pPr>
        <w:spacing w:before="0" w:after="160" w:line="259" w:lineRule="auto"/>
      </w:pPr>
    </w:p>
    <w:p w14:paraId="60F8016A" w14:textId="3FB7AEB7" w:rsidR="001D4198" w:rsidRDefault="001D4198" w:rsidP="001D4198">
      <w:pPr>
        <w:pStyle w:val="Heading4"/>
        <w:rPr>
          <w:ins w:id="541" w:author="Mythili Ramamoorthy" w:date="2022-03-25T16:56:00Z"/>
        </w:rPr>
      </w:pPr>
      <w:bookmarkStart w:id="542" w:name="_Hlk99039837"/>
      <w:bookmarkEnd w:id="538"/>
      <w:ins w:id="543" w:author="Mythili Ramamoorthy" w:date="2022-03-24T20:27:00Z">
        <w:r>
          <w:t>Credit/Refund</w:t>
        </w:r>
      </w:ins>
    </w:p>
    <w:p w14:paraId="000EA4BA" w14:textId="77777777" w:rsidR="00C2262B" w:rsidRDefault="00C2262B">
      <w:pPr>
        <w:spacing w:before="0" w:after="160" w:line="259" w:lineRule="auto"/>
        <w:rPr>
          <w:rFonts w:cstheme="minorHAnsi"/>
        </w:rPr>
      </w:pPr>
    </w:p>
    <w:p w14:paraId="57D746DD" w14:textId="10322BAC" w:rsidR="00C2262B" w:rsidRDefault="00C2262B">
      <w:pPr>
        <w:spacing w:before="0" w:after="160" w:line="259" w:lineRule="auto"/>
        <w:rPr>
          <w:rFonts w:cstheme="minorHAnsi"/>
        </w:rPr>
      </w:pPr>
      <w:r>
        <w:rPr>
          <w:rFonts w:cstheme="minorHAnsi"/>
        </w:rPr>
        <w:t xml:space="preserve">Modify </w:t>
      </w:r>
      <w:r w:rsidR="00FC19B7">
        <w:t>rite-paymentappliance</w:t>
      </w:r>
      <w:r w:rsidR="00FC19B7">
        <w:t>.</w:t>
      </w:r>
      <w:r>
        <w:t>CCProcessorPayPal</w:t>
      </w:r>
      <w:r>
        <w:rPr>
          <w:rFonts w:cstheme="minorHAnsi"/>
        </w:rPr>
        <w:t>.</w:t>
      </w:r>
      <w:r w:rsidRPr="00C2262B">
        <w:rPr>
          <w:rFonts w:cstheme="minorHAnsi"/>
        </w:rPr>
        <w:t>processRefundRequests</w:t>
      </w:r>
      <w:r>
        <w:rPr>
          <w:rFonts w:cstheme="minorHAnsi"/>
        </w:rPr>
        <w:t xml:space="preserve"> method</w:t>
      </w:r>
      <w:r w:rsidR="006E4326">
        <w:rPr>
          <w:rFonts w:cstheme="minorHAnsi"/>
        </w:rPr>
        <w:t xml:space="preserve"> so that</w:t>
      </w:r>
      <w:r>
        <w:rPr>
          <w:rFonts w:cstheme="minorHAnsi"/>
        </w:rPr>
        <w:t xml:space="preserve"> </w:t>
      </w:r>
      <w:r w:rsidR="006E4326">
        <w:t xml:space="preserve">PayPal </w:t>
      </w:r>
      <w:r w:rsidR="006E4326">
        <w:t>Refund</w:t>
      </w:r>
      <w:r w:rsidR="006E4326">
        <w:t xml:space="preserve"> API call is made:  </w:t>
      </w:r>
    </w:p>
    <w:bookmarkEnd w:id="542"/>
    <w:p w14:paraId="3EF9A6B1" w14:textId="77777777" w:rsidR="00665147" w:rsidRPr="00665147" w:rsidRDefault="00665147" w:rsidP="00665147">
      <w:pPr>
        <w:autoSpaceDE w:val="0"/>
        <w:autoSpaceDN w:val="0"/>
        <w:adjustRightInd w:val="0"/>
        <w:spacing w:before="0" w:after="0"/>
        <w:rPr>
          <w:rFonts w:ascii="Consolas" w:eastAsiaTheme="minorHAnsi" w:hAnsi="Consolas" w:cs="Consolas"/>
          <w:sz w:val="16"/>
          <w:szCs w:val="16"/>
          <w:lang w:bidi="ar-SA"/>
        </w:rPr>
      </w:pPr>
      <w:r w:rsidRPr="00665147">
        <w:rPr>
          <w:rFonts w:ascii="Consolas" w:eastAsiaTheme="minorHAnsi" w:hAnsi="Consolas" w:cs="Consolas"/>
          <w:b/>
          <w:bCs/>
          <w:color w:val="7F0055"/>
          <w:sz w:val="16"/>
          <w:szCs w:val="16"/>
          <w:lang w:bidi="ar-SA"/>
        </w:rPr>
        <w:t>private</w:t>
      </w:r>
      <w:r w:rsidRPr="00665147">
        <w:rPr>
          <w:rFonts w:ascii="Consolas" w:eastAsiaTheme="minorHAnsi" w:hAnsi="Consolas" w:cs="Consolas"/>
          <w:color w:val="000000"/>
          <w:sz w:val="16"/>
          <w:szCs w:val="16"/>
          <w:lang w:bidi="ar-SA"/>
        </w:rPr>
        <w:t xml:space="preserve"> CCProcessorResponse processRefundRequests(CCProcessorRequest request) </w:t>
      </w:r>
      <w:r w:rsidRPr="00665147">
        <w:rPr>
          <w:rFonts w:ascii="Consolas" w:eastAsiaTheme="minorHAnsi" w:hAnsi="Consolas" w:cs="Consolas"/>
          <w:b/>
          <w:bCs/>
          <w:color w:val="7F0055"/>
          <w:sz w:val="16"/>
          <w:szCs w:val="16"/>
          <w:lang w:bidi="ar-SA"/>
        </w:rPr>
        <w:t>throws</w:t>
      </w:r>
      <w:r w:rsidRPr="00665147">
        <w:rPr>
          <w:rFonts w:ascii="Consolas" w:eastAsiaTheme="minorHAnsi" w:hAnsi="Consolas" w:cs="Consolas"/>
          <w:color w:val="000000"/>
          <w:sz w:val="16"/>
          <w:szCs w:val="16"/>
          <w:lang w:bidi="ar-SA"/>
        </w:rPr>
        <w:t xml:space="preserve"> Exception {</w:t>
      </w:r>
    </w:p>
    <w:p w14:paraId="0A7CA29B" w14:textId="09664CD5" w:rsidR="00665147" w:rsidRPr="00665147" w:rsidRDefault="00665147" w:rsidP="00665147">
      <w:pPr>
        <w:autoSpaceDE w:val="0"/>
        <w:autoSpaceDN w:val="0"/>
        <w:adjustRightInd w:val="0"/>
        <w:spacing w:before="0" w:after="0"/>
        <w:rPr>
          <w:rFonts w:ascii="Consolas" w:eastAsiaTheme="minorHAnsi" w:hAnsi="Consolas" w:cs="Consolas"/>
          <w:sz w:val="16"/>
          <w:szCs w:val="16"/>
          <w:lang w:bidi="ar-SA"/>
        </w:rPr>
      </w:pPr>
      <w:r w:rsidRPr="00665147">
        <w:rPr>
          <w:rFonts w:ascii="Consolas" w:eastAsiaTheme="minorHAnsi" w:hAnsi="Consolas" w:cs="Consolas"/>
          <w:color w:val="000000"/>
          <w:sz w:val="16"/>
          <w:szCs w:val="16"/>
          <w:lang w:bidi="ar-SA"/>
        </w:rPr>
        <w:tab/>
        <w:t>logger.info(</w:t>
      </w:r>
      <w:r w:rsidRPr="00665147">
        <w:rPr>
          <w:rFonts w:ascii="Consolas" w:eastAsiaTheme="minorHAnsi" w:hAnsi="Consolas" w:cs="Consolas"/>
          <w:color w:val="2A00FF"/>
          <w:sz w:val="16"/>
          <w:szCs w:val="16"/>
          <w:lang w:bidi="ar-SA"/>
        </w:rPr>
        <w:t>"Start : processRefundRequests "</w:t>
      </w:r>
      <w:r w:rsidRPr="00665147">
        <w:rPr>
          <w:rFonts w:ascii="Consolas" w:eastAsiaTheme="minorHAnsi" w:hAnsi="Consolas" w:cs="Consolas"/>
          <w:color w:val="000000"/>
          <w:sz w:val="16"/>
          <w:szCs w:val="16"/>
          <w:lang w:bidi="ar-SA"/>
        </w:rPr>
        <w:t>);</w:t>
      </w:r>
    </w:p>
    <w:p w14:paraId="6A76C0AA" w14:textId="5F625A27" w:rsidR="00665147" w:rsidRPr="00665147" w:rsidRDefault="00665147" w:rsidP="00665147">
      <w:pPr>
        <w:autoSpaceDE w:val="0"/>
        <w:autoSpaceDN w:val="0"/>
        <w:adjustRightInd w:val="0"/>
        <w:spacing w:before="0" w:after="0"/>
        <w:rPr>
          <w:rFonts w:ascii="Consolas" w:eastAsiaTheme="minorHAnsi" w:hAnsi="Consolas" w:cs="Consolas"/>
          <w:sz w:val="16"/>
          <w:szCs w:val="16"/>
          <w:lang w:bidi="ar-SA"/>
        </w:rPr>
      </w:pPr>
      <w:r w:rsidRPr="00665147">
        <w:rPr>
          <w:rFonts w:ascii="Consolas" w:eastAsiaTheme="minorHAnsi" w:hAnsi="Consolas" w:cs="Consolas"/>
          <w:color w:val="000000"/>
          <w:sz w:val="16"/>
          <w:szCs w:val="16"/>
          <w:lang w:bidi="ar-SA"/>
        </w:rPr>
        <w:tab/>
        <w:t xml:space="preserve">CapturesRefundRequest request = </w:t>
      </w:r>
      <w:r w:rsidRPr="00665147">
        <w:rPr>
          <w:rFonts w:ascii="Consolas" w:eastAsiaTheme="minorHAnsi" w:hAnsi="Consolas" w:cs="Consolas"/>
          <w:b/>
          <w:bCs/>
          <w:color w:val="7F0055"/>
          <w:sz w:val="16"/>
          <w:szCs w:val="16"/>
          <w:lang w:bidi="ar-SA"/>
        </w:rPr>
        <w:t>new</w:t>
      </w:r>
      <w:r w:rsidRPr="00665147">
        <w:rPr>
          <w:rFonts w:ascii="Consolas" w:eastAsiaTheme="minorHAnsi" w:hAnsi="Consolas" w:cs="Consolas"/>
          <w:color w:val="000000"/>
          <w:sz w:val="16"/>
          <w:szCs w:val="16"/>
          <w:lang w:bidi="ar-SA"/>
        </w:rPr>
        <w:t xml:space="preserve"> CapturesRefundRequest(request.setCcProcessorTransId); </w:t>
      </w:r>
      <w:r w:rsidRPr="00665147">
        <w:rPr>
          <w:rFonts w:ascii="Consolas" w:eastAsiaTheme="minorHAnsi" w:hAnsi="Consolas" w:cs="Consolas"/>
          <w:color w:val="3F7F5F"/>
          <w:sz w:val="16"/>
          <w:szCs w:val="16"/>
          <w:lang w:bidi="ar-SA"/>
        </w:rPr>
        <w:t>//PayPal CaptureId</w:t>
      </w:r>
    </w:p>
    <w:p w14:paraId="68CA27FA" w14:textId="6B8EE1AA" w:rsidR="00665147" w:rsidRPr="00665147" w:rsidRDefault="00665147" w:rsidP="00B879C2">
      <w:pPr>
        <w:autoSpaceDE w:val="0"/>
        <w:autoSpaceDN w:val="0"/>
        <w:adjustRightInd w:val="0"/>
        <w:spacing w:before="0" w:after="0"/>
        <w:ind w:firstLine="720"/>
        <w:rPr>
          <w:rFonts w:ascii="Consolas" w:eastAsiaTheme="minorHAnsi" w:hAnsi="Consolas" w:cs="Consolas"/>
          <w:sz w:val="16"/>
          <w:szCs w:val="16"/>
          <w:lang w:bidi="ar-SA"/>
        </w:rPr>
      </w:pPr>
      <w:r w:rsidRPr="00665147">
        <w:rPr>
          <w:rFonts w:ascii="Consolas" w:eastAsiaTheme="minorHAnsi" w:hAnsi="Consolas" w:cs="Consolas"/>
          <w:color w:val="000000"/>
          <w:sz w:val="16"/>
          <w:szCs w:val="16"/>
          <w:lang w:bidi="ar-SA"/>
        </w:rPr>
        <w:t>request.prefer(</w:t>
      </w:r>
      <w:r w:rsidRPr="00665147">
        <w:rPr>
          <w:rFonts w:ascii="Consolas" w:eastAsiaTheme="minorHAnsi" w:hAnsi="Consolas" w:cs="Consolas"/>
          <w:color w:val="2A00FF"/>
          <w:sz w:val="16"/>
          <w:szCs w:val="16"/>
          <w:lang w:bidi="ar-SA"/>
        </w:rPr>
        <w:t>"return=representation"</w:t>
      </w:r>
      <w:r w:rsidRPr="00665147">
        <w:rPr>
          <w:rFonts w:ascii="Consolas" w:eastAsiaTheme="minorHAnsi" w:hAnsi="Consolas" w:cs="Consolas"/>
          <w:color w:val="000000"/>
          <w:sz w:val="16"/>
          <w:szCs w:val="16"/>
          <w:lang w:bidi="ar-SA"/>
        </w:rPr>
        <w:t>);</w:t>
      </w:r>
    </w:p>
    <w:p w14:paraId="2E6C8314" w14:textId="64A7AF4F" w:rsidR="00665147" w:rsidRPr="00665147" w:rsidRDefault="00665147" w:rsidP="00665147">
      <w:pPr>
        <w:autoSpaceDE w:val="0"/>
        <w:autoSpaceDN w:val="0"/>
        <w:adjustRightInd w:val="0"/>
        <w:spacing w:before="0" w:after="0"/>
        <w:rPr>
          <w:rFonts w:ascii="Consolas" w:eastAsiaTheme="minorHAnsi" w:hAnsi="Consolas" w:cs="Consolas"/>
          <w:sz w:val="16"/>
          <w:szCs w:val="16"/>
          <w:lang w:bidi="ar-SA"/>
        </w:rPr>
      </w:pPr>
      <w:r w:rsidRPr="00665147">
        <w:rPr>
          <w:rFonts w:ascii="Consolas" w:eastAsiaTheme="minorHAnsi" w:hAnsi="Consolas" w:cs="Consolas"/>
          <w:color w:val="000000"/>
          <w:sz w:val="16"/>
          <w:szCs w:val="16"/>
          <w:lang w:bidi="ar-SA"/>
        </w:rPr>
        <w:tab/>
        <w:t>request.requestBody(</w:t>
      </w:r>
      <w:r w:rsidRPr="00665147">
        <w:rPr>
          <w:rFonts w:ascii="Consolas" w:eastAsiaTheme="minorHAnsi" w:hAnsi="Consolas" w:cs="Consolas"/>
          <w:b/>
          <w:bCs/>
          <w:color w:val="7F0055"/>
          <w:sz w:val="16"/>
          <w:szCs w:val="16"/>
          <w:lang w:bidi="ar-SA"/>
        </w:rPr>
        <w:t>new</w:t>
      </w:r>
      <w:r w:rsidRPr="00665147">
        <w:rPr>
          <w:rFonts w:ascii="Consolas" w:eastAsiaTheme="minorHAnsi" w:hAnsi="Consolas" w:cs="Consolas"/>
          <w:color w:val="000000"/>
          <w:sz w:val="16"/>
          <w:szCs w:val="16"/>
          <w:lang w:bidi="ar-SA"/>
        </w:rPr>
        <w:t xml:space="preserve"> RefundRequest());</w:t>
      </w:r>
    </w:p>
    <w:p w14:paraId="13ED6744" w14:textId="33F64F43" w:rsidR="00665147" w:rsidRPr="00665147" w:rsidRDefault="00665147" w:rsidP="00665147">
      <w:pPr>
        <w:autoSpaceDE w:val="0"/>
        <w:autoSpaceDN w:val="0"/>
        <w:adjustRightInd w:val="0"/>
        <w:spacing w:before="0" w:after="0"/>
        <w:rPr>
          <w:rFonts w:ascii="Consolas" w:eastAsiaTheme="minorHAnsi" w:hAnsi="Consolas" w:cs="Consolas"/>
          <w:sz w:val="16"/>
          <w:szCs w:val="16"/>
          <w:lang w:bidi="ar-SA"/>
        </w:rPr>
      </w:pPr>
      <w:r w:rsidRPr="00665147">
        <w:rPr>
          <w:rFonts w:ascii="Consolas" w:eastAsiaTheme="minorHAnsi" w:hAnsi="Consolas" w:cs="Consolas"/>
          <w:color w:val="000000"/>
          <w:sz w:val="16"/>
          <w:szCs w:val="16"/>
          <w:lang w:bidi="ar-SA"/>
        </w:rPr>
        <w:tab/>
        <w:t xml:space="preserve">HttpResponse&lt;Refund&gt; response = client().execute(request); </w:t>
      </w:r>
      <w:r w:rsidRPr="00665147">
        <w:rPr>
          <w:rFonts w:ascii="Consolas" w:eastAsiaTheme="minorHAnsi" w:hAnsi="Consolas" w:cs="Consolas"/>
          <w:color w:val="3F7F5F"/>
          <w:sz w:val="16"/>
          <w:szCs w:val="16"/>
          <w:lang w:bidi="ar-SA"/>
        </w:rPr>
        <w:t>//client is PayPalClient</w:t>
      </w:r>
    </w:p>
    <w:p w14:paraId="159F5CBE" w14:textId="42C2BB01" w:rsidR="00665147" w:rsidRPr="00665147" w:rsidRDefault="00665147" w:rsidP="00665147">
      <w:pPr>
        <w:autoSpaceDE w:val="0"/>
        <w:autoSpaceDN w:val="0"/>
        <w:adjustRightInd w:val="0"/>
        <w:spacing w:before="0" w:after="0"/>
        <w:rPr>
          <w:rFonts w:ascii="Consolas" w:eastAsiaTheme="minorHAnsi" w:hAnsi="Consolas" w:cs="Consolas"/>
          <w:sz w:val="16"/>
          <w:szCs w:val="16"/>
          <w:lang w:bidi="ar-SA"/>
        </w:rPr>
      </w:pPr>
      <w:r w:rsidRPr="00665147">
        <w:rPr>
          <w:rFonts w:ascii="Consolas" w:eastAsiaTheme="minorHAnsi" w:hAnsi="Consolas" w:cs="Consolas"/>
          <w:color w:val="000000"/>
          <w:sz w:val="16"/>
          <w:szCs w:val="16"/>
          <w:lang w:bidi="ar-SA"/>
        </w:rPr>
        <w:tab/>
        <w:t>ccResponse.setCardTransactionId(Long.valueOf(response.getId()));</w:t>
      </w:r>
    </w:p>
    <w:p w14:paraId="1DB5B1FA" w14:textId="77777777" w:rsidR="00665147" w:rsidRPr="00665147" w:rsidRDefault="00665147" w:rsidP="00665147">
      <w:pPr>
        <w:autoSpaceDE w:val="0"/>
        <w:autoSpaceDN w:val="0"/>
        <w:adjustRightInd w:val="0"/>
        <w:spacing w:before="0" w:after="0"/>
        <w:rPr>
          <w:rFonts w:ascii="Consolas" w:eastAsiaTheme="minorHAnsi" w:hAnsi="Consolas" w:cs="Consolas"/>
          <w:sz w:val="16"/>
          <w:szCs w:val="16"/>
          <w:lang w:bidi="ar-SA"/>
        </w:rPr>
      </w:pPr>
      <w:r w:rsidRPr="00665147">
        <w:rPr>
          <w:rFonts w:ascii="Consolas" w:eastAsiaTheme="minorHAnsi" w:hAnsi="Consolas" w:cs="Consolas"/>
          <w:color w:val="000000"/>
          <w:sz w:val="16"/>
          <w:szCs w:val="16"/>
          <w:lang w:bidi="ar-SA"/>
        </w:rPr>
        <w:t xml:space="preserve">        ccResponse.setCcProcessorTransId(String.valueOf(response.result().id()));</w:t>
      </w:r>
    </w:p>
    <w:p w14:paraId="5E798C33" w14:textId="77777777" w:rsidR="00665147" w:rsidRPr="00665147" w:rsidRDefault="00665147" w:rsidP="00665147">
      <w:pPr>
        <w:autoSpaceDE w:val="0"/>
        <w:autoSpaceDN w:val="0"/>
        <w:adjustRightInd w:val="0"/>
        <w:spacing w:before="0" w:after="0"/>
        <w:rPr>
          <w:rFonts w:ascii="Consolas" w:eastAsiaTheme="minorHAnsi" w:hAnsi="Consolas" w:cs="Consolas"/>
          <w:sz w:val="16"/>
          <w:szCs w:val="16"/>
          <w:lang w:bidi="ar-SA"/>
        </w:rPr>
      </w:pPr>
      <w:r w:rsidRPr="00665147">
        <w:rPr>
          <w:rFonts w:ascii="Consolas" w:eastAsiaTheme="minorHAnsi" w:hAnsi="Consolas" w:cs="Consolas"/>
          <w:color w:val="000000"/>
          <w:sz w:val="16"/>
          <w:szCs w:val="16"/>
          <w:lang w:bidi="ar-SA"/>
        </w:rPr>
        <w:t xml:space="preserve">        ccResponse.setCcProcessorStatusCode(response.statusCode());</w:t>
      </w:r>
    </w:p>
    <w:p w14:paraId="78046C32" w14:textId="77777777" w:rsidR="00665147" w:rsidRPr="00665147" w:rsidRDefault="00665147" w:rsidP="00665147">
      <w:pPr>
        <w:autoSpaceDE w:val="0"/>
        <w:autoSpaceDN w:val="0"/>
        <w:adjustRightInd w:val="0"/>
        <w:spacing w:before="0" w:after="0"/>
        <w:rPr>
          <w:rFonts w:ascii="Consolas" w:eastAsiaTheme="minorHAnsi" w:hAnsi="Consolas" w:cs="Consolas"/>
          <w:sz w:val="16"/>
          <w:szCs w:val="16"/>
          <w:lang w:bidi="ar-SA"/>
        </w:rPr>
      </w:pPr>
      <w:r w:rsidRPr="00665147">
        <w:rPr>
          <w:rFonts w:ascii="Consolas" w:eastAsiaTheme="minorHAnsi" w:hAnsi="Consolas" w:cs="Consolas"/>
          <w:color w:val="000000"/>
          <w:sz w:val="16"/>
          <w:szCs w:val="16"/>
          <w:lang w:bidi="ar-SA"/>
        </w:rPr>
        <w:t xml:space="preserve">        ccResponse.setStatusMessage(response.result().status());</w:t>
      </w:r>
    </w:p>
    <w:p w14:paraId="5CB7BB0A" w14:textId="77777777" w:rsidR="00665147" w:rsidRPr="00665147" w:rsidRDefault="00665147" w:rsidP="00665147">
      <w:pPr>
        <w:autoSpaceDE w:val="0"/>
        <w:autoSpaceDN w:val="0"/>
        <w:adjustRightInd w:val="0"/>
        <w:spacing w:before="0" w:after="0"/>
        <w:rPr>
          <w:rFonts w:ascii="Consolas" w:eastAsiaTheme="minorHAnsi" w:hAnsi="Consolas" w:cs="Consolas"/>
          <w:sz w:val="16"/>
          <w:szCs w:val="16"/>
          <w:lang w:bidi="ar-SA"/>
        </w:rPr>
      </w:pPr>
      <w:r w:rsidRPr="00665147">
        <w:rPr>
          <w:rFonts w:ascii="Consolas" w:eastAsiaTheme="minorHAnsi" w:hAnsi="Consolas" w:cs="Consolas"/>
          <w:color w:val="000000"/>
          <w:sz w:val="16"/>
          <w:szCs w:val="16"/>
          <w:lang w:bidi="ar-SA"/>
        </w:rPr>
        <w:t xml:space="preserve">        ccResponse.setCcProcessorResponseString(</w:t>
      </w:r>
      <w:r w:rsidRPr="00665147">
        <w:rPr>
          <w:rFonts w:ascii="Consolas" w:eastAsiaTheme="minorHAnsi" w:hAnsi="Consolas" w:cs="Consolas"/>
          <w:b/>
          <w:bCs/>
          <w:color w:val="7F0055"/>
          <w:sz w:val="16"/>
          <w:szCs w:val="16"/>
          <w:lang w:bidi="ar-SA"/>
        </w:rPr>
        <w:t>new</w:t>
      </w:r>
      <w:r w:rsidRPr="00665147">
        <w:rPr>
          <w:rFonts w:ascii="Consolas" w:eastAsiaTheme="minorHAnsi" w:hAnsi="Consolas" w:cs="Consolas"/>
          <w:color w:val="000000"/>
          <w:sz w:val="16"/>
          <w:szCs w:val="16"/>
          <w:lang w:bidi="ar-SA"/>
        </w:rPr>
        <w:t xml:space="preserve"> JSONObject(</w:t>
      </w:r>
      <w:r w:rsidRPr="00665147">
        <w:rPr>
          <w:rFonts w:ascii="Consolas" w:eastAsiaTheme="minorHAnsi" w:hAnsi="Consolas" w:cs="Consolas"/>
          <w:b/>
          <w:bCs/>
          <w:color w:val="7F0055"/>
          <w:sz w:val="16"/>
          <w:szCs w:val="16"/>
          <w:lang w:bidi="ar-SA"/>
        </w:rPr>
        <w:t>new</w:t>
      </w:r>
      <w:r w:rsidRPr="00665147">
        <w:rPr>
          <w:rFonts w:ascii="Consolas" w:eastAsiaTheme="minorHAnsi" w:hAnsi="Consolas" w:cs="Consolas"/>
          <w:color w:val="000000"/>
          <w:sz w:val="16"/>
          <w:szCs w:val="16"/>
          <w:lang w:bidi="ar-SA"/>
        </w:rPr>
        <w:t xml:space="preserve"> Json().serialize(response.result())).toString(0))</w:t>
      </w:r>
    </w:p>
    <w:p w14:paraId="0F8F58A9" w14:textId="77777777" w:rsidR="00665147" w:rsidRPr="00665147" w:rsidRDefault="00665147" w:rsidP="00665147">
      <w:pPr>
        <w:autoSpaceDE w:val="0"/>
        <w:autoSpaceDN w:val="0"/>
        <w:adjustRightInd w:val="0"/>
        <w:spacing w:before="0" w:after="0"/>
        <w:rPr>
          <w:rFonts w:ascii="Consolas" w:eastAsiaTheme="minorHAnsi" w:hAnsi="Consolas" w:cs="Consolas"/>
          <w:sz w:val="16"/>
          <w:szCs w:val="16"/>
          <w:lang w:bidi="ar-SA"/>
        </w:rPr>
      </w:pPr>
      <w:r w:rsidRPr="00665147">
        <w:rPr>
          <w:rFonts w:ascii="Consolas" w:eastAsiaTheme="minorHAnsi" w:hAnsi="Consolas" w:cs="Consolas"/>
          <w:color w:val="000000"/>
          <w:sz w:val="16"/>
          <w:szCs w:val="16"/>
          <w:lang w:bidi="ar-SA"/>
        </w:rPr>
        <w:tab/>
        <w:t xml:space="preserve">    logger.info(</w:t>
      </w:r>
      <w:r w:rsidRPr="00665147">
        <w:rPr>
          <w:rFonts w:ascii="Consolas" w:eastAsiaTheme="minorHAnsi" w:hAnsi="Consolas" w:cs="Consolas"/>
          <w:color w:val="2A00FF"/>
          <w:sz w:val="16"/>
          <w:szCs w:val="16"/>
          <w:lang w:bidi="ar-SA"/>
        </w:rPr>
        <w:t>"End : processRefundRequests "</w:t>
      </w:r>
      <w:r w:rsidRPr="00665147">
        <w:rPr>
          <w:rFonts w:ascii="Consolas" w:eastAsiaTheme="minorHAnsi" w:hAnsi="Consolas" w:cs="Consolas"/>
          <w:color w:val="000000"/>
          <w:sz w:val="16"/>
          <w:szCs w:val="16"/>
          <w:lang w:bidi="ar-SA"/>
        </w:rPr>
        <w:t>);</w:t>
      </w:r>
    </w:p>
    <w:p w14:paraId="0948FFB3" w14:textId="77777777" w:rsidR="00665147" w:rsidRPr="00665147" w:rsidRDefault="00665147" w:rsidP="00665147">
      <w:pPr>
        <w:autoSpaceDE w:val="0"/>
        <w:autoSpaceDN w:val="0"/>
        <w:adjustRightInd w:val="0"/>
        <w:spacing w:before="0" w:after="0"/>
        <w:rPr>
          <w:rFonts w:ascii="Consolas" w:eastAsiaTheme="minorHAnsi" w:hAnsi="Consolas" w:cs="Consolas"/>
          <w:sz w:val="16"/>
          <w:szCs w:val="16"/>
          <w:lang w:bidi="ar-SA"/>
        </w:rPr>
      </w:pPr>
      <w:r w:rsidRPr="00665147">
        <w:rPr>
          <w:rFonts w:ascii="Consolas" w:eastAsiaTheme="minorHAnsi" w:hAnsi="Consolas" w:cs="Consolas"/>
          <w:color w:val="000000"/>
          <w:sz w:val="16"/>
          <w:szCs w:val="16"/>
          <w:lang w:bidi="ar-SA"/>
        </w:rPr>
        <w:tab/>
        <w:t xml:space="preserve">    </w:t>
      </w:r>
      <w:r w:rsidRPr="00665147">
        <w:rPr>
          <w:rFonts w:ascii="Consolas" w:eastAsiaTheme="minorHAnsi" w:hAnsi="Consolas" w:cs="Consolas"/>
          <w:b/>
          <w:bCs/>
          <w:color w:val="7F0055"/>
          <w:sz w:val="16"/>
          <w:szCs w:val="16"/>
          <w:lang w:bidi="ar-SA"/>
        </w:rPr>
        <w:t>return</w:t>
      </w:r>
      <w:r w:rsidRPr="00665147">
        <w:rPr>
          <w:rFonts w:ascii="Consolas" w:eastAsiaTheme="minorHAnsi" w:hAnsi="Consolas" w:cs="Consolas"/>
          <w:color w:val="000000"/>
          <w:sz w:val="16"/>
          <w:szCs w:val="16"/>
          <w:lang w:bidi="ar-SA"/>
        </w:rPr>
        <w:t xml:space="preserve"> ccResponse;</w:t>
      </w:r>
    </w:p>
    <w:p w14:paraId="4BB2C9CC" w14:textId="6C9243B6" w:rsidR="00104199" w:rsidRPr="00DB24D3" w:rsidRDefault="00665147" w:rsidP="000E0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ins w:id="544" w:author="Mythili Ramamoorthy" w:date="2022-03-21T18:32:00Z"/>
          <w:rFonts w:eastAsia="Times New Roman" w:cstheme="minorHAnsi"/>
          <w:b/>
          <w:bCs/>
          <w:sz w:val="16"/>
          <w:szCs w:val="16"/>
          <w:lang w:val="en-IN" w:eastAsia="en-IN" w:bidi="ar-SA"/>
          <w:rPrChange w:id="545" w:author="Mythili Ramamoorthy" w:date="2022-03-21T18:32:00Z">
            <w:rPr>
              <w:ins w:id="546" w:author="Mythili Ramamoorthy" w:date="2022-03-21T18:32:00Z"/>
              <w:rFonts w:ascii="var(--devsite-code-font-family)" w:eastAsia="Times New Roman" w:hAnsi="var(--devsite-code-font-family)" w:cs="Courier New"/>
              <w:lang w:val="en-IN" w:eastAsia="en-IN" w:bidi="ar-SA"/>
            </w:rPr>
          </w:rPrChange>
        </w:rPr>
      </w:pPr>
      <w:r w:rsidRPr="00665147">
        <w:rPr>
          <w:rFonts w:ascii="Consolas" w:eastAsiaTheme="minorHAnsi" w:hAnsi="Consolas" w:cs="Consolas"/>
          <w:color w:val="000000"/>
          <w:sz w:val="16"/>
          <w:szCs w:val="16"/>
          <w:lang w:bidi="ar-SA"/>
        </w:rPr>
        <w:tab/>
        <w:t>}</w:t>
      </w:r>
    </w:p>
    <w:p w14:paraId="3C25D7AE" w14:textId="77777777" w:rsidR="00830A3B" w:rsidRDefault="00830A3B" w:rsidP="00830A3B">
      <w:pPr>
        <w:spacing w:before="0" w:after="0"/>
        <w:rPr>
          <w:b/>
          <w:bCs/>
          <w:lang w:val="en-GB" w:bidi="ar-SA"/>
        </w:rPr>
      </w:pPr>
    </w:p>
    <w:p w14:paraId="4131D8BF" w14:textId="225D70C9" w:rsidR="007A16AF" w:rsidRDefault="00830A3B" w:rsidP="00830A3B">
      <w:pPr>
        <w:spacing w:before="0" w:after="0"/>
        <w:rPr>
          <w:b/>
          <w:bCs/>
          <w:lang w:val="en-GB" w:bidi="ar-SA"/>
        </w:rPr>
      </w:pPr>
      <w:r w:rsidRPr="00C623DC">
        <w:rPr>
          <w:b/>
          <w:bCs/>
          <w:lang w:val="en-GB" w:bidi="ar-SA"/>
        </w:rPr>
        <w:t xml:space="preserve">Sample refund request: </w:t>
      </w:r>
    </w:p>
    <w:p w14:paraId="75BC9C6B" w14:textId="77777777" w:rsidR="00830A3B" w:rsidRPr="00830A3B" w:rsidRDefault="00830A3B" w:rsidP="00830A3B">
      <w:pPr>
        <w:spacing w:before="0" w:after="0"/>
        <w:rPr>
          <w:ins w:id="547" w:author="Mythili Ramamoorthy" w:date="2022-03-21T18:22:00Z"/>
          <w:b/>
          <w:bCs/>
          <w:lang w:val="en-GB" w:bidi="ar-SA"/>
        </w:rPr>
      </w:pPr>
    </w:p>
    <w:p w14:paraId="01BF45FA" w14:textId="77777777" w:rsidR="00830A3B" w:rsidRPr="00767215" w:rsidRDefault="00830A3B" w:rsidP="00830A3B">
      <w:pPr>
        <w:spacing w:before="0" w:after="0"/>
        <w:rPr>
          <w:lang w:val="en-GB" w:bidi="ar-SA"/>
        </w:rPr>
      </w:pPr>
      <w:r w:rsidRPr="00767215">
        <w:rPr>
          <w:lang w:val="en-GB" w:bidi="ar-SA"/>
        </w:rPr>
        <w:t>POST https://api-m.sandbox.paypal.com/v2/payments/captures/</w:t>
      </w:r>
      <w:r w:rsidRPr="002E7F65">
        <w:rPr>
          <w:highlight w:val="yellow"/>
          <w:lang w:val="en-GB" w:bidi="ar-SA"/>
        </w:rPr>
        <w:t>3C679366HH908993F</w:t>
      </w:r>
      <w:r w:rsidRPr="00767215">
        <w:rPr>
          <w:lang w:val="en-GB" w:bidi="ar-SA"/>
        </w:rPr>
        <w:t xml:space="preserve">/refund </w:t>
      </w:r>
    </w:p>
    <w:p w14:paraId="21EC2F89" w14:textId="77777777" w:rsidR="00830A3B" w:rsidRPr="00767215" w:rsidRDefault="00830A3B" w:rsidP="00830A3B">
      <w:pPr>
        <w:spacing w:before="0" w:after="0"/>
        <w:rPr>
          <w:lang w:val="en-GB" w:bidi="ar-SA"/>
        </w:rPr>
      </w:pPr>
      <w:r w:rsidRPr="00767215">
        <w:rPr>
          <w:lang w:val="en-GB" w:bidi="ar-SA"/>
        </w:rPr>
        <w:t xml:space="preserve">-H "Content-Type: application/json" </w:t>
      </w:r>
    </w:p>
    <w:p w14:paraId="7CE85896" w14:textId="77777777" w:rsidR="00830A3B" w:rsidRPr="00767215" w:rsidRDefault="00830A3B" w:rsidP="00830A3B">
      <w:pPr>
        <w:spacing w:before="0" w:after="0"/>
        <w:rPr>
          <w:lang w:val="en-GB" w:bidi="ar-SA"/>
        </w:rPr>
      </w:pPr>
      <w:r w:rsidRPr="00767215">
        <w:rPr>
          <w:lang w:val="en-GB" w:bidi="ar-SA"/>
        </w:rPr>
        <w:t xml:space="preserve">-H "Authorization: Bearer Access-Token" </w:t>
      </w:r>
    </w:p>
    <w:p w14:paraId="07D6B5A4" w14:textId="5A60A340" w:rsidR="00723E8E" w:rsidRDefault="00723E8E">
      <w:pPr>
        <w:spacing w:before="0" w:after="200" w:line="276" w:lineRule="auto"/>
      </w:pPr>
    </w:p>
    <w:p w14:paraId="0C9F2805" w14:textId="7F7B214D" w:rsidR="00830A3B" w:rsidRPr="00830A3B" w:rsidRDefault="00830A3B" w:rsidP="00830A3B">
      <w:pPr>
        <w:spacing w:before="0" w:after="0"/>
        <w:rPr>
          <w:ins w:id="548" w:author="Mythili Ramamoorthy" w:date="2022-03-21T18:22:00Z"/>
          <w:b/>
          <w:bCs/>
          <w:lang w:val="en-GB" w:bidi="ar-SA"/>
        </w:rPr>
        <w:pPrChange w:id="549" w:author="Mythili Ramamoorthy" w:date="2022-03-21T18:23:00Z">
          <w:pPr>
            <w:pStyle w:val="Heading3"/>
          </w:pPr>
        </w:pPrChange>
      </w:pPr>
      <w:r w:rsidRPr="00C623DC">
        <w:rPr>
          <w:b/>
          <w:bCs/>
          <w:lang w:val="en-GB" w:bidi="ar-SA"/>
        </w:rPr>
        <w:t xml:space="preserve">Sample refund </w:t>
      </w:r>
      <w:r>
        <w:rPr>
          <w:b/>
          <w:bCs/>
          <w:lang w:val="en-GB" w:bidi="ar-SA"/>
        </w:rPr>
        <w:t>response</w:t>
      </w:r>
      <w:r w:rsidRPr="00C623DC">
        <w:rPr>
          <w:b/>
          <w:bCs/>
          <w:lang w:val="en-GB" w:bidi="ar-SA"/>
        </w:rPr>
        <w:t xml:space="preserve">: </w:t>
      </w:r>
    </w:p>
    <w:p w14:paraId="4863A77D" w14:textId="77777777" w:rsidR="00830A3B" w:rsidRDefault="00830A3B" w:rsidP="00830A3B">
      <w:pPr>
        <w:spacing w:before="0" w:after="0"/>
      </w:pPr>
    </w:p>
    <w:p w14:paraId="1A35D449" w14:textId="77777777" w:rsidR="00830A3B" w:rsidRPr="00767215" w:rsidRDefault="00830A3B" w:rsidP="00830A3B">
      <w:pPr>
        <w:spacing w:before="0" w:after="0"/>
        <w:rPr>
          <w:lang w:val="en-GB" w:bidi="ar-SA"/>
        </w:rPr>
      </w:pPr>
      <w:r w:rsidRPr="00767215">
        <w:rPr>
          <w:lang w:val="en-GB" w:bidi="ar-SA"/>
        </w:rPr>
        <w:t>{</w:t>
      </w:r>
    </w:p>
    <w:p w14:paraId="1E1DC60B" w14:textId="77777777" w:rsidR="00830A3B" w:rsidRPr="00767215" w:rsidRDefault="00830A3B" w:rsidP="00830A3B">
      <w:pPr>
        <w:spacing w:before="0" w:after="0"/>
        <w:rPr>
          <w:lang w:val="en-GB" w:bidi="ar-SA"/>
        </w:rPr>
      </w:pPr>
      <w:r w:rsidRPr="00767215">
        <w:rPr>
          <w:lang w:val="en-GB" w:bidi="ar-SA"/>
        </w:rPr>
        <w:t xml:space="preserve">  "id": "1JU08902781691411",</w:t>
      </w:r>
    </w:p>
    <w:p w14:paraId="77435F72" w14:textId="77777777" w:rsidR="00830A3B" w:rsidRPr="00767215" w:rsidRDefault="00830A3B" w:rsidP="00830A3B">
      <w:pPr>
        <w:spacing w:before="0" w:after="0"/>
        <w:rPr>
          <w:lang w:val="en-GB" w:bidi="ar-SA"/>
        </w:rPr>
      </w:pPr>
      <w:r w:rsidRPr="00767215">
        <w:rPr>
          <w:lang w:val="en-GB" w:bidi="ar-SA"/>
        </w:rPr>
        <w:t xml:space="preserve">  "status": "COMPLETED",</w:t>
      </w:r>
    </w:p>
    <w:p w14:paraId="6EB1953E" w14:textId="77777777" w:rsidR="00830A3B" w:rsidRPr="00767215" w:rsidRDefault="00830A3B" w:rsidP="00830A3B">
      <w:pPr>
        <w:spacing w:before="0" w:after="0"/>
        <w:rPr>
          <w:lang w:val="en-GB" w:bidi="ar-SA"/>
        </w:rPr>
      </w:pPr>
      <w:r w:rsidRPr="00767215">
        <w:rPr>
          <w:lang w:val="en-GB" w:bidi="ar-SA"/>
        </w:rPr>
        <w:t xml:space="preserve">  "links": [</w:t>
      </w:r>
    </w:p>
    <w:p w14:paraId="2DB75D0B" w14:textId="77777777" w:rsidR="00830A3B" w:rsidRPr="00767215" w:rsidRDefault="00830A3B" w:rsidP="00830A3B">
      <w:pPr>
        <w:spacing w:before="0" w:after="0"/>
        <w:rPr>
          <w:lang w:val="en-GB" w:bidi="ar-SA"/>
        </w:rPr>
      </w:pPr>
      <w:r w:rsidRPr="00767215">
        <w:rPr>
          <w:lang w:val="en-GB" w:bidi="ar-SA"/>
        </w:rPr>
        <w:t xml:space="preserve">    {</w:t>
      </w:r>
    </w:p>
    <w:p w14:paraId="6E7929AA" w14:textId="77777777" w:rsidR="00830A3B" w:rsidRPr="00767215" w:rsidRDefault="00830A3B" w:rsidP="00830A3B">
      <w:pPr>
        <w:spacing w:before="0" w:after="0"/>
        <w:rPr>
          <w:lang w:val="en-GB" w:bidi="ar-SA"/>
        </w:rPr>
      </w:pPr>
      <w:r w:rsidRPr="00767215">
        <w:rPr>
          <w:lang w:val="en-GB" w:bidi="ar-SA"/>
        </w:rPr>
        <w:lastRenderedPageBreak/>
        <w:t xml:space="preserve">      "rel": "self",</w:t>
      </w:r>
    </w:p>
    <w:p w14:paraId="39404137" w14:textId="77777777" w:rsidR="00830A3B" w:rsidRPr="00767215" w:rsidRDefault="00830A3B" w:rsidP="00830A3B">
      <w:pPr>
        <w:spacing w:before="0" w:after="0"/>
        <w:rPr>
          <w:lang w:val="en-GB" w:bidi="ar-SA"/>
        </w:rPr>
      </w:pPr>
      <w:r w:rsidRPr="00767215">
        <w:rPr>
          <w:lang w:val="en-GB" w:bidi="ar-SA"/>
        </w:rPr>
        <w:t xml:space="preserve">      "method": "GET",</w:t>
      </w:r>
    </w:p>
    <w:p w14:paraId="7112A887" w14:textId="77777777" w:rsidR="00830A3B" w:rsidRPr="00767215" w:rsidRDefault="00830A3B" w:rsidP="00830A3B">
      <w:pPr>
        <w:spacing w:before="0" w:after="0"/>
        <w:rPr>
          <w:lang w:val="en-GB" w:bidi="ar-SA"/>
        </w:rPr>
      </w:pPr>
      <w:r w:rsidRPr="00767215">
        <w:rPr>
          <w:lang w:val="en-GB" w:bidi="ar-SA"/>
        </w:rPr>
        <w:t xml:space="preserve">      "href": "https://api-m.paypal.com/v2/payments/refunds/1JU08902781691411"</w:t>
      </w:r>
    </w:p>
    <w:p w14:paraId="73D8432B" w14:textId="77777777" w:rsidR="00830A3B" w:rsidRPr="00767215" w:rsidRDefault="00830A3B" w:rsidP="00830A3B">
      <w:pPr>
        <w:spacing w:before="0" w:after="0"/>
        <w:rPr>
          <w:lang w:val="en-GB" w:bidi="ar-SA"/>
        </w:rPr>
      </w:pPr>
      <w:r w:rsidRPr="00767215">
        <w:rPr>
          <w:lang w:val="en-GB" w:bidi="ar-SA"/>
        </w:rPr>
        <w:t xml:space="preserve">    },</w:t>
      </w:r>
    </w:p>
    <w:p w14:paraId="4A95B9D6" w14:textId="77777777" w:rsidR="00830A3B" w:rsidRPr="00767215" w:rsidRDefault="00830A3B" w:rsidP="00830A3B">
      <w:pPr>
        <w:spacing w:before="0" w:after="0"/>
        <w:rPr>
          <w:lang w:val="en-GB" w:bidi="ar-SA"/>
        </w:rPr>
      </w:pPr>
      <w:r w:rsidRPr="00767215">
        <w:rPr>
          <w:lang w:val="en-GB" w:bidi="ar-SA"/>
        </w:rPr>
        <w:t xml:space="preserve">    {</w:t>
      </w:r>
    </w:p>
    <w:p w14:paraId="6D073243" w14:textId="77777777" w:rsidR="00830A3B" w:rsidRPr="00767215" w:rsidRDefault="00830A3B" w:rsidP="00830A3B">
      <w:pPr>
        <w:spacing w:before="0" w:after="0"/>
        <w:rPr>
          <w:lang w:val="en-GB" w:bidi="ar-SA"/>
        </w:rPr>
      </w:pPr>
      <w:r w:rsidRPr="00767215">
        <w:rPr>
          <w:lang w:val="en-GB" w:bidi="ar-SA"/>
        </w:rPr>
        <w:t xml:space="preserve">      "rel": "up",</w:t>
      </w:r>
    </w:p>
    <w:p w14:paraId="48202748" w14:textId="77777777" w:rsidR="00830A3B" w:rsidRPr="00767215" w:rsidRDefault="00830A3B" w:rsidP="00830A3B">
      <w:pPr>
        <w:spacing w:before="0" w:after="0"/>
        <w:rPr>
          <w:lang w:val="en-GB" w:bidi="ar-SA"/>
        </w:rPr>
      </w:pPr>
      <w:r w:rsidRPr="00767215">
        <w:rPr>
          <w:lang w:val="en-GB" w:bidi="ar-SA"/>
        </w:rPr>
        <w:t xml:space="preserve">      "method": "GET",</w:t>
      </w:r>
    </w:p>
    <w:p w14:paraId="148FC136" w14:textId="77777777" w:rsidR="00830A3B" w:rsidRPr="00767215" w:rsidRDefault="00830A3B" w:rsidP="00830A3B">
      <w:pPr>
        <w:spacing w:before="0" w:after="0"/>
        <w:rPr>
          <w:lang w:val="en-GB" w:bidi="ar-SA"/>
        </w:rPr>
      </w:pPr>
      <w:r w:rsidRPr="00767215">
        <w:rPr>
          <w:lang w:val="en-GB" w:bidi="ar-SA"/>
        </w:rPr>
        <w:t xml:space="preserve">      "href": "https://api-m.paypal.com/v2/payments/captures/2GG279541U471931P"</w:t>
      </w:r>
    </w:p>
    <w:p w14:paraId="69F3F61A" w14:textId="77777777" w:rsidR="00830A3B" w:rsidRPr="00767215" w:rsidRDefault="00830A3B" w:rsidP="00830A3B">
      <w:pPr>
        <w:spacing w:before="0" w:after="0"/>
        <w:rPr>
          <w:lang w:val="en-GB" w:bidi="ar-SA"/>
        </w:rPr>
      </w:pPr>
      <w:r w:rsidRPr="00767215">
        <w:rPr>
          <w:lang w:val="en-GB" w:bidi="ar-SA"/>
        </w:rPr>
        <w:t xml:space="preserve">    }</w:t>
      </w:r>
    </w:p>
    <w:p w14:paraId="4F353A35" w14:textId="77777777" w:rsidR="00830A3B" w:rsidRPr="00767215" w:rsidRDefault="00830A3B" w:rsidP="00830A3B">
      <w:pPr>
        <w:spacing w:before="0" w:after="0"/>
        <w:rPr>
          <w:lang w:val="en-GB" w:bidi="ar-SA"/>
        </w:rPr>
      </w:pPr>
      <w:r w:rsidRPr="00767215">
        <w:rPr>
          <w:lang w:val="en-GB" w:bidi="ar-SA"/>
        </w:rPr>
        <w:t xml:space="preserve">  ]</w:t>
      </w:r>
    </w:p>
    <w:p w14:paraId="4806D945" w14:textId="77777777" w:rsidR="00830A3B" w:rsidRPr="00E14EB2" w:rsidRDefault="00830A3B" w:rsidP="00830A3B">
      <w:pPr>
        <w:spacing w:before="0" w:after="0"/>
        <w:rPr>
          <w:lang w:val="en-GB" w:bidi="ar-SA"/>
        </w:rPr>
      </w:pPr>
      <w:r w:rsidRPr="00767215">
        <w:rPr>
          <w:lang w:val="en-GB" w:bidi="ar-SA"/>
        </w:rPr>
        <w:t>}</w:t>
      </w:r>
    </w:p>
    <w:p w14:paraId="34001687" w14:textId="73954F06" w:rsidR="00830A3B" w:rsidRDefault="00830A3B">
      <w:pPr>
        <w:spacing w:before="0" w:after="200" w:line="276" w:lineRule="auto"/>
      </w:pPr>
    </w:p>
    <w:p w14:paraId="420581A1" w14:textId="77777777" w:rsidR="00830A3B" w:rsidDel="002D4E44" w:rsidRDefault="00830A3B" w:rsidP="0061438F">
      <w:pPr>
        <w:pStyle w:val="Body"/>
        <w:rPr>
          <w:del w:id="550" w:author="Mythili Ramamoorthy" w:date="2022-03-21T18:22:00Z"/>
          <w:lang w:bidi="en-US"/>
        </w:rPr>
      </w:pPr>
    </w:p>
    <w:p w14:paraId="536E961E" w14:textId="77777777" w:rsidR="003F60D9" w:rsidRDefault="003F60D9">
      <w:pPr>
        <w:spacing w:before="0" w:after="200" w:line="276" w:lineRule="auto"/>
        <w:rPr>
          <w:i/>
          <w:sz w:val="18"/>
        </w:rPr>
      </w:pPr>
      <w:r>
        <w:br w:type="page"/>
      </w:r>
    </w:p>
    <w:p w14:paraId="278F8015" w14:textId="55FFA2E1" w:rsidR="002A4DB3" w:rsidRPr="00135249" w:rsidDel="004D17C8" w:rsidRDefault="002A4DB3" w:rsidP="004F464A">
      <w:pPr>
        <w:pStyle w:val="Heading3"/>
        <w:rPr>
          <w:del w:id="551" w:author="Mythili Ramamoorthy" w:date="2022-03-24T18:19:00Z"/>
        </w:rPr>
      </w:pPr>
      <w:bookmarkStart w:id="552" w:name="_Toc481751484"/>
      <w:bookmarkStart w:id="553" w:name="_Toc481752133"/>
      <w:bookmarkStart w:id="554" w:name="_Toc481752509"/>
      <w:bookmarkStart w:id="555" w:name="_Toc481753332"/>
      <w:bookmarkStart w:id="556" w:name="_Toc481753980"/>
      <w:bookmarkStart w:id="557" w:name="_Toc483915400"/>
      <w:bookmarkStart w:id="558" w:name="_Toc512234298"/>
      <w:bookmarkStart w:id="559" w:name="_Toc512234303"/>
      <w:bookmarkStart w:id="560" w:name="_Toc438119335"/>
      <w:bookmarkEnd w:id="552"/>
      <w:bookmarkEnd w:id="553"/>
      <w:bookmarkEnd w:id="554"/>
      <w:bookmarkEnd w:id="555"/>
      <w:bookmarkEnd w:id="556"/>
      <w:bookmarkEnd w:id="557"/>
      <w:bookmarkEnd w:id="558"/>
      <w:bookmarkEnd w:id="559"/>
      <w:del w:id="561" w:author="Mythili Ramamoorthy" w:date="2022-03-24T18:19:00Z">
        <w:r w:rsidRPr="00135249" w:rsidDel="004D17C8">
          <w:lastRenderedPageBreak/>
          <w:delText>UI Components</w:delText>
        </w:r>
      </w:del>
    </w:p>
    <w:p w14:paraId="0403CB7E" w14:textId="62ECABC7" w:rsidR="0084749C" w:rsidDel="004D17C8" w:rsidRDefault="00C36E38" w:rsidP="00C320A1">
      <w:pPr>
        <w:pStyle w:val="Body"/>
        <w:rPr>
          <w:del w:id="562" w:author="Mythili Ramamoorthy" w:date="2022-03-24T18:19:00Z"/>
        </w:rPr>
      </w:pPr>
      <w:del w:id="563" w:author="Mythili Ramamoorthy" w:date="2022-03-24T18:19:00Z">
        <w:r w:rsidRPr="00135249" w:rsidDel="004D17C8">
          <w:delText xml:space="preserve">The table below lists the UI components that are used for the </w:delText>
        </w:r>
        <w:r w:rsidR="00130124" w:rsidDel="004D17C8">
          <w:delText>Prompt for Shift Closing</w:delText>
        </w:r>
        <w:r w:rsidRPr="00135249" w:rsidDel="004D17C8">
          <w:delText>.</w:delText>
        </w:r>
      </w:del>
    </w:p>
    <w:p w14:paraId="2C7E412A" w14:textId="2CB75AF8" w:rsidR="007B22E2" w:rsidRPr="00837BE5" w:rsidDel="004D17C8" w:rsidRDefault="007B22E2" w:rsidP="007B22E2">
      <w:pPr>
        <w:pStyle w:val="TableCaption"/>
        <w:rPr>
          <w:del w:id="564" w:author="Mythili Ramamoorthy" w:date="2022-03-24T18:19:00Z"/>
        </w:rPr>
      </w:pPr>
      <w:bookmarkStart w:id="565" w:name="_Toc89086935"/>
      <w:del w:id="566" w:author="Mythili Ramamoorthy" w:date="2022-03-24T18:19:00Z">
        <w:r w:rsidRPr="00837BE5" w:rsidDel="004D17C8">
          <w:delText xml:space="preserve">Table </w:delText>
        </w:r>
        <w:r w:rsidRPr="00837BE5" w:rsidDel="004D17C8">
          <w:rPr>
            <w:i w:val="0"/>
          </w:rPr>
          <w:fldChar w:fldCharType="begin"/>
        </w:r>
        <w:r w:rsidRPr="00837BE5" w:rsidDel="004D17C8">
          <w:delInstrText>SEQ Table \* ARABIC</w:delInstrText>
        </w:r>
        <w:r w:rsidRPr="00837BE5" w:rsidDel="004D17C8">
          <w:rPr>
            <w:i w:val="0"/>
          </w:rPr>
          <w:fldChar w:fldCharType="separate"/>
        </w:r>
        <w:r w:rsidR="00A45846" w:rsidDel="004D17C8">
          <w:rPr>
            <w:noProof/>
          </w:rPr>
          <w:delText>3</w:delText>
        </w:r>
        <w:r w:rsidRPr="00837BE5" w:rsidDel="004D17C8">
          <w:rPr>
            <w:i w:val="0"/>
          </w:rPr>
          <w:fldChar w:fldCharType="end"/>
        </w:r>
        <w:r w:rsidRPr="00837BE5" w:rsidDel="004D17C8">
          <w:delText xml:space="preserve">: </w:delText>
        </w:r>
        <w:r w:rsidDel="004D17C8">
          <w:delText>Prompt for Shift Closing</w:delText>
        </w:r>
        <w:r w:rsidRPr="00837BE5" w:rsidDel="004D17C8">
          <w:delText xml:space="preserve"> UI Components</w:delText>
        </w:r>
        <w:bookmarkEnd w:id="565"/>
      </w:del>
    </w:p>
    <w:tbl>
      <w:tblPr>
        <w:tblStyle w:val="TableGrid"/>
        <w:tblW w:w="5000" w:type="pct"/>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675"/>
        <w:gridCol w:w="4675"/>
      </w:tblGrid>
      <w:tr w:rsidR="007B22E2" w:rsidRPr="00837BE5" w:rsidDel="004D17C8" w14:paraId="24D0B584" w14:textId="6E71A257" w:rsidTr="00227767">
        <w:trPr>
          <w:cantSplit/>
          <w:trHeight w:val="360"/>
          <w:jc w:val="center"/>
          <w:del w:id="567" w:author="Mythili Ramamoorthy" w:date="2022-03-24T18:19:00Z"/>
        </w:trPr>
        <w:tc>
          <w:tcPr>
            <w:tcW w:w="4675" w:type="dxa"/>
            <w:shd w:val="clear" w:color="auto" w:fill="5B7F93"/>
          </w:tcPr>
          <w:p w14:paraId="0296B464" w14:textId="0829E404" w:rsidR="007B22E2" w:rsidRPr="00837BE5" w:rsidDel="004D17C8" w:rsidRDefault="007B22E2" w:rsidP="00D22C54">
            <w:pPr>
              <w:pStyle w:val="TableHeading"/>
              <w:rPr>
                <w:del w:id="568" w:author="Mythili Ramamoorthy" w:date="2022-03-24T18:19:00Z"/>
              </w:rPr>
            </w:pPr>
            <w:del w:id="569" w:author="Mythili Ramamoorthy" w:date="2022-03-24T18:19:00Z">
              <w:r w:rsidRPr="00837BE5" w:rsidDel="004D17C8">
                <w:delText>Microflow/Page Name</w:delText>
              </w:r>
            </w:del>
          </w:p>
        </w:tc>
        <w:tc>
          <w:tcPr>
            <w:tcW w:w="4675" w:type="dxa"/>
            <w:shd w:val="clear" w:color="auto" w:fill="5B7F93"/>
          </w:tcPr>
          <w:p w14:paraId="6A93026B" w14:textId="5CEC4075" w:rsidR="007B22E2" w:rsidRPr="00837BE5" w:rsidDel="004D17C8" w:rsidRDefault="007B22E2" w:rsidP="00D22C54">
            <w:pPr>
              <w:pStyle w:val="TableHeading"/>
              <w:rPr>
                <w:del w:id="570" w:author="Mythili Ramamoorthy" w:date="2022-03-24T18:19:00Z"/>
              </w:rPr>
            </w:pPr>
            <w:del w:id="571" w:author="Mythili Ramamoorthy" w:date="2022-03-24T18:19:00Z">
              <w:r w:rsidRPr="00837BE5" w:rsidDel="004D17C8">
                <w:delText xml:space="preserve">Description </w:delText>
              </w:r>
            </w:del>
          </w:p>
        </w:tc>
      </w:tr>
      <w:tr w:rsidR="007B22E2" w:rsidRPr="00837BE5" w:rsidDel="004D17C8" w14:paraId="3CCD2AC8" w14:textId="33C7E710" w:rsidTr="00227767">
        <w:trPr>
          <w:cantSplit/>
          <w:trHeight w:val="360"/>
          <w:jc w:val="center"/>
          <w:del w:id="572" w:author="Mythili Ramamoorthy" w:date="2022-03-24T18:19:00Z"/>
        </w:trPr>
        <w:tc>
          <w:tcPr>
            <w:tcW w:w="4675" w:type="dxa"/>
          </w:tcPr>
          <w:p w14:paraId="75D04FFB" w14:textId="186DDBA5" w:rsidR="007B22E2" w:rsidRPr="00837BE5" w:rsidDel="004D17C8" w:rsidRDefault="007B22E2" w:rsidP="00D22C54">
            <w:pPr>
              <w:pStyle w:val="TableCellLeft"/>
              <w:rPr>
                <w:del w:id="573" w:author="Mythili Ramamoorthy" w:date="2022-03-24T18:19:00Z"/>
              </w:rPr>
            </w:pPr>
            <w:del w:id="574" w:author="Mythili Ramamoorthy" w:date="2022-03-21T19:56:00Z">
              <w:r w:rsidDel="00FE05B7">
                <w:delText>riteSSO.LogoutUserCheckShift</w:delText>
              </w:r>
            </w:del>
          </w:p>
        </w:tc>
        <w:tc>
          <w:tcPr>
            <w:tcW w:w="4675" w:type="dxa"/>
          </w:tcPr>
          <w:p w14:paraId="539957E1" w14:textId="498FFC1E" w:rsidR="007B22E2" w:rsidRPr="00837BE5" w:rsidDel="004D17C8" w:rsidRDefault="007B22E2" w:rsidP="00D22C54">
            <w:pPr>
              <w:pStyle w:val="TableCellLeft"/>
              <w:rPr>
                <w:del w:id="575" w:author="Mythili Ramamoorthy" w:date="2022-03-24T18:19:00Z"/>
              </w:rPr>
            </w:pPr>
            <w:del w:id="576" w:author="Mythili Ramamoorthy" w:date="2022-03-21T19:56:00Z">
              <w:r w:rsidDel="00FE05B7">
                <w:delText>Microflow to check shift and determine whether or not to display popup.</w:delText>
              </w:r>
            </w:del>
          </w:p>
        </w:tc>
      </w:tr>
      <w:tr w:rsidR="007B22E2" w:rsidRPr="00837BE5" w:rsidDel="004D17C8" w14:paraId="433AA239" w14:textId="4DCD1194" w:rsidTr="00227767">
        <w:trPr>
          <w:cantSplit/>
          <w:trHeight w:val="360"/>
          <w:jc w:val="center"/>
          <w:del w:id="577" w:author="Mythili Ramamoorthy" w:date="2022-03-24T18:19:00Z"/>
        </w:trPr>
        <w:tc>
          <w:tcPr>
            <w:tcW w:w="4675" w:type="dxa"/>
          </w:tcPr>
          <w:p w14:paraId="07228706" w14:textId="16F81453" w:rsidR="007B22E2" w:rsidDel="004D17C8" w:rsidRDefault="007B22E2" w:rsidP="00D22C54">
            <w:pPr>
              <w:pStyle w:val="TableCellLeft"/>
              <w:rPr>
                <w:del w:id="578" w:author="Mythili Ramamoorthy" w:date="2022-03-24T18:19:00Z"/>
              </w:rPr>
            </w:pPr>
            <w:del w:id="579" w:author="Mythili Ramamoorthy" w:date="2022-03-21T19:56:00Z">
              <w:r w:rsidDel="00FE05B7">
                <w:delText>LogoutCloseShiftPopup</w:delText>
              </w:r>
            </w:del>
          </w:p>
        </w:tc>
        <w:tc>
          <w:tcPr>
            <w:tcW w:w="4675" w:type="dxa"/>
          </w:tcPr>
          <w:p w14:paraId="52A29BAA" w14:textId="463080E1" w:rsidR="007B22E2" w:rsidDel="004D17C8" w:rsidRDefault="007B22E2" w:rsidP="00D22C54">
            <w:pPr>
              <w:pStyle w:val="TableCellLeft"/>
              <w:rPr>
                <w:del w:id="580" w:author="Mythili Ramamoorthy" w:date="2022-03-24T18:19:00Z"/>
              </w:rPr>
            </w:pPr>
            <w:del w:id="581" w:author="Mythili Ramamoorthy" w:date="2022-03-21T19:56:00Z">
              <w:r w:rsidDel="00FE05B7">
                <w:delText xml:space="preserve">Popup to allow user to decide to close shift or not before logging out. </w:delText>
              </w:r>
            </w:del>
          </w:p>
        </w:tc>
      </w:tr>
    </w:tbl>
    <w:p w14:paraId="504080C5" w14:textId="77777777" w:rsidR="007B22E2" w:rsidRDefault="007B22E2" w:rsidP="00C320A1">
      <w:pPr>
        <w:pStyle w:val="Body"/>
      </w:pPr>
    </w:p>
    <w:p w14:paraId="4910FF97" w14:textId="36734098" w:rsidR="0084749C" w:rsidDel="00A54C5E" w:rsidRDefault="0084749C" w:rsidP="00C320A1">
      <w:pPr>
        <w:pStyle w:val="Body"/>
        <w:rPr>
          <w:del w:id="582" w:author="Mythili Ramamoorthy" w:date="2022-03-21T19:51:00Z"/>
        </w:rPr>
      </w:pPr>
      <w:del w:id="583" w:author="Mythili Ramamoorthy" w:date="2022-03-21T19:51:00Z">
        <w:r w:rsidDel="00A54C5E">
          <w:delText>Changes: Mendix</w:delText>
        </w:r>
      </w:del>
    </w:p>
    <w:p w14:paraId="5C8E9565" w14:textId="5608C09D" w:rsidR="0084749C" w:rsidDel="00A54C5E" w:rsidRDefault="0084749C" w:rsidP="00C320A1">
      <w:pPr>
        <w:pStyle w:val="Body"/>
        <w:rPr>
          <w:del w:id="584" w:author="Mythili Ramamoorthy" w:date="2022-03-21T19:51:00Z"/>
        </w:rPr>
      </w:pPr>
      <w:del w:id="585" w:author="Mythili Ramamoorthy" w:date="2022-03-21T19:51:00Z">
        <w:r w:rsidDel="00A54C5E">
          <w:delText>In Mendix:</w:delText>
        </w:r>
      </w:del>
    </w:p>
    <w:p w14:paraId="76EDA1C1" w14:textId="45B688E2" w:rsidR="00584965" w:rsidDel="00A54C5E" w:rsidRDefault="00584965" w:rsidP="00901B14">
      <w:pPr>
        <w:pStyle w:val="Body"/>
        <w:numPr>
          <w:ilvl w:val="0"/>
          <w:numId w:val="102"/>
        </w:numPr>
        <w:rPr>
          <w:del w:id="586" w:author="Mythili Ramamoorthy" w:date="2022-03-21T19:51:00Z"/>
        </w:rPr>
      </w:pPr>
      <w:del w:id="587" w:author="Mythili Ramamoorthy" w:date="2022-03-21T19:51:00Z">
        <w:r w:rsidDel="00A54C5E">
          <w:delText xml:space="preserve">Create a new microflow named riteSSO.LogoutUserCheckShift. </w:delText>
        </w:r>
        <w:r w:rsidR="00C418B8" w:rsidDel="00A54C5E">
          <w:delText xml:space="preserve">Copy all actions up to REST Call from SessionManagement.GetShiftByUser() and add them to </w:delText>
        </w:r>
        <w:r w:rsidR="0057290F" w:rsidDel="00A54C5E">
          <w:delText xml:space="preserve">the </w:delText>
        </w:r>
        <w:r w:rsidR="00C418B8" w:rsidDel="00A54C5E">
          <w:delText>new microflow</w:delText>
        </w:r>
        <w:r w:rsidDel="00A54C5E">
          <w:delText>.</w:delText>
        </w:r>
        <w:r w:rsidR="00B43E6F" w:rsidDel="00A54C5E">
          <w:delText xml:space="preserve"> </w:delText>
        </w:r>
        <w:r w:rsidR="00C418B8" w:rsidDel="00A54C5E">
          <w:delText xml:space="preserve">Check </w:delText>
        </w:r>
        <w:r w:rsidR="0057290F" w:rsidDel="00A54C5E">
          <w:delText xml:space="preserve">the </w:delText>
        </w:r>
        <w:r w:rsidR="00C418B8" w:rsidDel="00A54C5E">
          <w:delText xml:space="preserve">Shift status. </w:delText>
        </w:r>
        <w:r w:rsidR="00B43E6F" w:rsidDel="00A54C5E">
          <w:delText xml:space="preserve">If </w:delText>
        </w:r>
        <w:r w:rsidR="00F248F9" w:rsidDel="00A54C5E">
          <w:delText xml:space="preserve">the </w:delText>
        </w:r>
        <w:r w:rsidR="00B43E6F" w:rsidDel="00A54C5E">
          <w:delText>Shift is open</w:delText>
        </w:r>
        <w:r w:rsidR="00975326" w:rsidDel="00A54C5E">
          <w:delText>,</w:delText>
        </w:r>
        <w:r w:rsidR="00B43E6F" w:rsidDel="00A54C5E">
          <w:delText xml:space="preserve"> Show Page LogoutCloseShiftPopup.  If </w:delText>
        </w:r>
        <w:r w:rsidR="00F248F9" w:rsidDel="00A54C5E">
          <w:delText xml:space="preserve">the </w:delText>
        </w:r>
        <w:r w:rsidR="00B43E6F" w:rsidDel="00A54C5E">
          <w:delText>shift is closed</w:delText>
        </w:r>
        <w:r w:rsidR="00407972" w:rsidDel="00A54C5E">
          <w:delText>,</w:delText>
        </w:r>
        <w:r w:rsidR="00B43E6F" w:rsidDel="00A54C5E">
          <w:delText xml:space="preserve"> call Microflow riteSSO.LogoutUser.</w:delText>
        </w:r>
      </w:del>
    </w:p>
    <w:p w14:paraId="0C42286D" w14:textId="2443DF50" w:rsidR="0091464E" w:rsidDel="00A54C5E" w:rsidRDefault="00B43E6F" w:rsidP="00ED2CE6">
      <w:pPr>
        <w:pStyle w:val="Body"/>
        <w:keepNext/>
        <w:keepLines/>
        <w:numPr>
          <w:ilvl w:val="0"/>
          <w:numId w:val="98"/>
        </w:numPr>
        <w:rPr>
          <w:del w:id="588" w:author="Mythili Ramamoorthy" w:date="2022-03-21T19:51:00Z"/>
        </w:rPr>
      </w:pPr>
      <w:del w:id="589" w:author="Mythili Ramamoorthy" w:date="2022-03-21T19:51:00Z">
        <w:r w:rsidDel="00A54C5E">
          <w:delText xml:space="preserve">Adjust Project HorizonCRM Navigation so that LogOut navigates to </w:delText>
        </w:r>
        <w:r w:rsidR="00992205" w:rsidDel="00A54C5E">
          <w:delText xml:space="preserve">the </w:delText>
        </w:r>
        <w:r w:rsidDel="00A54C5E">
          <w:delText>new microflow riteSSO.LogoutUserCheckShift.</w:delText>
        </w:r>
      </w:del>
    </w:p>
    <w:p w14:paraId="2058F70F" w14:textId="5ADAD4BB" w:rsidR="00C418B8" w:rsidDel="00A54C5E" w:rsidRDefault="00C418B8" w:rsidP="00716C71">
      <w:pPr>
        <w:pStyle w:val="CenteredGraphic"/>
        <w:rPr>
          <w:del w:id="590" w:author="Mythili Ramamoorthy" w:date="2022-03-21T19:51:00Z"/>
        </w:rPr>
      </w:pPr>
      <w:del w:id="591" w:author="Mythili Ramamoorthy" w:date="2022-03-21T19:51:00Z">
        <w:r w:rsidDel="00A54C5E">
          <w:drawing>
            <wp:inline distT="0" distB="0" distL="0" distR="0" wp14:anchorId="33D938A5" wp14:editId="7C859652">
              <wp:extent cx="5636525" cy="2486454"/>
              <wp:effectExtent l="19050" t="19050" r="21590" b="2857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42"/>
                      <a:stretch>
                        <a:fillRect/>
                      </a:stretch>
                    </pic:blipFill>
                    <pic:spPr>
                      <a:xfrm>
                        <a:off x="0" y="0"/>
                        <a:ext cx="5644533" cy="2489987"/>
                      </a:xfrm>
                      <a:prstGeom prst="rect">
                        <a:avLst/>
                      </a:prstGeom>
                      <a:ln>
                        <a:solidFill>
                          <a:schemeClr val="bg1">
                            <a:lumMod val="75000"/>
                          </a:schemeClr>
                        </a:solidFill>
                      </a:ln>
                    </pic:spPr>
                  </pic:pic>
                </a:graphicData>
              </a:graphic>
            </wp:inline>
          </w:drawing>
        </w:r>
      </w:del>
    </w:p>
    <w:p w14:paraId="23B0B0F7" w14:textId="7EF3EDB6" w:rsidR="00340F96" w:rsidRPr="005F3BA1" w:rsidDel="00A54C5E" w:rsidRDefault="00340F96" w:rsidP="00340F96">
      <w:pPr>
        <w:pStyle w:val="CaptionFigure"/>
        <w:rPr>
          <w:del w:id="592" w:author="Mythili Ramamoorthy" w:date="2022-03-21T19:51:00Z"/>
        </w:rPr>
      </w:pPr>
      <w:del w:id="593" w:author="Mythili Ramamoorthy" w:date="2022-03-21T19:51:00Z">
        <w:r w:rsidRPr="005F3BA1" w:rsidDel="00A54C5E">
          <w:delText xml:space="preserve">Figure </w:delText>
        </w:r>
        <w:r w:rsidRPr="005F3BA1" w:rsidDel="00A54C5E">
          <w:rPr>
            <w:i w:val="0"/>
          </w:rPr>
          <w:fldChar w:fldCharType="begin"/>
        </w:r>
        <w:r w:rsidRPr="005F3BA1" w:rsidDel="00A54C5E">
          <w:rPr>
            <w:noProof/>
          </w:rPr>
          <w:delInstrText xml:space="preserve"> SEQ Figure \* ARABIC </w:delInstrText>
        </w:r>
        <w:r w:rsidRPr="005F3BA1" w:rsidDel="00A54C5E">
          <w:rPr>
            <w:i w:val="0"/>
          </w:rPr>
          <w:fldChar w:fldCharType="separate"/>
        </w:r>
        <w:r w:rsidR="00A45846" w:rsidDel="00A54C5E">
          <w:rPr>
            <w:noProof/>
          </w:rPr>
          <w:delText>3</w:delText>
        </w:r>
        <w:r w:rsidRPr="005F3BA1" w:rsidDel="00A54C5E">
          <w:rPr>
            <w:i w:val="0"/>
          </w:rPr>
          <w:fldChar w:fldCharType="end"/>
        </w:r>
        <w:r w:rsidRPr="005F3BA1" w:rsidDel="00A54C5E">
          <w:delText xml:space="preserve">: </w:delText>
        </w:r>
        <w:r w:rsidDel="00A54C5E">
          <w:delText xml:space="preserve">Modify </w:delText>
        </w:r>
        <w:r w:rsidR="008C3DC3" w:rsidDel="00A54C5E">
          <w:delText>Microflow Call</w:delText>
        </w:r>
      </w:del>
    </w:p>
    <w:p w14:paraId="34281BAB" w14:textId="7C676C23" w:rsidR="00C418B8" w:rsidDel="00A54C5E" w:rsidRDefault="00AB58D8" w:rsidP="003F60D9">
      <w:pPr>
        <w:pStyle w:val="BodyBullet1-Level1"/>
        <w:keepNext/>
        <w:keepLines/>
        <w:rPr>
          <w:del w:id="594" w:author="Mythili Ramamoorthy" w:date="2022-03-21T19:51:00Z"/>
        </w:rPr>
      </w:pPr>
      <w:del w:id="595" w:author="Mythili Ramamoorthy" w:date="2022-03-21T19:51:00Z">
        <w:r w:rsidDel="00A54C5E">
          <w:delText>In Home.</w:delText>
        </w:r>
        <w:r w:rsidRPr="00AB58D8" w:rsidDel="00A54C5E">
          <w:delText>Atlas_TopBar_CSR_NewUI</w:delText>
        </w:r>
        <w:r w:rsidDel="00A54C5E">
          <w:delText xml:space="preserve"> modify </w:delText>
        </w:r>
        <w:r w:rsidR="008C3DC3" w:rsidDel="00A54C5E">
          <w:delText xml:space="preserve">the </w:delText>
        </w:r>
        <w:r w:rsidDel="00A54C5E">
          <w:delText xml:space="preserve">Log Out </w:delText>
        </w:r>
        <w:r w:rsidR="0004036F" w:rsidDel="00A54C5E">
          <w:delText xml:space="preserve">action button </w:delText>
        </w:r>
        <w:r w:rsidDel="00A54C5E">
          <w:delText xml:space="preserve">so </w:delText>
        </w:r>
        <w:r w:rsidR="005B3B1B" w:rsidDel="00A54C5E">
          <w:delText>the</w:delText>
        </w:r>
        <w:r w:rsidDel="00A54C5E">
          <w:delText xml:space="preserve"> MicroFlow OnClick action goes to riteSSO.LogoutUserCheckShift.</w:delText>
        </w:r>
      </w:del>
    </w:p>
    <w:p w14:paraId="037935B7" w14:textId="4D162189" w:rsidR="00AB58D8" w:rsidDel="00A54C5E" w:rsidRDefault="00AB58D8" w:rsidP="00F37EA8">
      <w:pPr>
        <w:pStyle w:val="CenteredGraphic"/>
        <w:rPr>
          <w:del w:id="596" w:author="Mythili Ramamoorthy" w:date="2022-03-21T19:51:00Z"/>
        </w:rPr>
      </w:pPr>
      <w:del w:id="597" w:author="Mythili Ramamoorthy" w:date="2022-03-21T19:51:00Z">
        <w:r w:rsidDel="00A54C5E">
          <w:drawing>
            <wp:inline distT="0" distB="0" distL="0" distR="0" wp14:anchorId="06F773B8" wp14:editId="1D6F1AC7">
              <wp:extent cx="3220872" cy="2823778"/>
              <wp:effectExtent l="19050" t="19050" r="17780" b="1524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43"/>
                      <a:stretch>
                        <a:fillRect/>
                      </a:stretch>
                    </pic:blipFill>
                    <pic:spPr>
                      <a:xfrm>
                        <a:off x="0" y="0"/>
                        <a:ext cx="3226614" cy="2828812"/>
                      </a:xfrm>
                      <a:prstGeom prst="rect">
                        <a:avLst/>
                      </a:prstGeom>
                      <a:ln>
                        <a:solidFill>
                          <a:schemeClr val="bg1">
                            <a:lumMod val="75000"/>
                          </a:schemeClr>
                        </a:solidFill>
                      </a:ln>
                    </pic:spPr>
                  </pic:pic>
                </a:graphicData>
              </a:graphic>
            </wp:inline>
          </w:drawing>
        </w:r>
      </w:del>
    </w:p>
    <w:p w14:paraId="2B73A8C3" w14:textId="4B3FBB2D" w:rsidR="00340F96" w:rsidRPr="005F3BA1" w:rsidDel="00A54C5E" w:rsidRDefault="00340F96" w:rsidP="00340F96">
      <w:pPr>
        <w:pStyle w:val="CaptionFigure"/>
        <w:rPr>
          <w:del w:id="598" w:author="Mythili Ramamoorthy" w:date="2022-03-21T19:51:00Z"/>
        </w:rPr>
      </w:pPr>
      <w:del w:id="599" w:author="Mythili Ramamoorthy" w:date="2022-03-21T19:51:00Z">
        <w:r w:rsidRPr="005F3BA1" w:rsidDel="00A54C5E">
          <w:delText xml:space="preserve">Figure </w:delText>
        </w:r>
        <w:r w:rsidRPr="005F3BA1" w:rsidDel="00A54C5E">
          <w:rPr>
            <w:i w:val="0"/>
          </w:rPr>
          <w:fldChar w:fldCharType="begin"/>
        </w:r>
        <w:r w:rsidRPr="005F3BA1" w:rsidDel="00A54C5E">
          <w:rPr>
            <w:noProof/>
          </w:rPr>
          <w:delInstrText xml:space="preserve"> SEQ Figure \* ARABIC </w:delInstrText>
        </w:r>
        <w:r w:rsidRPr="005F3BA1" w:rsidDel="00A54C5E">
          <w:rPr>
            <w:i w:val="0"/>
          </w:rPr>
          <w:fldChar w:fldCharType="separate"/>
        </w:r>
        <w:r w:rsidR="00A45846" w:rsidDel="00A54C5E">
          <w:rPr>
            <w:noProof/>
          </w:rPr>
          <w:delText>4</w:delText>
        </w:r>
        <w:r w:rsidRPr="005F3BA1" w:rsidDel="00A54C5E">
          <w:rPr>
            <w:i w:val="0"/>
          </w:rPr>
          <w:fldChar w:fldCharType="end"/>
        </w:r>
        <w:r w:rsidRPr="005F3BA1" w:rsidDel="00A54C5E">
          <w:delText xml:space="preserve">: </w:delText>
        </w:r>
        <w:r w:rsidDel="00A54C5E">
          <w:delText>Modify microflow onclick event.</w:delText>
        </w:r>
      </w:del>
    </w:p>
    <w:p w14:paraId="197DC249" w14:textId="466EA300" w:rsidR="0084749C" w:rsidDel="00A54C5E" w:rsidRDefault="0091464E" w:rsidP="009C22E9">
      <w:pPr>
        <w:pStyle w:val="BodyBullet1-Level1"/>
        <w:rPr>
          <w:del w:id="600" w:author="Mythili Ramamoorthy" w:date="2022-03-21T19:51:00Z"/>
        </w:rPr>
      </w:pPr>
      <w:del w:id="601" w:author="Mythili Ramamoorthy" w:date="2022-03-21T19:51:00Z">
        <w:r w:rsidDel="00A54C5E">
          <w:delText xml:space="preserve">Create </w:delText>
        </w:r>
        <w:r w:rsidR="007E1A9C" w:rsidDel="00A54C5E">
          <w:delText xml:space="preserve">the </w:delText>
        </w:r>
        <w:r w:rsidDel="00A54C5E">
          <w:delText xml:space="preserve">new popup page </w:delText>
        </w:r>
        <w:r w:rsidR="007E1F9E" w:rsidDel="00A54C5E">
          <w:delText>(</w:delText>
        </w:r>
        <w:r w:rsidDel="00A54C5E">
          <w:delText>LogoutCloseShiftPopup</w:delText>
        </w:r>
        <w:r w:rsidR="007E1F9E" w:rsidDel="00A54C5E">
          <w:delText>)</w:delText>
        </w:r>
        <w:r w:rsidDel="00A54C5E">
          <w:delText xml:space="preserve">.  </w:delText>
        </w:r>
        <w:r w:rsidR="00B43E6F" w:rsidDel="00A54C5E">
          <w:delText xml:space="preserve">Add </w:delText>
        </w:r>
        <w:r w:rsidR="006C257F" w:rsidDel="00A54C5E">
          <w:delText xml:space="preserve">two </w:delText>
        </w:r>
        <w:r w:rsidR="00BF1701" w:rsidDel="00A54C5E">
          <w:delText>action</w:delText>
        </w:r>
        <w:r w:rsidDel="00A54C5E">
          <w:delText xml:space="preserve"> buttons</w:delText>
        </w:r>
        <w:r w:rsidR="00981D34" w:rsidDel="00A54C5E">
          <w:delText>:</w:delText>
        </w:r>
        <w:r w:rsidDel="00A54C5E">
          <w:delText xml:space="preserve"> Close Shift</w:delText>
        </w:r>
        <w:r w:rsidR="00B43E6F" w:rsidDel="00A54C5E">
          <w:delText xml:space="preserve"> (OnClick Show a Page – Home.CSR_Home)</w:delText>
        </w:r>
        <w:r w:rsidDel="00A54C5E">
          <w:delText xml:space="preserve"> and </w:delText>
        </w:r>
        <w:r w:rsidR="00584965" w:rsidDel="00A54C5E">
          <w:delText xml:space="preserve">Continue </w:delText>
        </w:r>
        <w:r w:rsidDel="00A54C5E">
          <w:delText>Logout</w:delText>
        </w:r>
        <w:r w:rsidR="00B43E6F" w:rsidDel="00A54C5E">
          <w:delText xml:space="preserve"> (OnClick Microflow - riteSSO.LogoutUser)</w:delText>
        </w:r>
        <w:r w:rsidDel="00A54C5E">
          <w:delText xml:space="preserve">.  </w:delText>
        </w:r>
      </w:del>
    </w:p>
    <w:p w14:paraId="0638519E" w14:textId="210F822A" w:rsidR="00F74B93" w:rsidDel="00A54C5E" w:rsidRDefault="001A25E5" w:rsidP="009C22E9">
      <w:pPr>
        <w:pStyle w:val="BodyBullet1-Level1"/>
        <w:rPr>
          <w:del w:id="602" w:author="Mythili Ramamoorthy" w:date="2022-03-21T19:51:00Z"/>
        </w:rPr>
      </w:pPr>
      <w:del w:id="603" w:author="Mythili Ramamoorthy" w:date="2022-03-21T19:51:00Z">
        <w:r w:rsidDel="00A54C5E">
          <w:delText xml:space="preserve">The </w:delText>
        </w:r>
        <w:r w:rsidR="00584965" w:rsidDel="00A54C5E">
          <w:delText xml:space="preserve">Close Shift </w:delText>
        </w:r>
        <w:r w:rsidR="00B43E6F" w:rsidDel="00A54C5E">
          <w:delText xml:space="preserve">button </w:delText>
        </w:r>
        <w:r w:rsidR="00584965" w:rsidDel="00A54C5E">
          <w:delText>will forward to</w:delText>
        </w:r>
        <w:r w:rsidDel="00A54C5E">
          <w:delText xml:space="preserve"> the</w:delText>
        </w:r>
        <w:r w:rsidR="00584965" w:rsidDel="00A54C5E">
          <w:delText xml:space="preserve"> Close Shift process</w:delText>
        </w:r>
        <w:r w:rsidR="0091464E" w:rsidDel="00A54C5E">
          <w:delText xml:space="preserve"> </w:delText>
        </w:r>
        <w:r w:rsidR="00000185" w:rsidDel="00A54C5E">
          <w:delText xml:space="preserve">and the </w:delText>
        </w:r>
        <w:r w:rsidR="00B43E6F" w:rsidDel="00A54C5E">
          <w:delText xml:space="preserve">Continue Logout button will continue </w:delText>
        </w:r>
        <w:r w:rsidR="00D2796E" w:rsidDel="00A54C5E">
          <w:delText xml:space="preserve">to </w:delText>
        </w:r>
        <w:r w:rsidR="00000185" w:rsidDel="00A54C5E">
          <w:delText xml:space="preserve">the </w:delText>
        </w:r>
        <w:r w:rsidR="00B43E6F" w:rsidDel="00A54C5E">
          <w:delText>logout process.</w:delText>
        </w:r>
        <w:bookmarkEnd w:id="560"/>
      </w:del>
    </w:p>
    <w:p w14:paraId="549C70A9" w14:textId="3EA4681D" w:rsidR="00F74B93" w:rsidRPr="00135249" w:rsidDel="00E474B1" w:rsidRDefault="00FC0392">
      <w:pPr>
        <w:pStyle w:val="Heading1"/>
        <w:rPr>
          <w:del w:id="604" w:author="Mythili Ramamoorthy" w:date="2022-03-18T17:11:00Z"/>
          <w:lang w:val="en-US"/>
        </w:rPr>
      </w:pPr>
      <w:del w:id="605" w:author="Mythili Ramamoorthy" w:date="2022-03-18T17:11:00Z">
        <w:r w:rsidDel="00E474B1">
          <w:delText>Limit Balance</w:delText>
        </w:r>
        <w:r w:rsidR="00F74B93" w:rsidDel="00E474B1">
          <w:delText xml:space="preserve"> Shift </w:delText>
        </w:r>
        <w:r w:rsidDel="00E474B1">
          <w:delText>Attempts</w:delText>
        </w:r>
      </w:del>
    </w:p>
    <w:p w14:paraId="4FBEDD96" w14:textId="37E2DA3F" w:rsidR="00F74B93" w:rsidRPr="00135249" w:rsidDel="00E474B1" w:rsidRDefault="00F74B93">
      <w:pPr>
        <w:pStyle w:val="Heading2"/>
        <w:pageBreakBefore/>
        <w:numPr>
          <w:ilvl w:val="0"/>
          <w:numId w:val="83"/>
        </w:numPr>
        <w:spacing w:before="360" w:after="160"/>
        <w:rPr>
          <w:del w:id="606" w:author="Mythili Ramamoorthy" w:date="2022-03-18T17:11:00Z"/>
          <w:lang w:val="en-US"/>
        </w:rPr>
        <w:pPrChange w:id="607" w:author="Mythili Ramamoorthy" w:date="2022-03-18T17:11:00Z">
          <w:pPr>
            <w:pStyle w:val="Heading2"/>
          </w:pPr>
        </w:pPrChange>
      </w:pPr>
      <w:del w:id="608" w:author="Mythili Ramamoorthy" w:date="2022-03-18T17:11:00Z">
        <w:r w:rsidRPr="00135249" w:rsidDel="00E474B1">
          <w:rPr>
            <w:lang w:val="en-US"/>
          </w:rPr>
          <w:delText>Functional Requirements</w:delText>
        </w:r>
      </w:del>
    </w:p>
    <w:p w14:paraId="741B7EF4" w14:textId="333699F9" w:rsidR="00FC0392" w:rsidRPr="002A2C44" w:rsidDel="00E474B1" w:rsidRDefault="00FC0392">
      <w:pPr>
        <w:pStyle w:val="Body"/>
        <w:keepNext/>
        <w:keepLines/>
        <w:pageBreakBefore/>
        <w:numPr>
          <w:ilvl w:val="0"/>
          <w:numId w:val="83"/>
        </w:numPr>
        <w:spacing w:before="360" w:after="160"/>
        <w:outlineLvl w:val="0"/>
        <w:rPr>
          <w:del w:id="609" w:author="Mythili Ramamoorthy" w:date="2022-03-18T17:11:00Z"/>
        </w:rPr>
        <w:pPrChange w:id="610" w:author="Mythili Ramamoorthy" w:date="2022-03-18T17:11:00Z">
          <w:pPr>
            <w:pStyle w:val="Body"/>
          </w:pPr>
        </w:pPrChange>
      </w:pPr>
      <w:del w:id="611" w:author="Mythili Ramamoorthy" w:date="2022-03-18T17:11:00Z">
        <w:r w:rsidRPr="002A2C44" w:rsidDel="00E474B1">
          <w:delText>Based on the</w:delText>
        </w:r>
        <w:r w:rsidDel="00E474B1">
          <w:delText xml:space="preserve"> </w:delText>
        </w:r>
        <w:r w:rsidDel="00E474B1">
          <w:rPr>
            <w:lang w:bidi="en-US"/>
          </w:rPr>
          <w:delText>Limit Balance Shift Attempts</w:delText>
        </w:r>
        <w:r w:rsidDel="00E474B1">
          <w:delText>,</w:delText>
        </w:r>
        <w:r w:rsidRPr="002A2C44" w:rsidDel="00E474B1">
          <w:delText xml:space="preserve"> </w:delText>
        </w:r>
        <w:r w:rsidDel="00E474B1">
          <w:delText xml:space="preserve">the functional </w:delText>
        </w:r>
        <w:r w:rsidRPr="002A2C44" w:rsidDel="00E474B1">
          <w:delText xml:space="preserve">requirements are listed in the </w:delText>
        </w:r>
        <w:r w:rsidDel="00E474B1">
          <w:delText xml:space="preserve">table </w:delText>
        </w:r>
        <w:r w:rsidRPr="002A2C44" w:rsidDel="00E474B1">
          <w:delText>below.</w:delText>
        </w:r>
      </w:del>
    </w:p>
    <w:p w14:paraId="5DE24D67" w14:textId="17CEF51A" w:rsidR="00FC0392" w:rsidRPr="002A2C44" w:rsidDel="00E474B1" w:rsidRDefault="00FC0392">
      <w:pPr>
        <w:pStyle w:val="TableCaption"/>
        <w:pageBreakBefore/>
        <w:numPr>
          <w:ilvl w:val="0"/>
          <w:numId w:val="83"/>
        </w:numPr>
        <w:spacing w:before="360" w:after="160"/>
        <w:outlineLvl w:val="0"/>
        <w:rPr>
          <w:del w:id="612" w:author="Mythili Ramamoorthy" w:date="2022-03-18T17:11:00Z"/>
        </w:rPr>
        <w:pPrChange w:id="613" w:author="Mythili Ramamoorthy" w:date="2022-03-18T17:11:00Z">
          <w:pPr>
            <w:pStyle w:val="TableCaption"/>
          </w:pPr>
        </w:pPrChange>
      </w:pPr>
      <w:del w:id="614" w:author="Mythili Ramamoorthy" w:date="2022-03-18T17:11:00Z">
        <w:r w:rsidRPr="002A2C44" w:rsidDel="00E474B1">
          <w:delText xml:space="preserve">Table </w:delText>
        </w:r>
        <w:r w:rsidDel="00E474B1">
          <w:rPr>
            <w:i w:val="0"/>
            <w:noProof/>
          </w:rPr>
          <w:fldChar w:fldCharType="begin"/>
        </w:r>
        <w:r w:rsidDel="00E474B1">
          <w:rPr>
            <w:noProof/>
          </w:rPr>
          <w:delInstrText xml:space="preserve"> SEQ Table \* ARABIC </w:delInstrText>
        </w:r>
        <w:r w:rsidDel="00E474B1">
          <w:rPr>
            <w:i w:val="0"/>
            <w:noProof/>
          </w:rPr>
          <w:fldChar w:fldCharType="separate"/>
        </w:r>
        <w:r w:rsidR="00A45846" w:rsidDel="00E474B1">
          <w:rPr>
            <w:noProof/>
          </w:rPr>
          <w:delText>4</w:delText>
        </w:r>
        <w:r w:rsidDel="00E474B1">
          <w:rPr>
            <w:i w:val="0"/>
            <w:noProof/>
          </w:rPr>
          <w:fldChar w:fldCharType="end"/>
        </w:r>
        <w:r w:rsidRPr="002A2C44" w:rsidDel="00E474B1">
          <w:delText xml:space="preserve">: </w:delText>
        </w:r>
        <w:r w:rsidDel="00E474B1">
          <w:delText xml:space="preserve">Limit Balance Shift Attempts Functional </w:delText>
        </w:r>
        <w:r w:rsidRPr="002A2C44" w:rsidDel="00E474B1">
          <w:delText>Requirements</w:delText>
        </w:r>
      </w:del>
    </w:p>
    <w:tbl>
      <w:tblPr>
        <w:tblW w:w="5000" w:type="pct"/>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left w:w="115" w:type="dxa"/>
          <w:right w:w="115" w:type="dxa"/>
        </w:tblCellMar>
        <w:tblLook w:val="04A0" w:firstRow="1" w:lastRow="0" w:firstColumn="1" w:lastColumn="0" w:noHBand="0" w:noVBand="1"/>
      </w:tblPr>
      <w:tblGrid>
        <w:gridCol w:w="1600"/>
        <w:gridCol w:w="6267"/>
        <w:gridCol w:w="1483"/>
      </w:tblGrid>
      <w:tr w:rsidR="00FC0392" w:rsidRPr="002A2C44" w:rsidDel="00E474B1" w14:paraId="1E306CC1" w14:textId="7B91F72B" w:rsidTr="00D22C54">
        <w:trPr>
          <w:tblHeader/>
          <w:jc w:val="center"/>
          <w:del w:id="615" w:author="Mythili Ramamoorthy" w:date="2022-03-18T17:11:00Z"/>
        </w:trPr>
        <w:tc>
          <w:tcPr>
            <w:tcW w:w="1538" w:type="dxa"/>
            <w:shd w:val="clear" w:color="auto" w:fill="5B7F93"/>
            <w:vAlign w:val="center"/>
          </w:tcPr>
          <w:p w14:paraId="4DC03E83" w14:textId="31A1DC51" w:rsidR="00FC0392" w:rsidRPr="002A2C44" w:rsidDel="00E474B1" w:rsidRDefault="00FC0392">
            <w:pPr>
              <w:pStyle w:val="TableHeading"/>
              <w:pageBreakBefore/>
              <w:numPr>
                <w:ilvl w:val="0"/>
                <w:numId w:val="83"/>
              </w:numPr>
              <w:spacing w:before="360" w:after="160"/>
              <w:outlineLvl w:val="0"/>
              <w:rPr>
                <w:del w:id="616" w:author="Mythili Ramamoorthy" w:date="2022-03-18T17:11:00Z"/>
              </w:rPr>
              <w:pPrChange w:id="617" w:author="Mythili Ramamoorthy" w:date="2022-03-18T17:11:00Z">
                <w:pPr>
                  <w:pStyle w:val="TableHeading"/>
                </w:pPr>
              </w:pPrChange>
            </w:pPr>
            <w:del w:id="618" w:author="Mythili Ramamoorthy" w:date="2022-03-18T17:11:00Z">
              <w:r w:rsidRPr="002A2C44" w:rsidDel="00E474B1">
                <w:delText>Requirement ID</w:delText>
              </w:r>
            </w:del>
          </w:p>
        </w:tc>
        <w:tc>
          <w:tcPr>
            <w:tcW w:w="6026" w:type="dxa"/>
            <w:shd w:val="clear" w:color="auto" w:fill="5B7F93"/>
            <w:vAlign w:val="center"/>
          </w:tcPr>
          <w:p w14:paraId="632AF61D" w14:textId="426EBC11" w:rsidR="00FC0392" w:rsidRPr="002A2C44" w:rsidDel="00E474B1" w:rsidRDefault="00FC0392">
            <w:pPr>
              <w:pStyle w:val="TableHeading"/>
              <w:pageBreakBefore/>
              <w:numPr>
                <w:ilvl w:val="0"/>
                <w:numId w:val="83"/>
              </w:numPr>
              <w:spacing w:before="360" w:after="160"/>
              <w:outlineLvl w:val="0"/>
              <w:rPr>
                <w:del w:id="619" w:author="Mythili Ramamoorthy" w:date="2022-03-18T17:11:00Z"/>
              </w:rPr>
              <w:pPrChange w:id="620" w:author="Mythili Ramamoorthy" w:date="2022-03-18T17:11:00Z">
                <w:pPr>
                  <w:pStyle w:val="TableHeading"/>
                </w:pPr>
              </w:pPrChange>
            </w:pPr>
            <w:del w:id="621" w:author="Mythili Ramamoorthy" w:date="2022-03-18T17:11:00Z">
              <w:r w:rsidRPr="002A2C44" w:rsidDel="00E474B1">
                <w:delText>Description</w:delText>
              </w:r>
            </w:del>
          </w:p>
        </w:tc>
        <w:tc>
          <w:tcPr>
            <w:tcW w:w="1426" w:type="dxa"/>
            <w:shd w:val="clear" w:color="auto" w:fill="5B7F93"/>
            <w:vAlign w:val="center"/>
          </w:tcPr>
          <w:p w14:paraId="02309E2A" w14:textId="1D5907EE" w:rsidR="00FC0392" w:rsidRPr="002A2C44" w:rsidDel="00E474B1" w:rsidRDefault="00FC0392">
            <w:pPr>
              <w:pStyle w:val="TableHeading"/>
              <w:pageBreakBefore/>
              <w:numPr>
                <w:ilvl w:val="0"/>
                <w:numId w:val="83"/>
              </w:numPr>
              <w:spacing w:before="360" w:after="160"/>
              <w:outlineLvl w:val="0"/>
              <w:rPr>
                <w:del w:id="622" w:author="Mythili Ramamoorthy" w:date="2022-03-18T17:11:00Z"/>
              </w:rPr>
              <w:pPrChange w:id="623" w:author="Mythili Ramamoorthy" w:date="2022-03-18T17:11:00Z">
                <w:pPr>
                  <w:pStyle w:val="TableHeading"/>
                </w:pPr>
              </w:pPrChange>
            </w:pPr>
            <w:del w:id="624" w:author="Mythili Ramamoorthy" w:date="2022-03-18T17:11:00Z">
              <w:r w:rsidDel="00E474B1">
                <w:delText>Associated Assumption</w:delText>
              </w:r>
              <w:r w:rsidRPr="002A2C44" w:rsidDel="00E474B1">
                <w:delText xml:space="preserve"> #</w:delText>
              </w:r>
            </w:del>
          </w:p>
        </w:tc>
      </w:tr>
      <w:tr w:rsidR="00FC0392" w:rsidRPr="00EB2BC1" w:rsidDel="00E474B1" w14:paraId="57893119" w14:textId="686F44E6" w:rsidTr="00D22C54">
        <w:trPr>
          <w:jc w:val="center"/>
          <w:del w:id="625" w:author="Mythili Ramamoorthy" w:date="2022-03-18T17:11:00Z"/>
        </w:trPr>
        <w:tc>
          <w:tcPr>
            <w:tcW w:w="1538" w:type="dxa"/>
            <w:shd w:val="clear" w:color="auto" w:fill="auto"/>
          </w:tcPr>
          <w:p w14:paraId="42C8E422" w14:textId="29C4384A" w:rsidR="00FC0392" w:rsidRPr="00E71B07" w:rsidDel="00E474B1" w:rsidRDefault="00FC0392">
            <w:pPr>
              <w:pStyle w:val="Body"/>
              <w:keepNext/>
              <w:keepLines/>
              <w:pageBreakBefore/>
              <w:numPr>
                <w:ilvl w:val="0"/>
                <w:numId w:val="83"/>
              </w:numPr>
              <w:spacing w:before="360" w:after="160"/>
              <w:outlineLvl w:val="0"/>
              <w:rPr>
                <w:del w:id="626" w:author="Mythili Ramamoorthy" w:date="2022-03-18T17:11:00Z"/>
                <w:bCs/>
                <w:sz w:val="18"/>
                <w:szCs w:val="18"/>
              </w:rPr>
              <w:pPrChange w:id="627" w:author="Mythili Ramamoorthy" w:date="2022-03-18T17:11:00Z">
                <w:pPr>
                  <w:pStyle w:val="Body"/>
                  <w:numPr>
                    <w:numId w:val="92"/>
                  </w:numPr>
                  <w:spacing w:before="60" w:after="60"/>
                  <w:ind w:left="360" w:hanging="360"/>
                </w:pPr>
              </w:pPrChange>
            </w:pPr>
          </w:p>
        </w:tc>
        <w:tc>
          <w:tcPr>
            <w:tcW w:w="6026" w:type="dxa"/>
          </w:tcPr>
          <w:p w14:paraId="2FE4C9CA" w14:textId="6E75CED0" w:rsidR="00FC0392" w:rsidRPr="00165B44" w:rsidDel="00E474B1" w:rsidRDefault="00FC0392">
            <w:pPr>
              <w:pStyle w:val="TableCellLeft"/>
              <w:keepNext/>
              <w:keepLines/>
              <w:pageBreakBefore/>
              <w:numPr>
                <w:ilvl w:val="0"/>
                <w:numId w:val="83"/>
              </w:numPr>
              <w:spacing w:before="360" w:after="160"/>
              <w:outlineLvl w:val="0"/>
              <w:rPr>
                <w:del w:id="628" w:author="Mythili Ramamoorthy" w:date="2022-03-18T17:11:00Z"/>
              </w:rPr>
              <w:pPrChange w:id="629" w:author="Mythili Ramamoorthy" w:date="2022-03-18T17:11:00Z">
                <w:pPr>
                  <w:pStyle w:val="TableCellLeft"/>
                </w:pPr>
              </w:pPrChange>
            </w:pPr>
            <w:del w:id="630" w:author="Mythili Ramamoorthy" w:date="2022-03-18T17:11:00Z">
              <w:r w:rsidDel="00E474B1">
                <w:delText>The system will record and track the number of times a user balances their shift activity during an open shift.</w:delText>
              </w:r>
            </w:del>
          </w:p>
        </w:tc>
        <w:tc>
          <w:tcPr>
            <w:tcW w:w="1426" w:type="dxa"/>
          </w:tcPr>
          <w:p w14:paraId="771E1143" w14:textId="6986837D" w:rsidR="00FC0392" w:rsidRPr="00351F76" w:rsidDel="00E474B1" w:rsidRDefault="00FC0392">
            <w:pPr>
              <w:pStyle w:val="TableCellLeft"/>
              <w:keepNext/>
              <w:keepLines/>
              <w:pageBreakBefore/>
              <w:numPr>
                <w:ilvl w:val="0"/>
                <w:numId w:val="83"/>
              </w:numPr>
              <w:spacing w:before="360" w:after="160"/>
              <w:outlineLvl w:val="0"/>
              <w:rPr>
                <w:del w:id="631" w:author="Mythili Ramamoorthy" w:date="2022-03-18T17:11:00Z"/>
              </w:rPr>
              <w:pPrChange w:id="632" w:author="Mythili Ramamoorthy" w:date="2022-03-18T17:11:00Z">
                <w:pPr>
                  <w:pStyle w:val="TableCellLeft"/>
                </w:pPr>
              </w:pPrChange>
            </w:pPr>
            <w:del w:id="633" w:author="Mythili Ramamoorthy" w:date="2022-03-18T17:11:00Z">
              <w:r w:rsidDel="00E474B1">
                <w:delText>NA</w:delText>
              </w:r>
            </w:del>
          </w:p>
        </w:tc>
      </w:tr>
      <w:tr w:rsidR="00FC0392" w:rsidRPr="00EB2BC1" w:rsidDel="00E474B1" w14:paraId="54D78AB9" w14:textId="10DBCA5C" w:rsidTr="00D22C54">
        <w:trPr>
          <w:jc w:val="center"/>
          <w:del w:id="634" w:author="Mythili Ramamoorthy" w:date="2022-03-18T17:11:00Z"/>
        </w:trPr>
        <w:tc>
          <w:tcPr>
            <w:tcW w:w="1538" w:type="dxa"/>
            <w:shd w:val="clear" w:color="auto" w:fill="auto"/>
          </w:tcPr>
          <w:p w14:paraId="452D6C5D" w14:textId="0FB31A60" w:rsidR="00FC0392" w:rsidRPr="00E71B07" w:rsidDel="00E474B1" w:rsidRDefault="00FC0392">
            <w:pPr>
              <w:pStyle w:val="Body"/>
              <w:keepNext/>
              <w:keepLines/>
              <w:pageBreakBefore/>
              <w:numPr>
                <w:ilvl w:val="0"/>
                <w:numId w:val="83"/>
              </w:numPr>
              <w:spacing w:before="360" w:after="160"/>
              <w:outlineLvl w:val="0"/>
              <w:rPr>
                <w:del w:id="635" w:author="Mythili Ramamoorthy" w:date="2022-03-18T17:11:00Z"/>
                <w:bCs/>
                <w:sz w:val="18"/>
                <w:szCs w:val="18"/>
              </w:rPr>
              <w:pPrChange w:id="636" w:author="Mythili Ramamoorthy" w:date="2022-03-18T17:11:00Z">
                <w:pPr>
                  <w:pStyle w:val="Body"/>
                  <w:numPr>
                    <w:numId w:val="92"/>
                  </w:numPr>
                  <w:spacing w:before="60" w:after="60"/>
                  <w:ind w:left="360" w:hanging="360"/>
                </w:pPr>
              </w:pPrChange>
            </w:pPr>
          </w:p>
        </w:tc>
        <w:tc>
          <w:tcPr>
            <w:tcW w:w="6026" w:type="dxa"/>
          </w:tcPr>
          <w:p w14:paraId="7AA31548" w14:textId="4A99F759" w:rsidR="00FC0392" w:rsidDel="00E474B1" w:rsidRDefault="00FC0392">
            <w:pPr>
              <w:pStyle w:val="TableCellLeft"/>
              <w:keepNext/>
              <w:keepLines/>
              <w:pageBreakBefore/>
              <w:numPr>
                <w:ilvl w:val="0"/>
                <w:numId w:val="83"/>
              </w:numPr>
              <w:spacing w:before="360" w:after="160"/>
              <w:outlineLvl w:val="0"/>
              <w:rPr>
                <w:del w:id="637" w:author="Mythili Ramamoorthy" w:date="2022-03-18T17:11:00Z"/>
              </w:rPr>
              <w:pPrChange w:id="638" w:author="Mythili Ramamoorthy" w:date="2022-03-18T17:11:00Z">
                <w:pPr>
                  <w:pStyle w:val="TableCellLeft"/>
                </w:pPr>
              </w:pPrChange>
            </w:pPr>
            <w:del w:id="639" w:author="Mythili Ramamoorthy" w:date="2022-03-18T17:11:00Z">
              <w:r w:rsidDel="00E474B1">
                <w:delText>The system shall limit the number of times the user may attempt to balance their shift during an open shift; this limit will be configurable based on ORB direction.</w:delText>
              </w:r>
            </w:del>
          </w:p>
        </w:tc>
        <w:tc>
          <w:tcPr>
            <w:tcW w:w="1426" w:type="dxa"/>
          </w:tcPr>
          <w:p w14:paraId="5D7461C4" w14:textId="5D8D4D4F" w:rsidR="00FC0392" w:rsidDel="00E474B1" w:rsidRDefault="00FC0392">
            <w:pPr>
              <w:pStyle w:val="TableCellLeft"/>
              <w:keepNext/>
              <w:keepLines/>
              <w:pageBreakBefore/>
              <w:numPr>
                <w:ilvl w:val="0"/>
                <w:numId w:val="83"/>
              </w:numPr>
              <w:spacing w:before="360" w:after="160"/>
              <w:outlineLvl w:val="0"/>
              <w:rPr>
                <w:del w:id="640" w:author="Mythili Ramamoorthy" w:date="2022-03-18T17:11:00Z"/>
              </w:rPr>
              <w:pPrChange w:id="641" w:author="Mythili Ramamoorthy" w:date="2022-03-18T17:11:00Z">
                <w:pPr>
                  <w:pStyle w:val="TableCellLeft"/>
                </w:pPr>
              </w:pPrChange>
            </w:pPr>
            <w:del w:id="642" w:author="Mythili Ramamoorthy" w:date="2022-03-18T17:11:00Z">
              <w:r w:rsidDel="00E474B1">
                <w:delText>NA</w:delText>
              </w:r>
            </w:del>
          </w:p>
        </w:tc>
      </w:tr>
      <w:tr w:rsidR="00FC0392" w:rsidRPr="00EB2BC1" w:rsidDel="00E474B1" w14:paraId="09052C65" w14:textId="51189F0C" w:rsidTr="00D22C54">
        <w:trPr>
          <w:jc w:val="center"/>
          <w:del w:id="643" w:author="Mythili Ramamoorthy" w:date="2022-03-18T17:11:00Z"/>
        </w:trPr>
        <w:tc>
          <w:tcPr>
            <w:tcW w:w="1538" w:type="dxa"/>
            <w:shd w:val="clear" w:color="auto" w:fill="auto"/>
          </w:tcPr>
          <w:p w14:paraId="6BF1B1F9" w14:textId="5AEEEC29" w:rsidR="00FC0392" w:rsidRPr="00E71B07" w:rsidDel="00E474B1" w:rsidRDefault="00FC0392">
            <w:pPr>
              <w:pStyle w:val="Body"/>
              <w:keepNext/>
              <w:keepLines/>
              <w:pageBreakBefore/>
              <w:numPr>
                <w:ilvl w:val="0"/>
                <w:numId w:val="83"/>
              </w:numPr>
              <w:spacing w:before="360" w:after="160"/>
              <w:outlineLvl w:val="0"/>
              <w:rPr>
                <w:del w:id="644" w:author="Mythili Ramamoorthy" w:date="2022-03-18T17:11:00Z"/>
                <w:bCs/>
                <w:sz w:val="18"/>
                <w:szCs w:val="18"/>
              </w:rPr>
              <w:pPrChange w:id="645" w:author="Mythili Ramamoorthy" w:date="2022-03-18T17:11:00Z">
                <w:pPr>
                  <w:pStyle w:val="Body"/>
                  <w:numPr>
                    <w:numId w:val="92"/>
                  </w:numPr>
                  <w:spacing w:before="60" w:after="60"/>
                  <w:ind w:left="360" w:hanging="360"/>
                </w:pPr>
              </w:pPrChange>
            </w:pPr>
          </w:p>
        </w:tc>
        <w:tc>
          <w:tcPr>
            <w:tcW w:w="6026" w:type="dxa"/>
          </w:tcPr>
          <w:p w14:paraId="32458456" w14:textId="0250B9FC" w:rsidR="00FC0392" w:rsidDel="00E474B1" w:rsidRDefault="00FC0392">
            <w:pPr>
              <w:pStyle w:val="TableCellLeft"/>
              <w:keepNext/>
              <w:keepLines/>
              <w:pageBreakBefore/>
              <w:numPr>
                <w:ilvl w:val="0"/>
                <w:numId w:val="83"/>
              </w:numPr>
              <w:spacing w:before="360" w:after="160"/>
              <w:outlineLvl w:val="0"/>
              <w:rPr>
                <w:del w:id="646" w:author="Mythili Ramamoorthy" w:date="2022-03-18T17:11:00Z"/>
              </w:rPr>
              <w:pPrChange w:id="647" w:author="Mythili Ramamoorthy" w:date="2022-03-18T17:11:00Z">
                <w:pPr>
                  <w:pStyle w:val="TableCellLeft"/>
                </w:pPr>
              </w:pPrChange>
            </w:pPr>
            <w:del w:id="648" w:author="Mythili Ramamoorthy" w:date="2022-03-18T17:11:00Z">
              <w:r w:rsidDel="00E474B1">
                <w:delText xml:space="preserve">The system shall display a notification to the User that includes the number of attempts made to balance the shift. The message provides the current number of attempts versus the configured maximum number of attempts, for example, “Attempt 1 of X”. </w:delText>
              </w:r>
            </w:del>
          </w:p>
        </w:tc>
        <w:tc>
          <w:tcPr>
            <w:tcW w:w="1426" w:type="dxa"/>
          </w:tcPr>
          <w:p w14:paraId="2FF299DB" w14:textId="6D397A60" w:rsidR="00FC0392" w:rsidDel="00E474B1" w:rsidRDefault="00FC0392">
            <w:pPr>
              <w:pStyle w:val="TableCellLeft"/>
              <w:keepNext/>
              <w:keepLines/>
              <w:pageBreakBefore/>
              <w:numPr>
                <w:ilvl w:val="0"/>
                <w:numId w:val="83"/>
              </w:numPr>
              <w:spacing w:before="360" w:after="160"/>
              <w:outlineLvl w:val="0"/>
              <w:rPr>
                <w:del w:id="649" w:author="Mythili Ramamoorthy" w:date="2022-03-18T17:11:00Z"/>
              </w:rPr>
              <w:pPrChange w:id="650" w:author="Mythili Ramamoorthy" w:date="2022-03-18T17:11:00Z">
                <w:pPr>
                  <w:pStyle w:val="TableCellLeft"/>
                </w:pPr>
              </w:pPrChange>
            </w:pPr>
            <w:del w:id="651" w:author="Mythili Ramamoorthy" w:date="2022-03-18T17:11:00Z">
              <w:r w:rsidDel="00E474B1">
                <w:delText>NA</w:delText>
              </w:r>
            </w:del>
          </w:p>
        </w:tc>
      </w:tr>
      <w:tr w:rsidR="00FC0392" w:rsidRPr="00EB2BC1" w:rsidDel="00E474B1" w14:paraId="00864C74" w14:textId="1C528CB2" w:rsidTr="00D22C54">
        <w:trPr>
          <w:jc w:val="center"/>
          <w:del w:id="652" w:author="Mythili Ramamoorthy" w:date="2022-03-18T17:11:00Z"/>
        </w:trPr>
        <w:tc>
          <w:tcPr>
            <w:tcW w:w="1538" w:type="dxa"/>
            <w:shd w:val="clear" w:color="auto" w:fill="auto"/>
          </w:tcPr>
          <w:p w14:paraId="2684DD42" w14:textId="389A7809" w:rsidR="00FC0392" w:rsidRPr="00E71B07" w:rsidDel="00E474B1" w:rsidRDefault="00FC0392">
            <w:pPr>
              <w:pStyle w:val="Body"/>
              <w:keepNext/>
              <w:keepLines/>
              <w:pageBreakBefore/>
              <w:numPr>
                <w:ilvl w:val="0"/>
                <w:numId w:val="83"/>
              </w:numPr>
              <w:spacing w:before="360" w:after="160"/>
              <w:outlineLvl w:val="0"/>
              <w:rPr>
                <w:del w:id="653" w:author="Mythili Ramamoorthy" w:date="2022-03-18T17:11:00Z"/>
                <w:bCs/>
                <w:sz w:val="18"/>
                <w:szCs w:val="18"/>
              </w:rPr>
              <w:pPrChange w:id="654" w:author="Mythili Ramamoorthy" w:date="2022-03-18T17:11:00Z">
                <w:pPr>
                  <w:pStyle w:val="Body"/>
                  <w:numPr>
                    <w:numId w:val="92"/>
                  </w:numPr>
                  <w:spacing w:before="60" w:after="60"/>
                  <w:ind w:left="360" w:hanging="360"/>
                </w:pPr>
              </w:pPrChange>
            </w:pPr>
          </w:p>
        </w:tc>
        <w:tc>
          <w:tcPr>
            <w:tcW w:w="6026" w:type="dxa"/>
          </w:tcPr>
          <w:p w14:paraId="5228FA27" w14:textId="0D3EB346" w:rsidR="00FC0392" w:rsidRPr="00165B44" w:rsidDel="00E474B1" w:rsidRDefault="00FC0392">
            <w:pPr>
              <w:pStyle w:val="TableCellLeft"/>
              <w:keepNext/>
              <w:keepLines/>
              <w:pageBreakBefore/>
              <w:numPr>
                <w:ilvl w:val="0"/>
                <w:numId w:val="83"/>
              </w:numPr>
              <w:spacing w:before="360" w:after="160"/>
              <w:outlineLvl w:val="0"/>
              <w:rPr>
                <w:del w:id="655" w:author="Mythili Ramamoorthy" w:date="2022-03-18T17:11:00Z"/>
              </w:rPr>
              <w:pPrChange w:id="656" w:author="Mythili Ramamoorthy" w:date="2022-03-18T17:11:00Z">
                <w:pPr>
                  <w:pStyle w:val="TableCellLeft"/>
                </w:pPr>
              </w:pPrChange>
            </w:pPr>
            <w:del w:id="657" w:author="Mythili Ramamoorthy" w:date="2022-03-18T17:11:00Z">
              <w:r w:rsidDel="00E474B1">
                <w:delText>The system shall require a supervisor to force close a shift after a user has met the maximum number of attempts to balance their shift.</w:delText>
              </w:r>
            </w:del>
          </w:p>
        </w:tc>
        <w:tc>
          <w:tcPr>
            <w:tcW w:w="1426" w:type="dxa"/>
          </w:tcPr>
          <w:p w14:paraId="09118775" w14:textId="1EFE4966" w:rsidR="00FC0392" w:rsidRPr="00351F76" w:rsidDel="00E474B1" w:rsidRDefault="00FC0392">
            <w:pPr>
              <w:pStyle w:val="TableCellLeft"/>
              <w:keepNext/>
              <w:keepLines/>
              <w:pageBreakBefore/>
              <w:numPr>
                <w:ilvl w:val="0"/>
                <w:numId w:val="83"/>
              </w:numPr>
              <w:spacing w:before="360" w:after="160"/>
              <w:outlineLvl w:val="0"/>
              <w:rPr>
                <w:del w:id="658" w:author="Mythili Ramamoorthy" w:date="2022-03-18T17:11:00Z"/>
              </w:rPr>
              <w:pPrChange w:id="659" w:author="Mythili Ramamoorthy" w:date="2022-03-18T17:11:00Z">
                <w:pPr>
                  <w:pStyle w:val="TableCellLeft"/>
                </w:pPr>
              </w:pPrChange>
            </w:pPr>
            <w:del w:id="660" w:author="Mythili Ramamoorthy" w:date="2022-03-18T17:11:00Z">
              <w:r w:rsidDel="00E474B1">
                <w:delText>NA</w:delText>
              </w:r>
            </w:del>
          </w:p>
        </w:tc>
      </w:tr>
    </w:tbl>
    <w:p w14:paraId="753589D3" w14:textId="6219D24F" w:rsidR="00F74B93" w:rsidRPr="00135249" w:rsidDel="00E474B1" w:rsidRDefault="00FC0392">
      <w:pPr>
        <w:pStyle w:val="Heading2"/>
        <w:pageBreakBefore/>
        <w:numPr>
          <w:ilvl w:val="0"/>
          <w:numId w:val="83"/>
        </w:numPr>
        <w:spacing w:before="360" w:after="160"/>
        <w:rPr>
          <w:del w:id="661" w:author="Mythili Ramamoorthy" w:date="2022-03-18T17:11:00Z"/>
          <w:lang w:val="en-US"/>
        </w:rPr>
        <w:pPrChange w:id="662" w:author="Mythili Ramamoorthy" w:date="2022-03-18T17:11:00Z">
          <w:pPr>
            <w:pStyle w:val="Heading2"/>
          </w:pPr>
        </w:pPrChange>
      </w:pPr>
      <w:del w:id="663" w:author="Mythili Ramamoorthy" w:date="2022-03-18T17:11:00Z">
        <w:r w:rsidDel="00E474B1">
          <w:delText xml:space="preserve">Limit Balance Shift Attempts </w:delText>
        </w:r>
        <w:r w:rsidR="00F74B93" w:rsidRPr="00135249" w:rsidDel="00E474B1">
          <w:rPr>
            <w:lang w:val="en-US"/>
          </w:rPr>
          <w:delText>Workflow</w:delText>
        </w:r>
      </w:del>
    </w:p>
    <w:p w14:paraId="21F5541F" w14:textId="7C8E80B1" w:rsidR="00F74B93" w:rsidRPr="00135249" w:rsidDel="00E474B1" w:rsidRDefault="00F74B93">
      <w:pPr>
        <w:pStyle w:val="Body"/>
        <w:keepNext/>
        <w:keepLines/>
        <w:pageBreakBefore/>
        <w:numPr>
          <w:ilvl w:val="0"/>
          <w:numId w:val="83"/>
        </w:numPr>
        <w:spacing w:before="360" w:after="160"/>
        <w:outlineLvl w:val="0"/>
        <w:rPr>
          <w:del w:id="664" w:author="Mythili Ramamoorthy" w:date="2022-03-18T17:11:00Z"/>
        </w:rPr>
        <w:pPrChange w:id="665" w:author="Mythili Ramamoorthy" w:date="2022-03-18T17:11:00Z">
          <w:pPr>
            <w:pStyle w:val="Body"/>
          </w:pPr>
        </w:pPrChange>
      </w:pPr>
      <w:del w:id="666" w:author="Mythili Ramamoorthy" w:date="2022-03-18T17:11:00Z">
        <w:r w:rsidRPr="00135249" w:rsidDel="00E474B1">
          <w:delText xml:space="preserve">This section includes workflows </w:delText>
        </w:r>
        <w:r w:rsidDel="00E474B1">
          <w:delText>for</w:delText>
        </w:r>
        <w:r w:rsidRPr="00135249" w:rsidDel="00E474B1">
          <w:delText xml:space="preserve"> the </w:delText>
        </w:r>
        <w:r w:rsidR="00D576B0" w:rsidDel="00E474B1">
          <w:delText>Limit Balance Shift Attempts</w:delText>
        </w:r>
        <w:r w:rsidR="00891E8B" w:rsidRPr="00135249" w:rsidDel="00E474B1">
          <w:delText xml:space="preserve"> </w:delText>
        </w:r>
        <w:r w:rsidRPr="00135249" w:rsidDel="00E474B1">
          <w:delText>functionality.</w:delText>
        </w:r>
      </w:del>
    </w:p>
    <w:p w14:paraId="5BA8F576" w14:textId="3769A13C" w:rsidR="00F74B93" w:rsidRPr="00135249" w:rsidDel="00E474B1" w:rsidRDefault="00FC0392">
      <w:pPr>
        <w:pStyle w:val="Heading3"/>
        <w:pageBreakBefore/>
        <w:numPr>
          <w:ilvl w:val="0"/>
          <w:numId w:val="83"/>
        </w:numPr>
        <w:spacing w:before="360" w:after="160"/>
        <w:rPr>
          <w:del w:id="667" w:author="Mythili Ramamoorthy" w:date="2022-03-18T17:11:00Z"/>
          <w:lang w:val="en-US"/>
        </w:rPr>
        <w:pPrChange w:id="668" w:author="Mythili Ramamoorthy" w:date="2022-03-18T17:11:00Z">
          <w:pPr>
            <w:pStyle w:val="Heading3"/>
          </w:pPr>
        </w:pPrChange>
      </w:pPr>
      <w:del w:id="669" w:author="Mythili Ramamoorthy" w:date="2022-03-18T17:11:00Z">
        <w:r w:rsidDel="00E474B1">
          <w:delText>Limit Balance Shift Attempts</w:delText>
        </w:r>
        <w:r w:rsidR="00F74B93" w:rsidDel="00E474B1">
          <w:delText xml:space="preserve"> </w:delText>
        </w:r>
        <w:r w:rsidR="00F74B93" w:rsidRPr="00135249" w:rsidDel="00E474B1">
          <w:rPr>
            <w:lang w:val="en-US"/>
          </w:rPr>
          <w:delText>Workflow</w:delText>
        </w:r>
      </w:del>
    </w:p>
    <w:p w14:paraId="5379F6F0" w14:textId="49C2A5CE" w:rsidR="00D576B0" w:rsidRPr="00D3165C" w:rsidDel="00E474B1" w:rsidRDefault="00D576B0">
      <w:pPr>
        <w:pStyle w:val="BodyKeepwithNext"/>
        <w:pageBreakBefore/>
        <w:numPr>
          <w:ilvl w:val="0"/>
          <w:numId w:val="83"/>
        </w:numPr>
        <w:spacing w:before="360" w:after="160"/>
        <w:outlineLvl w:val="0"/>
        <w:rPr>
          <w:del w:id="670" w:author="Mythili Ramamoorthy" w:date="2022-03-18T17:11:00Z"/>
        </w:rPr>
        <w:pPrChange w:id="671" w:author="Mythili Ramamoorthy" w:date="2022-03-18T17:11:00Z">
          <w:pPr>
            <w:pStyle w:val="BodyKeepwithNext"/>
          </w:pPr>
        </w:pPrChange>
      </w:pPr>
      <w:del w:id="672" w:author="Mythili Ramamoorthy" w:date="2022-03-18T17:11:00Z">
        <w:r w:rsidDel="00E474B1">
          <w:delText>The figure below illustrates the workflow for Limiting Balance Shift Attempts.</w:delText>
        </w:r>
      </w:del>
    </w:p>
    <w:p w14:paraId="09033C98" w14:textId="5BAD31CB" w:rsidR="00D576B0" w:rsidRPr="00D3165C" w:rsidDel="00E474B1" w:rsidRDefault="005D31BA">
      <w:pPr>
        <w:pStyle w:val="CenteredGraphic"/>
        <w:pageBreakBefore/>
        <w:numPr>
          <w:ilvl w:val="0"/>
          <w:numId w:val="83"/>
        </w:numPr>
        <w:spacing w:before="360" w:after="160"/>
        <w:outlineLvl w:val="0"/>
        <w:rPr>
          <w:del w:id="673" w:author="Mythili Ramamoorthy" w:date="2022-03-18T17:11:00Z"/>
        </w:rPr>
        <w:pPrChange w:id="674" w:author="Mythili Ramamoorthy" w:date="2022-03-18T17:11:00Z">
          <w:pPr>
            <w:pStyle w:val="CenteredGraphic"/>
          </w:pPr>
        </w:pPrChange>
      </w:pPr>
      <w:del w:id="675" w:author="Mythili Ramamoorthy" w:date="2022-03-18T17:11:00Z">
        <w:r w:rsidRPr="00D3165C" w:rsidDel="00E474B1">
          <w:object w:dxaOrig="7801" w:dyaOrig="7951" w14:anchorId="36075CA5">
            <v:shape id="_x0000_i1027" type="#_x0000_t75" style="width:462.55pt;height:539.15pt" o:ole="">
              <v:imagedata r:id="rId44" o:title="" croptop="2809f" cropbottom="2809f" cropleft="3821f" cropright="2547f"/>
            </v:shape>
            <o:OLEObject Type="Embed" ProgID="Visio.Drawing.11" ShapeID="_x0000_i1027" DrawAspect="Content" ObjectID="_1711801368" r:id="rId45"/>
          </w:object>
        </w:r>
      </w:del>
    </w:p>
    <w:p w14:paraId="5C3839CE" w14:textId="5690B2BE" w:rsidR="00D576B0" w:rsidDel="00E474B1" w:rsidRDefault="00D576B0">
      <w:pPr>
        <w:pStyle w:val="CaptionFigure"/>
        <w:keepNext/>
        <w:pageBreakBefore/>
        <w:numPr>
          <w:ilvl w:val="0"/>
          <w:numId w:val="83"/>
        </w:numPr>
        <w:spacing w:before="360" w:after="160"/>
        <w:outlineLvl w:val="0"/>
        <w:rPr>
          <w:del w:id="676" w:author="Mythili Ramamoorthy" w:date="2022-03-18T17:11:00Z"/>
        </w:rPr>
        <w:pPrChange w:id="677" w:author="Mythili Ramamoorthy" w:date="2022-03-18T17:11:00Z">
          <w:pPr>
            <w:pStyle w:val="CaptionFigure"/>
          </w:pPr>
        </w:pPrChange>
      </w:pPr>
      <w:bookmarkStart w:id="678" w:name="_Toc88052006"/>
      <w:del w:id="679" w:author="Mythili Ramamoorthy" w:date="2022-03-18T17:11:00Z">
        <w:r w:rsidRPr="00D3165C" w:rsidDel="00E474B1">
          <w:delText xml:space="preserve">Figure </w:delText>
        </w:r>
        <w:r w:rsidRPr="00D3165C" w:rsidDel="00E474B1">
          <w:rPr>
            <w:i w:val="0"/>
            <w:noProof/>
          </w:rPr>
          <w:fldChar w:fldCharType="begin"/>
        </w:r>
        <w:r w:rsidRPr="00D3165C" w:rsidDel="00E474B1">
          <w:rPr>
            <w:noProof/>
          </w:rPr>
          <w:delInstrText xml:space="preserve"> SEQ Figure \* ARABIC </w:delInstrText>
        </w:r>
        <w:r w:rsidRPr="00D3165C" w:rsidDel="00E474B1">
          <w:rPr>
            <w:i w:val="0"/>
            <w:noProof/>
          </w:rPr>
          <w:fldChar w:fldCharType="separate"/>
        </w:r>
        <w:r w:rsidR="00A45846" w:rsidDel="00E474B1">
          <w:rPr>
            <w:noProof/>
          </w:rPr>
          <w:delText>5</w:delText>
        </w:r>
        <w:r w:rsidRPr="00D3165C" w:rsidDel="00E474B1">
          <w:rPr>
            <w:i w:val="0"/>
            <w:noProof/>
          </w:rPr>
          <w:fldChar w:fldCharType="end"/>
        </w:r>
        <w:r w:rsidRPr="00D3165C" w:rsidDel="00E474B1">
          <w:delText xml:space="preserve">: </w:delText>
        </w:r>
        <w:r w:rsidDel="00E474B1">
          <w:delText>Limit Balance Attempts</w:delText>
        </w:r>
        <w:r w:rsidRPr="00D3165C" w:rsidDel="00E474B1">
          <w:delText xml:space="preserve"> Workflow</w:delText>
        </w:r>
        <w:bookmarkEnd w:id="678"/>
      </w:del>
    </w:p>
    <w:p w14:paraId="1F790FA4" w14:textId="2A99705A" w:rsidR="00F74B93" w:rsidDel="00E474B1" w:rsidRDefault="00D576B0">
      <w:pPr>
        <w:pStyle w:val="Heading4"/>
        <w:pageBreakBefore/>
        <w:numPr>
          <w:ilvl w:val="0"/>
          <w:numId w:val="83"/>
        </w:numPr>
        <w:spacing w:before="360" w:after="160"/>
        <w:rPr>
          <w:del w:id="680" w:author="Mythili Ramamoorthy" w:date="2022-03-18T17:11:00Z"/>
        </w:rPr>
        <w:pPrChange w:id="681" w:author="Mythili Ramamoorthy" w:date="2022-03-18T17:11:00Z">
          <w:pPr>
            <w:pStyle w:val="Heading4"/>
          </w:pPr>
        </w:pPrChange>
      </w:pPr>
      <w:del w:id="682" w:author="Mythili Ramamoorthy" w:date="2022-03-18T17:11:00Z">
        <w:r w:rsidDel="00E474B1">
          <w:delText>Limit Balance Shift Attempts</w:delText>
        </w:r>
        <w:r w:rsidRPr="00135249" w:rsidDel="00E474B1">
          <w:delText xml:space="preserve"> </w:delText>
        </w:r>
        <w:r w:rsidR="00F74B93" w:rsidDel="00E474B1">
          <w:delText>Workflow Description</w:delText>
        </w:r>
      </w:del>
    </w:p>
    <w:p w14:paraId="5394C534" w14:textId="2A46AB94" w:rsidR="005864B8" w:rsidDel="00E474B1" w:rsidRDefault="005864B8">
      <w:pPr>
        <w:pStyle w:val="Body"/>
        <w:keepNext/>
        <w:keepLines/>
        <w:pageBreakBefore/>
        <w:numPr>
          <w:ilvl w:val="0"/>
          <w:numId w:val="83"/>
        </w:numPr>
        <w:spacing w:before="360" w:after="160"/>
        <w:outlineLvl w:val="0"/>
        <w:rPr>
          <w:del w:id="683" w:author="Mythili Ramamoorthy" w:date="2022-03-18T17:11:00Z"/>
        </w:rPr>
        <w:pPrChange w:id="684" w:author="Mythili Ramamoorthy" w:date="2022-03-18T17:11:00Z">
          <w:pPr>
            <w:pStyle w:val="Body"/>
            <w:keepNext/>
            <w:keepLines/>
          </w:pPr>
        </w:pPrChange>
      </w:pPr>
      <w:del w:id="685" w:author="Mythili Ramamoorthy" w:date="2022-03-18T17:11:00Z">
        <w:r w:rsidRPr="00D3165C" w:rsidDel="00E474B1">
          <w:delText xml:space="preserve">The </w:delText>
        </w:r>
        <w:r w:rsidDel="00E474B1">
          <w:delText xml:space="preserve">Limiting Balance Shift Attempts </w:delText>
        </w:r>
        <w:r w:rsidRPr="00D3165C" w:rsidDel="00E474B1">
          <w:delText>workflow is as follows:</w:delText>
        </w:r>
      </w:del>
    </w:p>
    <w:p w14:paraId="0D5E4924" w14:textId="60489D3C" w:rsidR="005864B8" w:rsidRPr="0072724B" w:rsidDel="00E474B1" w:rsidRDefault="005864B8">
      <w:pPr>
        <w:pStyle w:val="Numbered1"/>
        <w:keepNext/>
        <w:keepLines/>
        <w:pageBreakBefore/>
        <w:numPr>
          <w:ilvl w:val="0"/>
          <w:numId w:val="83"/>
        </w:numPr>
        <w:spacing w:before="360" w:after="160"/>
        <w:outlineLvl w:val="0"/>
        <w:rPr>
          <w:del w:id="686" w:author="Mythili Ramamoorthy" w:date="2022-03-18T17:11:00Z"/>
        </w:rPr>
        <w:pPrChange w:id="687" w:author="Mythili Ramamoorthy" w:date="2022-03-18T17:11:00Z">
          <w:pPr>
            <w:pStyle w:val="Numbered1"/>
            <w:numPr>
              <w:numId w:val="105"/>
            </w:numPr>
          </w:pPr>
        </w:pPrChange>
      </w:pPr>
      <w:del w:id="688" w:author="Mythili Ramamoorthy" w:date="2022-03-18T17:11:00Z">
        <w:r w:rsidRPr="0072724B" w:rsidDel="00E474B1">
          <w:delText xml:space="preserve">The </w:delText>
        </w:r>
        <w:r w:rsidDel="00E474B1">
          <w:delText>u</w:delText>
        </w:r>
        <w:r w:rsidRPr="0072724B" w:rsidDel="00E474B1">
          <w:delText>ser selects “Balance Shift” from the System Activities Menu.</w:delText>
        </w:r>
      </w:del>
    </w:p>
    <w:p w14:paraId="7528A57E" w14:textId="7100387F" w:rsidR="005864B8" w:rsidRPr="0072724B" w:rsidDel="00E474B1" w:rsidRDefault="005864B8">
      <w:pPr>
        <w:pStyle w:val="Numbered1"/>
        <w:keepNext/>
        <w:keepLines/>
        <w:pageBreakBefore/>
        <w:numPr>
          <w:ilvl w:val="0"/>
          <w:numId w:val="83"/>
        </w:numPr>
        <w:spacing w:before="360" w:after="160"/>
        <w:outlineLvl w:val="0"/>
        <w:rPr>
          <w:del w:id="689" w:author="Mythili Ramamoorthy" w:date="2022-03-18T17:11:00Z"/>
        </w:rPr>
        <w:pPrChange w:id="690" w:author="Mythili Ramamoorthy" w:date="2022-03-18T17:11:00Z">
          <w:pPr>
            <w:pStyle w:val="Numbered1"/>
            <w:numPr>
              <w:numId w:val="105"/>
            </w:numPr>
          </w:pPr>
        </w:pPrChange>
      </w:pPr>
      <w:del w:id="691" w:author="Mythili Ramamoorthy" w:date="2022-03-18T17:11:00Z">
        <w:r w:rsidRPr="0072724B" w:rsidDel="00E474B1">
          <w:delText xml:space="preserve">The </w:delText>
        </w:r>
        <w:r w:rsidDel="00E474B1">
          <w:delText>s</w:delText>
        </w:r>
        <w:r w:rsidRPr="0072724B" w:rsidDel="00E474B1">
          <w:delText>ystem determines whether that User has previously attempted to balance during their shift more than the configurable maximum number of attempts.</w:delText>
        </w:r>
      </w:del>
    </w:p>
    <w:p w14:paraId="3361D48D" w14:textId="02D7EEAD" w:rsidR="005864B8" w:rsidRPr="0072724B" w:rsidDel="00E474B1" w:rsidRDefault="005864B8">
      <w:pPr>
        <w:pStyle w:val="Numbered1"/>
        <w:keepNext/>
        <w:keepLines/>
        <w:pageBreakBefore/>
        <w:numPr>
          <w:ilvl w:val="0"/>
          <w:numId w:val="83"/>
        </w:numPr>
        <w:spacing w:before="360" w:after="160"/>
        <w:outlineLvl w:val="0"/>
        <w:rPr>
          <w:del w:id="692" w:author="Mythili Ramamoorthy" w:date="2022-03-18T17:11:00Z"/>
        </w:rPr>
        <w:pPrChange w:id="693" w:author="Mythili Ramamoorthy" w:date="2022-03-18T17:11:00Z">
          <w:pPr>
            <w:pStyle w:val="Numbered1"/>
            <w:numPr>
              <w:ilvl w:val="1"/>
              <w:numId w:val="105"/>
            </w:numPr>
            <w:tabs>
              <w:tab w:val="num" w:pos="1080"/>
            </w:tabs>
            <w:ind w:left="1080"/>
          </w:pPr>
        </w:pPrChange>
      </w:pPr>
      <w:del w:id="694" w:author="Mythili Ramamoorthy" w:date="2022-03-18T17:11:00Z">
        <w:r w:rsidDel="00E474B1">
          <w:delText>If t</w:delText>
        </w:r>
        <w:r w:rsidRPr="0072724B" w:rsidDel="00E474B1">
          <w:delText>he User has met the maximum threshold for attempted shift balance</w:delText>
        </w:r>
        <w:r w:rsidDel="00E474B1">
          <w:delText xml:space="preserve"> (Yes)</w:delText>
        </w:r>
        <w:r w:rsidRPr="0072724B" w:rsidDel="00E474B1">
          <w:delText xml:space="preserve">, the process proceeds to </w:delText>
        </w:r>
        <w:r w:rsidDel="00E474B1">
          <w:delText>s</w:delText>
        </w:r>
        <w:r w:rsidRPr="0072724B" w:rsidDel="00E474B1">
          <w:delText xml:space="preserve">tep </w:delText>
        </w:r>
        <w:r w:rsidDel="00E474B1">
          <w:delText>5</w:delText>
        </w:r>
        <w:r w:rsidRPr="0072724B" w:rsidDel="00E474B1">
          <w:delText>.</w:delText>
        </w:r>
      </w:del>
    </w:p>
    <w:p w14:paraId="4B23EFC7" w14:textId="0D58481F" w:rsidR="005864B8" w:rsidRPr="0072724B" w:rsidDel="00E474B1" w:rsidRDefault="005864B8">
      <w:pPr>
        <w:pStyle w:val="Numbered1"/>
        <w:keepNext/>
        <w:keepLines/>
        <w:pageBreakBefore/>
        <w:numPr>
          <w:ilvl w:val="0"/>
          <w:numId w:val="83"/>
        </w:numPr>
        <w:spacing w:before="360" w:after="160"/>
        <w:outlineLvl w:val="0"/>
        <w:rPr>
          <w:del w:id="695" w:author="Mythili Ramamoorthy" w:date="2022-03-18T17:11:00Z"/>
        </w:rPr>
        <w:pPrChange w:id="696" w:author="Mythili Ramamoorthy" w:date="2022-03-18T17:11:00Z">
          <w:pPr>
            <w:pStyle w:val="Numbered1"/>
            <w:numPr>
              <w:ilvl w:val="1"/>
              <w:numId w:val="105"/>
            </w:numPr>
            <w:tabs>
              <w:tab w:val="num" w:pos="1080"/>
            </w:tabs>
            <w:ind w:left="1080"/>
          </w:pPr>
        </w:pPrChange>
      </w:pPr>
      <w:del w:id="697" w:author="Mythili Ramamoorthy" w:date="2022-03-18T17:11:00Z">
        <w:r w:rsidDel="00E474B1">
          <w:delText>If t</w:delText>
        </w:r>
        <w:r w:rsidRPr="0072724B" w:rsidDel="00E474B1">
          <w:delText xml:space="preserve">he User has not exceeded the threshold (No), the process </w:delText>
        </w:r>
        <w:r w:rsidDel="00E474B1">
          <w:delText>goes</w:delText>
        </w:r>
        <w:r w:rsidRPr="0072724B" w:rsidDel="00E474B1">
          <w:delText xml:space="preserve"> to </w:delText>
        </w:r>
        <w:r w:rsidDel="00E474B1">
          <w:delText>s</w:delText>
        </w:r>
        <w:r w:rsidRPr="0072724B" w:rsidDel="00E474B1">
          <w:delText>tep 3.</w:delText>
        </w:r>
      </w:del>
    </w:p>
    <w:p w14:paraId="3CB274DE" w14:textId="64D60F1F" w:rsidR="005864B8" w:rsidDel="00E474B1" w:rsidRDefault="005864B8">
      <w:pPr>
        <w:pStyle w:val="Numbered1"/>
        <w:keepNext/>
        <w:keepLines/>
        <w:pageBreakBefore/>
        <w:numPr>
          <w:ilvl w:val="0"/>
          <w:numId w:val="83"/>
        </w:numPr>
        <w:spacing w:before="360" w:after="160"/>
        <w:outlineLvl w:val="0"/>
        <w:rPr>
          <w:del w:id="698" w:author="Mythili Ramamoorthy" w:date="2022-03-18T17:11:00Z"/>
        </w:rPr>
        <w:pPrChange w:id="699" w:author="Mythili Ramamoorthy" w:date="2022-03-18T17:11:00Z">
          <w:pPr>
            <w:pStyle w:val="Numbered1"/>
            <w:numPr>
              <w:numId w:val="105"/>
            </w:numPr>
          </w:pPr>
        </w:pPrChange>
      </w:pPr>
      <w:del w:id="700" w:author="Mythili Ramamoorthy" w:date="2022-03-18T17:11:00Z">
        <w:r w:rsidDel="00E474B1">
          <w:delText>The system displays a notification to the user of the number of attempts they have made to balance the shift.</w:delText>
        </w:r>
      </w:del>
    </w:p>
    <w:p w14:paraId="253A3EBE" w14:textId="5202BC54" w:rsidR="005864B8" w:rsidRPr="0072724B" w:rsidDel="00E474B1" w:rsidRDefault="005864B8">
      <w:pPr>
        <w:pStyle w:val="Numbered1"/>
        <w:keepNext/>
        <w:keepLines/>
        <w:pageBreakBefore/>
        <w:numPr>
          <w:ilvl w:val="0"/>
          <w:numId w:val="83"/>
        </w:numPr>
        <w:spacing w:before="360" w:after="160"/>
        <w:outlineLvl w:val="0"/>
        <w:rPr>
          <w:del w:id="701" w:author="Mythili Ramamoorthy" w:date="2022-03-18T17:11:00Z"/>
        </w:rPr>
        <w:pPrChange w:id="702" w:author="Mythili Ramamoorthy" w:date="2022-03-18T17:11:00Z">
          <w:pPr>
            <w:pStyle w:val="Numbered1"/>
            <w:numPr>
              <w:numId w:val="105"/>
            </w:numPr>
          </w:pPr>
        </w:pPrChange>
      </w:pPr>
      <w:del w:id="703" w:author="Mythili Ramamoorthy" w:date="2022-03-18T17:11:00Z">
        <w:r w:rsidRPr="0072724B" w:rsidDel="00E474B1">
          <w:delText xml:space="preserve">The </w:delText>
        </w:r>
        <w:r w:rsidDel="00E474B1">
          <w:delText>s</w:delText>
        </w:r>
        <w:r w:rsidRPr="0072724B" w:rsidDel="00E474B1">
          <w:delText>ystem goes to the Balance Shift Workflow, and the process ends.</w:delText>
        </w:r>
      </w:del>
    </w:p>
    <w:p w14:paraId="4685CD8C" w14:textId="3EEBB410" w:rsidR="005864B8" w:rsidRPr="0072724B" w:rsidDel="00E474B1" w:rsidRDefault="005864B8">
      <w:pPr>
        <w:pStyle w:val="Numbered1"/>
        <w:keepNext/>
        <w:keepLines/>
        <w:pageBreakBefore/>
        <w:numPr>
          <w:ilvl w:val="0"/>
          <w:numId w:val="83"/>
        </w:numPr>
        <w:spacing w:before="360" w:after="160"/>
        <w:outlineLvl w:val="0"/>
        <w:rPr>
          <w:del w:id="704" w:author="Mythili Ramamoorthy" w:date="2022-03-18T17:11:00Z"/>
        </w:rPr>
        <w:pPrChange w:id="705" w:author="Mythili Ramamoorthy" w:date="2022-03-18T17:11:00Z">
          <w:pPr>
            <w:pStyle w:val="Numbered1"/>
            <w:numPr>
              <w:numId w:val="105"/>
            </w:numPr>
          </w:pPr>
        </w:pPrChange>
      </w:pPr>
      <w:del w:id="706" w:author="Mythili Ramamoorthy" w:date="2022-03-18T17:11:00Z">
        <w:r w:rsidRPr="0072724B" w:rsidDel="00E474B1">
          <w:delText xml:space="preserve">The </w:delText>
        </w:r>
        <w:r w:rsidDel="00E474B1">
          <w:delText>s</w:delText>
        </w:r>
        <w:r w:rsidRPr="0072724B" w:rsidDel="00E474B1">
          <w:delText xml:space="preserve">ystem displays an error message to notify the </w:delText>
        </w:r>
        <w:r w:rsidDel="00E474B1">
          <w:delText>u</w:delText>
        </w:r>
        <w:r w:rsidRPr="0072724B" w:rsidDel="00E474B1">
          <w:delText>ser they have exceed the maximum number of Balance Shift attempts.</w:delText>
        </w:r>
      </w:del>
    </w:p>
    <w:p w14:paraId="162B5B7D" w14:textId="6EDD896F" w:rsidR="005864B8" w:rsidRPr="0072724B" w:rsidDel="00E474B1" w:rsidRDefault="005864B8">
      <w:pPr>
        <w:pStyle w:val="Numbered1"/>
        <w:keepNext/>
        <w:keepLines/>
        <w:pageBreakBefore/>
        <w:numPr>
          <w:ilvl w:val="0"/>
          <w:numId w:val="83"/>
        </w:numPr>
        <w:spacing w:before="360" w:after="160"/>
        <w:outlineLvl w:val="0"/>
        <w:rPr>
          <w:del w:id="707" w:author="Mythili Ramamoorthy" w:date="2022-03-18T17:11:00Z"/>
        </w:rPr>
        <w:pPrChange w:id="708" w:author="Mythili Ramamoorthy" w:date="2022-03-18T17:11:00Z">
          <w:pPr>
            <w:pStyle w:val="Numbered1"/>
            <w:numPr>
              <w:numId w:val="105"/>
            </w:numPr>
          </w:pPr>
        </w:pPrChange>
      </w:pPr>
      <w:del w:id="709" w:author="Mythili Ramamoorthy" w:date="2022-03-18T17:11:00Z">
        <w:r w:rsidRPr="0072724B" w:rsidDel="00E474B1">
          <w:delText xml:space="preserve">The </w:delText>
        </w:r>
        <w:r w:rsidDel="00E474B1">
          <w:delText>system</w:delText>
        </w:r>
        <w:r w:rsidRPr="0072724B" w:rsidDel="00E474B1">
          <w:delText xml:space="preserve"> goes to the Force Shift Close workflow, and the process ends.</w:delText>
        </w:r>
      </w:del>
    </w:p>
    <w:p w14:paraId="4DF58B4A" w14:textId="5EE2BCBA" w:rsidR="00F74B93" w:rsidRPr="00135249" w:rsidDel="00E474B1" w:rsidRDefault="00F74B93">
      <w:pPr>
        <w:pStyle w:val="Heading2"/>
        <w:pageBreakBefore/>
        <w:numPr>
          <w:ilvl w:val="0"/>
          <w:numId w:val="83"/>
        </w:numPr>
        <w:spacing w:before="360" w:after="160"/>
        <w:rPr>
          <w:del w:id="710" w:author="Mythili Ramamoorthy" w:date="2022-03-18T17:11:00Z"/>
          <w:lang w:val="en-US"/>
        </w:rPr>
        <w:pPrChange w:id="711" w:author="Mythili Ramamoorthy" w:date="2022-03-18T17:11:00Z">
          <w:pPr>
            <w:pStyle w:val="Heading2"/>
          </w:pPr>
        </w:pPrChange>
      </w:pPr>
      <w:del w:id="712" w:author="Mythili Ramamoorthy" w:date="2022-03-18T17:11:00Z">
        <w:r w:rsidRPr="00135249" w:rsidDel="00E474B1">
          <w:rPr>
            <w:lang w:val="en-US"/>
          </w:rPr>
          <w:delText>Technical Design</w:delText>
        </w:r>
      </w:del>
    </w:p>
    <w:p w14:paraId="5FED7E55" w14:textId="0EDEDE10" w:rsidR="00F74B93" w:rsidRPr="00135249" w:rsidDel="00E474B1" w:rsidRDefault="00F74B93">
      <w:pPr>
        <w:pStyle w:val="Body"/>
        <w:keepNext/>
        <w:keepLines/>
        <w:pageBreakBefore/>
        <w:numPr>
          <w:ilvl w:val="0"/>
          <w:numId w:val="83"/>
        </w:numPr>
        <w:spacing w:before="360" w:after="160"/>
        <w:outlineLvl w:val="0"/>
        <w:rPr>
          <w:del w:id="713" w:author="Mythili Ramamoorthy" w:date="2022-03-18T17:11:00Z"/>
        </w:rPr>
        <w:pPrChange w:id="714" w:author="Mythili Ramamoorthy" w:date="2022-03-18T17:11:00Z">
          <w:pPr>
            <w:pStyle w:val="Body"/>
          </w:pPr>
        </w:pPrChange>
      </w:pPr>
      <w:del w:id="715" w:author="Mythili Ramamoorthy" w:date="2022-03-18T17:11:00Z">
        <w:r w:rsidRPr="00135249" w:rsidDel="00E474B1">
          <w:delText xml:space="preserve">The following sections describe the technical design for the </w:delText>
        </w:r>
        <w:r w:rsidR="00D576B0" w:rsidDel="00E474B1">
          <w:delText>Limit Balance Shift Attempts.</w:delText>
        </w:r>
      </w:del>
    </w:p>
    <w:p w14:paraId="351464A9" w14:textId="43FC7E52" w:rsidR="00F74B93" w:rsidDel="00E474B1" w:rsidRDefault="00D576B0">
      <w:pPr>
        <w:pStyle w:val="Heading3"/>
        <w:pageBreakBefore/>
        <w:numPr>
          <w:ilvl w:val="0"/>
          <w:numId w:val="83"/>
        </w:numPr>
        <w:spacing w:before="360" w:after="160"/>
        <w:rPr>
          <w:del w:id="716" w:author="Mythili Ramamoorthy" w:date="2022-03-18T17:11:00Z"/>
          <w:lang w:val="en-US"/>
        </w:rPr>
        <w:pPrChange w:id="717" w:author="Mythili Ramamoorthy" w:date="2022-03-18T17:11:00Z">
          <w:pPr>
            <w:pStyle w:val="Heading3"/>
          </w:pPr>
        </w:pPrChange>
      </w:pPr>
      <w:del w:id="718" w:author="Mythili Ramamoorthy" w:date="2022-03-18T17:11:00Z">
        <w:r w:rsidDel="00E474B1">
          <w:delText>Limit Balance Shift Attempts</w:delText>
        </w:r>
        <w:r w:rsidRPr="00135249" w:rsidDel="00E474B1">
          <w:delText xml:space="preserve"> </w:delText>
        </w:r>
        <w:r w:rsidR="00F74B93" w:rsidRPr="00135249" w:rsidDel="00E474B1">
          <w:rPr>
            <w:lang w:val="en-US"/>
          </w:rPr>
          <w:delText>User Interfaces</w:delText>
        </w:r>
      </w:del>
    </w:p>
    <w:p w14:paraId="332E6D21" w14:textId="189C2C8D" w:rsidR="00911501" w:rsidRPr="00911501" w:rsidDel="00E474B1" w:rsidRDefault="00407384">
      <w:pPr>
        <w:pStyle w:val="Body"/>
        <w:keepNext/>
        <w:keepLines/>
        <w:pageBreakBefore/>
        <w:numPr>
          <w:ilvl w:val="0"/>
          <w:numId w:val="83"/>
        </w:numPr>
        <w:spacing w:before="360" w:after="160"/>
        <w:outlineLvl w:val="0"/>
        <w:rPr>
          <w:del w:id="719" w:author="Mythili Ramamoorthy" w:date="2022-03-18T17:11:00Z"/>
        </w:rPr>
        <w:pPrChange w:id="720" w:author="Mythili Ramamoorthy" w:date="2022-03-18T17:11:00Z">
          <w:pPr>
            <w:pStyle w:val="Body"/>
          </w:pPr>
        </w:pPrChange>
      </w:pPr>
      <w:del w:id="721" w:author="Mythili Ramamoorthy" w:date="2022-03-18T17:11:00Z">
        <w:r w:rsidDel="00E474B1">
          <w:delText xml:space="preserve">After clicking on </w:delText>
        </w:r>
        <w:r w:rsidR="00706946" w:rsidDel="00E474B1">
          <w:delText xml:space="preserve">the </w:delText>
        </w:r>
        <w:r w:rsidDel="00E474B1">
          <w:delText>Reconcile button</w:delText>
        </w:r>
        <w:r w:rsidR="00706946" w:rsidDel="00E474B1">
          <w:delText>,</w:delText>
        </w:r>
        <w:r w:rsidDel="00E474B1">
          <w:delText xml:space="preserve"> </w:delText>
        </w:r>
        <w:r w:rsidR="00E953A8" w:rsidDel="00E474B1">
          <w:delText>the</w:delText>
        </w:r>
        <w:r w:rsidDel="00E474B1">
          <w:delText xml:space="preserve"> BALANCE_SHIFT_COUNT</w:delText>
        </w:r>
        <w:r w:rsidR="00E953A8" w:rsidDel="00E474B1">
          <w:delText xml:space="preserve"> is incremented</w:delText>
        </w:r>
        <w:r w:rsidDel="00E474B1">
          <w:delText xml:space="preserve"> and </w:delText>
        </w:r>
        <w:r w:rsidR="00BA3B6B" w:rsidDel="00E474B1">
          <w:delText>is then compared</w:delText>
        </w:r>
        <w:r w:rsidDel="00E474B1">
          <w:delText xml:space="preserve"> with </w:delText>
        </w:r>
        <w:r w:rsidR="00BA3B6B" w:rsidDel="00E474B1">
          <w:delText xml:space="preserve">the </w:delText>
        </w:r>
        <w:r w:rsidDel="00E474B1">
          <w:delText xml:space="preserve">MAX_BALANCE_SHIFT_ATTEMPTS </w:delText>
        </w:r>
        <w:r w:rsidR="00E953A8" w:rsidDel="00E474B1">
          <w:delText xml:space="preserve">system </w:delText>
        </w:r>
        <w:r w:rsidDel="00E474B1">
          <w:delText xml:space="preserve">parameter. </w:delText>
        </w:r>
        <w:r w:rsidR="00BA3B6B" w:rsidDel="00E474B1">
          <w:delText>The p</w:delText>
        </w:r>
        <w:r w:rsidDel="00E474B1">
          <w:delText xml:space="preserve">opup in </w:delText>
        </w:r>
        <w:r w:rsidR="00BA3B6B" w:rsidDel="00E474B1">
          <w:delText xml:space="preserve">the </w:delText>
        </w:r>
        <w:r w:rsidDel="00E474B1">
          <w:delText xml:space="preserve">figure below </w:delText>
        </w:r>
        <w:r w:rsidR="00BA3B6B" w:rsidDel="00E474B1">
          <w:delText xml:space="preserve">is </w:delText>
        </w:r>
        <w:r w:rsidDel="00E474B1">
          <w:delText xml:space="preserve">displayed if </w:delText>
        </w:r>
        <w:r w:rsidR="00BA3B6B" w:rsidDel="00E474B1">
          <w:delText xml:space="preserve">the </w:delText>
        </w:r>
        <w:r w:rsidDel="00E474B1">
          <w:delText xml:space="preserve">count </w:delText>
        </w:r>
        <w:r w:rsidR="00BA3B6B" w:rsidDel="00E474B1">
          <w:delText xml:space="preserve">is </w:delText>
        </w:r>
        <w:r w:rsidDel="00E474B1">
          <w:delText>below or equal to</w:delText>
        </w:r>
        <w:r w:rsidR="001C0129" w:rsidDel="00E474B1">
          <w:delText xml:space="preserve"> the</w:delText>
        </w:r>
        <w:r w:rsidDel="00E474B1">
          <w:delText xml:space="preserve"> maximum count. </w:delText>
        </w:r>
      </w:del>
    </w:p>
    <w:p w14:paraId="7BD31C50" w14:textId="614C9E27" w:rsidR="00911501" w:rsidDel="00E474B1" w:rsidRDefault="00A10141">
      <w:pPr>
        <w:pStyle w:val="CenteredGraphic"/>
        <w:pageBreakBefore/>
        <w:numPr>
          <w:ilvl w:val="0"/>
          <w:numId w:val="83"/>
        </w:numPr>
        <w:spacing w:before="360" w:after="160"/>
        <w:outlineLvl w:val="0"/>
        <w:rPr>
          <w:del w:id="722" w:author="Mythili Ramamoorthy" w:date="2022-03-18T17:11:00Z"/>
        </w:rPr>
        <w:pPrChange w:id="723" w:author="Mythili Ramamoorthy" w:date="2022-03-18T17:11:00Z">
          <w:pPr>
            <w:pStyle w:val="CenteredGraphic"/>
          </w:pPr>
        </w:pPrChange>
      </w:pPr>
      <w:del w:id="724" w:author="Mythili Ramamoorthy" w:date="2022-03-18T17:11:00Z">
        <w:r w:rsidDel="00E474B1">
          <w:drawing>
            <wp:inline distT="0" distB="0" distL="0" distR="0" wp14:anchorId="72BF3ADE" wp14:editId="5D0826E5">
              <wp:extent cx="6148420" cy="2900136"/>
              <wp:effectExtent l="19050" t="19050" r="24130" b="14605"/>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46"/>
                      <a:stretch>
                        <a:fillRect/>
                      </a:stretch>
                    </pic:blipFill>
                    <pic:spPr>
                      <a:xfrm>
                        <a:off x="0" y="0"/>
                        <a:ext cx="6169384" cy="2910025"/>
                      </a:xfrm>
                      <a:prstGeom prst="rect">
                        <a:avLst/>
                      </a:prstGeom>
                      <a:ln>
                        <a:solidFill>
                          <a:schemeClr val="bg1">
                            <a:lumMod val="75000"/>
                          </a:schemeClr>
                        </a:solidFill>
                      </a:ln>
                    </pic:spPr>
                  </pic:pic>
                </a:graphicData>
              </a:graphic>
            </wp:inline>
          </w:drawing>
        </w:r>
      </w:del>
    </w:p>
    <w:p w14:paraId="67C824B0" w14:textId="65D3B851" w:rsidR="00407384" w:rsidRPr="005F3BA1" w:rsidDel="00E474B1" w:rsidRDefault="00407384">
      <w:pPr>
        <w:pStyle w:val="CaptionFigure"/>
        <w:keepNext/>
        <w:pageBreakBefore/>
        <w:numPr>
          <w:ilvl w:val="0"/>
          <w:numId w:val="83"/>
        </w:numPr>
        <w:spacing w:before="360" w:after="160"/>
        <w:outlineLvl w:val="0"/>
        <w:rPr>
          <w:del w:id="725" w:author="Mythili Ramamoorthy" w:date="2022-03-18T17:11:00Z"/>
        </w:rPr>
        <w:pPrChange w:id="726" w:author="Mythili Ramamoorthy" w:date="2022-03-18T17:11:00Z">
          <w:pPr>
            <w:pStyle w:val="CaptionFigure"/>
          </w:pPr>
        </w:pPrChange>
      </w:pPr>
      <w:bookmarkStart w:id="727" w:name="_Toc89086827"/>
      <w:del w:id="728" w:author="Mythili Ramamoorthy" w:date="2022-03-18T17:11:00Z">
        <w:r w:rsidRPr="005F3BA1" w:rsidDel="00E474B1">
          <w:delText xml:space="preserve">Figure </w:delText>
        </w:r>
        <w:r w:rsidRPr="005F3BA1" w:rsidDel="00E474B1">
          <w:rPr>
            <w:i w:val="0"/>
          </w:rPr>
          <w:fldChar w:fldCharType="begin"/>
        </w:r>
        <w:r w:rsidRPr="005F3BA1" w:rsidDel="00E474B1">
          <w:rPr>
            <w:noProof/>
          </w:rPr>
          <w:delInstrText xml:space="preserve"> SEQ Figure \* ARABIC </w:delInstrText>
        </w:r>
        <w:r w:rsidRPr="005F3BA1" w:rsidDel="00E474B1">
          <w:rPr>
            <w:i w:val="0"/>
          </w:rPr>
          <w:fldChar w:fldCharType="separate"/>
        </w:r>
        <w:r w:rsidR="00A45846" w:rsidDel="00E474B1">
          <w:rPr>
            <w:noProof/>
          </w:rPr>
          <w:delText>6</w:delText>
        </w:r>
        <w:r w:rsidRPr="005F3BA1" w:rsidDel="00E474B1">
          <w:rPr>
            <w:i w:val="0"/>
          </w:rPr>
          <w:fldChar w:fldCharType="end"/>
        </w:r>
        <w:r w:rsidRPr="005F3BA1" w:rsidDel="00E474B1">
          <w:delText xml:space="preserve">: </w:delText>
        </w:r>
        <w:bookmarkEnd w:id="727"/>
        <w:r w:rsidDel="00E474B1">
          <w:delText xml:space="preserve">1 of </w:delText>
        </w:r>
        <w:r w:rsidR="00A10141" w:rsidDel="00E474B1">
          <w:delText>5</w:delText>
        </w:r>
        <w:r w:rsidDel="00E474B1">
          <w:delText xml:space="preserve"> Balance Shift Attempts</w:delText>
        </w:r>
        <w:r w:rsidR="007677C7" w:rsidDel="00E474B1">
          <w:delText xml:space="preserve"> Message</w:delText>
        </w:r>
      </w:del>
    </w:p>
    <w:p w14:paraId="30DCEDD6" w14:textId="2FD5E41A" w:rsidR="00911501" w:rsidDel="00E474B1" w:rsidRDefault="00A62F2F">
      <w:pPr>
        <w:pStyle w:val="Body"/>
        <w:keepNext/>
        <w:keepLines/>
        <w:pageBreakBefore/>
        <w:numPr>
          <w:ilvl w:val="0"/>
          <w:numId w:val="83"/>
        </w:numPr>
        <w:spacing w:before="360" w:after="160"/>
        <w:outlineLvl w:val="0"/>
        <w:rPr>
          <w:del w:id="729" w:author="Mythili Ramamoorthy" w:date="2022-03-18T17:11:00Z"/>
        </w:rPr>
        <w:pPrChange w:id="730" w:author="Mythili Ramamoorthy" w:date="2022-03-18T17:11:00Z">
          <w:pPr>
            <w:pStyle w:val="Body"/>
          </w:pPr>
        </w:pPrChange>
      </w:pPr>
      <w:del w:id="731" w:author="Mythili Ramamoorthy" w:date="2022-03-18T17:11:00Z">
        <w:r w:rsidDel="00E474B1">
          <w:delText>The p</w:delText>
        </w:r>
        <w:r w:rsidR="00407384" w:rsidDel="00E474B1">
          <w:delText xml:space="preserve">opup in </w:delText>
        </w:r>
        <w:r w:rsidDel="00E474B1">
          <w:delText xml:space="preserve">the </w:delText>
        </w:r>
        <w:r w:rsidR="00407384" w:rsidDel="00E474B1">
          <w:delText xml:space="preserve">figure below </w:delText>
        </w:r>
        <w:r w:rsidDel="00E474B1">
          <w:delText xml:space="preserve">is </w:delText>
        </w:r>
        <w:r w:rsidR="00407384" w:rsidDel="00E474B1">
          <w:delText xml:space="preserve">displayed if </w:delText>
        </w:r>
        <w:r w:rsidDel="00E474B1">
          <w:delText xml:space="preserve">the </w:delText>
        </w:r>
        <w:r w:rsidR="00407384" w:rsidDel="00E474B1">
          <w:delText xml:space="preserve">maximum count is exceeded.  </w:delText>
        </w:r>
        <w:r w:rsidR="00505045" w:rsidDel="00E474B1">
          <w:delText xml:space="preserve">The </w:delText>
        </w:r>
        <w:r w:rsidR="00407384" w:rsidDel="00E474B1">
          <w:delText xml:space="preserve">Reconcile and Balance Summary buttons are no longer visible. Only </w:delText>
        </w:r>
        <w:r w:rsidR="00747219" w:rsidDel="00E474B1">
          <w:delText xml:space="preserve">the </w:delText>
        </w:r>
        <w:r w:rsidR="00407384" w:rsidDel="00E474B1">
          <w:delText>Force Close button is displayed</w:delText>
        </w:r>
        <w:r w:rsidR="00F12DEE" w:rsidDel="00E474B1">
          <w:delText>, forcing the user to click on the Force Close button</w:delText>
        </w:r>
        <w:r w:rsidR="00407384" w:rsidDel="00E474B1">
          <w:delText xml:space="preserve">. </w:delText>
        </w:r>
      </w:del>
    </w:p>
    <w:p w14:paraId="68C8E433" w14:textId="3DE6DB34" w:rsidR="00911501" w:rsidDel="00E474B1" w:rsidRDefault="00407384">
      <w:pPr>
        <w:pStyle w:val="CenteredGraphic"/>
        <w:pageBreakBefore/>
        <w:numPr>
          <w:ilvl w:val="0"/>
          <w:numId w:val="83"/>
        </w:numPr>
        <w:spacing w:before="360" w:after="160"/>
        <w:outlineLvl w:val="0"/>
        <w:rPr>
          <w:del w:id="732" w:author="Mythili Ramamoorthy" w:date="2022-03-18T17:11:00Z"/>
        </w:rPr>
        <w:pPrChange w:id="733" w:author="Mythili Ramamoorthy" w:date="2022-03-18T17:11:00Z">
          <w:pPr>
            <w:pStyle w:val="CenteredGraphic"/>
          </w:pPr>
        </w:pPrChange>
      </w:pPr>
      <w:del w:id="734" w:author="Mythili Ramamoorthy" w:date="2022-03-18T17:11:00Z">
        <w:r w:rsidDel="00E474B1">
          <w:drawing>
            <wp:inline distT="0" distB="0" distL="0" distR="0" wp14:anchorId="3CD48197" wp14:editId="050A8F46">
              <wp:extent cx="5943600" cy="2855595"/>
              <wp:effectExtent l="19050" t="19050" r="19050" b="20955"/>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47"/>
                      <a:stretch>
                        <a:fillRect/>
                      </a:stretch>
                    </pic:blipFill>
                    <pic:spPr>
                      <a:xfrm>
                        <a:off x="0" y="0"/>
                        <a:ext cx="5943600" cy="2855595"/>
                      </a:xfrm>
                      <a:prstGeom prst="rect">
                        <a:avLst/>
                      </a:prstGeom>
                      <a:ln>
                        <a:solidFill>
                          <a:schemeClr val="bg1">
                            <a:lumMod val="75000"/>
                          </a:schemeClr>
                        </a:solidFill>
                      </a:ln>
                    </pic:spPr>
                  </pic:pic>
                </a:graphicData>
              </a:graphic>
            </wp:inline>
          </w:drawing>
        </w:r>
      </w:del>
    </w:p>
    <w:p w14:paraId="22E7BE37" w14:textId="2EBCDEE6" w:rsidR="00911501" w:rsidDel="00E474B1" w:rsidRDefault="00407384">
      <w:pPr>
        <w:pStyle w:val="CaptionFigure"/>
        <w:keepNext/>
        <w:pageBreakBefore/>
        <w:numPr>
          <w:ilvl w:val="0"/>
          <w:numId w:val="83"/>
        </w:numPr>
        <w:spacing w:before="360" w:after="160"/>
        <w:outlineLvl w:val="0"/>
        <w:rPr>
          <w:del w:id="735" w:author="Mythili Ramamoorthy" w:date="2022-03-18T17:11:00Z"/>
        </w:rPr>
        <w:pPrChange w:id="736" w:author="Mythili Ramamoorthy" w:date="2022-03-18T17:11:00Z">
          <w:pPr>
            <w:pStyle w:val="CaptionFigure"/>
          </w:pPr>
        </w:pPrChange>
      </w:pPr>
      <w:del w:id="737" w:author="Mythili Ramamoorthy" w:date="2022-03-18T17:11:00Z">
        <w:r w:rsidRPr="005F3BA1" w:rsidDel="00E474B1">
          <w:delText xml:space="preserve">Figure </w:delText>
        </w:r>
        <w:r w:rsidRPr="005F3BA1" w:rsidDel="00E474B1">
          <w:rPr>
            <w:i w:val="0"/>
          </w:rPr>
          <w:fldChar w:fldCharType="begin"/>
        </w:r>
        <w:r w:rsidRPr="005F3BA1" w:rsidDel="00E474B1">
          <w:rPr>
            <w:noProof/>
          </w:rPr>
          <w:delInstrText xml:space="preserve"> SEQ Figure \* ARABIC </w:delInstrText>
        </w:r>
        <w:r w:rsidRPr="005F3BA1" w:rsidDel="00E474B1">
          <w:rPr>
            <w:i w:val="0"/>
          </w:rPr>
          <w:fldChar w:fldCharType="separate"/>
        </w:r>
        <w:r w:rsidR="00A45846" w:rsidDel="00E474B1">
          <w:rPr>
            <w:noProof/>
          </w:rPr>
          <w:delText>7</w:delText>
        </w:r>
        <w:r w:rsidRPr="005F3BA1" w:rsidDel="00E474B1">
          <w:rPr>
            <w:i w:val="0"/>
          </w:rPr>
          <w:fldChar w:fldCharType="end"/>
        </w:r>
        <w:r w:rsidRPr="005F3BA1" w:rsidDel="00E474B1">
          <w:delText xml:space="preserve">: </w:delText>
        </w:r>
        <w:r w:rsidDel="00E474B1">
          <w:delText xml:space="preserve">Maximum </w:delText>
        </w:r>
        <w:r w:rsidR="00AD7720" w:rsidDel="00E474B1">
          <w:delText xml:space="preserve">Exceeded </w:delText>
        </w:r>
        <w:r w:rsidDel="00E474B1">
          <w:delText>Balance Shift Attempts</w:delText>
        </w:r>
      </w:del>
    </w:p>
    <w:p w14:paraId="16B3B364" w14:textId="48C99224" w:rsidR="00F74B93" w:rsidRPr="00135249" w:rsidDel="00E474B1" w:rsidRDefault="00F74B93">
      <w:pPr>
        <w:pStyle w:val="Heading3"/>
        <w:pageBreakBefore/>
        <w:numPr>
          <w:ilvl w:val="0"/>
          <w:numId w:val="83"/>
        </w:numPr>
        <w:spacing w:before="360" w:after="160"/>
        <w:rPr>
          <w:del w:id="738" w:author="Mythili Ramamoorthy" w:date="2022-03-18T17:11:00Z"/>
        </w:rPr>
        <w:pPrChange w:id="739" w:author="Mythili Ramamoorthy" w:date="2022-03-18T17:11:00Z">
          <w:pPr>
            <w:pStyle w:val="Heading3"/>
          </w:pPr>
        </w:pPrChange>
      </w:pPr>
      <w:del w:id="740" w:author="Mythili Ramamoorthy" w:date="2022-03-18T17:11:00Z">
        <w:r w:rsidRPr="00135249" w:rsidDel="00E474B1">
          <w:delText>UI Components</w:delText>
        </w:r>
      </w:del>
    </w:p>
    <w:p w14:paraId="06F5B0E3" w14:textId="685C3A40" w:rsidR="00F74B93" w:rsidDel="00E474B1" w:rsidRDefault="00F74B93">
      <w:pPr>
        <w:pStyle w:val="Body"/>
        <w:keepNext/>
        <w:keepLines/>
        <w:pageBreakBefore/>
        <w:numPr>
          <w:ilvl w:val="0"/>
          <w:numId w:val="83"/>
        </w:numPr>
        <w:spacing w:before="360" w:after="160"/>
        <w:outlineLvl w:val="0"/>
        <w:rPr>
          <w:del w:id="741" w:author="Mythili Ramamoorthy" w:date="2022-03-18T17:11:00Z"/>
        </w:rPr>
        <w:pPrChange w:id="742" w:author="Mythili Ramamoorthy" w:date="2022-03-18T17:11:00Z">
          <w:pPr>
            <w:pStyle w:val="Body"/>
          </w:pPr>
        </w:pPrChange>
      </w:pPr>
      <w:del w:id="743" w:author="Mythili Ramamoorthy" w:date="2022-03-18T17:11:00Z">
        <w:r w:rsidRPr="00135249" w:rsidDel="00E474B1">
          <w:delText xml:space="preserve">The table below lists the UI components that are used for the </w:delText>
        </w:r>
        <w:r w:rsidR="009D2E73" w:rsidDel="00E474B1">
          <w:delText>Limit Balance Shift Attempts</w:delText>
        </w:r>
        <w:r w:rsidR="0015041A" w:rsidDel="00E474B1">
          <w:delText>.</w:delText>
        </w:r>
      </w:del>
    </w:p>
    <w:p w14:paraId="4EB31658" w14:textId="1F1E6BAB" w:rsidR="00D451EC" w:rsidRPr="00837BE5" w:rsidDel="00E474B1" w:rsidRDefault="00D451EC">
      <w:pPr>
        <w:pStyle w:val="TableCaption"/>
        <w:pageBreakBefore/>
        <w:numPr>
          <w:ilvl w:val="0"/>
          <w:numId w:val="83"/>
        </w:numPr>
        <w:spacing w:before="360" w:after="160"/>
        <w:outlineLvl w:val="0"/>
        <w:rPr>
          <w:del w:id="744" w:author="Mythili Ramamoorthy" w:date="2022-03-18T17:11:00Z"/>
        </w:rPr>
        <w:pPrChange w:id="745" w:author="Mythili Ramamoorthy" w:date="2022-03-18T17:11:00Z">
          <w:pPr>
            <w:pStyle w:val="TableCaption"/>
          </w:pPr>
        </w:pPrChange>
      </w:pPr>
      <w:del w:id="746" w:author="Mythili Ramamoorthy" w:date="2022-03-18T17:11:00Z">
        <w:r w:rsidRPr="00837BE5" w:rsidDel="00E474B1">
          <w:delText xml:space="preserve">Table </w:delText>
        </w:r>
        <w:r w:rsidRPr="00837BE5" w:rsidDel="00E474B1">
          <w:rPr>
            <w:i w:val="0"/>
          </w:rPr>
          <w:fldChar w:fldCharType="begin"/>
        </w:r>
        <w:r w:rsidRPr="00837BE5" w:rsidDel="00E474B1">
          <w:delInstrText>SEQ Table \* ARABIC</w:delInstrText>
        </w:r>
        <w:r w:rsidRPr="00837BE5" w:rsidDel="00E474B1">
          <w:rPr>
            <w:i w:val="0"/>
          </w:rPr>
          <w:fldChar w:fldCharType="separate"/>
        </w:r>
        <w:r w:rsidR="00A45846" w:rsidDel="00E474B1">
          <w:rPr>
            <w:noProof/>
          </w:rPr>
          <w:delText>5</w:delText>
        </w:r>
        <w:r w:rsidRPr="00837BE5" w:rsidDel="00E474B1">
          <w:rPr>
            <w:i w:val="0"/>
          </w:rPr>
          <w:fldChar w:fldCharType="end"/>
        </w:r>
        <w:r w:rsidRPr="00837BE5" w:rsidDel="00E474B1">
          <w:delText xml:space="preserve">: </w:delText>
        </w:r>
        <w:r w:rsidDel="00E474B1">
          <w:delText>Limit Balance Shift Attempts</w:delText>
        </w:r>
        <w:r w:rsidRPr="00837BE5" w:rsidDel="00E474B1">
          <w:delText xml:space="preserve"> UI Components</w:delText>
        </w:r>
      </w:del>
    </w:p>
    <w:tbl>
      <w:tblPr>
        <w:tblStyle w:val="TableGrid"/>
        <w:tblW w:w="5000" w:type="pct"/>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675"/>
        <w:gridCol w:w="4675"/>
      </w:tblGrid>
      <w:tr w:rsidR="00D451EC" w:rsidRPr="00837BE5" w:rsidDel="00E474B1" w14:paraId="08B7108B" w14:textId="32DCAC6B" w:rsidTr="00227767">
        <w:trPr>
          <w:cantSplit/>
          <w:trHeight w:val="360"/>
          <w:jc w:val="center"/>
          <w:del w:id="747" w:author="Mythili Ramamoorthy" w:date="2022-03-18T17:11:00Z"/>
        </w:trPr>
        <w:tc>
          <w:tcPr>
            <w:tcW w:w="4675" w:type="dxa"/>
            <w:shd w:val="clear" w:color="auto" w:fill="5B7F93"/>
          </w:tcPr>
          <w:p w14:paraId="476D0449" w14:textId="65DA945C" w:rsidR="00D451EC" w:rsidRPr="00837BE5" w:rsidDel="00E474B1" w:rsidRDefault="00D451EC">
            <w:pPr>
              <w:pStyle w:val="TableHeading"/>
              <w:pageBreakBefore/>
              <w:numPr>
                <w:ilvl w:val="0"/>
                <w:numId w:val="83"/>
              </w:numPr>
              <w:spacing w:before="360" w:after="160"/>
              <w:outlineLvl w:val="0"/>
              <w:rPr>
                <w:del w:id="748" w:author="Mythili Ramamoorthy" w:date="2022-03-18T17:11:00Z"/>
              </w:rPr>
              <w:pPrChange w:id="749" w:author="Mythili Ramamoorthy" w:date="2022-03-18T17:11:00Z">
                <w:pPr>
                  <w:pStyle w:val="TableHeading"/>
                </w:pPr>
              </w:pPrChange>
            </w:pPr>
            <w:del w:id="750" w:author="Mythili Ramamoorthy" w:date="2022-03-18T17:11:00Z">
              <w:r w:rsidRPr="00837BE5" w:rsidDel="00E474B1">
                <w:delText>Microflow/Page Name</w:delText>
              </w:r>
            </w:del>
          </w:p>
        </w:tc>
        <w:tc>
          <w:tcPr>
            <w:tcW w:w="4675" w:type="dxa"/>
            <w:shd w:val="clear" w:color="auto" w:fill="5B7F93"/>
          </w:tcPr>
          <w:p w14:paraId="3C4A47F3" w14:textId="2C28C364" w:rsidR="00D451EC" w:rsidRPr="00837BE5" w:rsidDel="00E474B1" w:rsidRDefault="00D451EC">
            <w:pPr>
              <w:pStyle w:val="TableHeading"/>
              <w:pageBreakBefore/>
              <w:numPr>
                <w:ilvl w:val="0"/>
                <w:numId w:val="83"/>
              </w:numPr>
              <w:spacing w:before="360" w:after="160"/>
              <w:outlineLvl w:val="0"/>
              <w:rPr>
                <w:del w:id="751" w:author="Mythili Ramamoorthy" w:date="2022-03-18T17:11:00Z"/>
              </w:rPr>
              <w:pPrChange w:id="752" w:author="Mythili Ramamoorthy" w:date="2022-03-18T17:11:00Z">
                <w:pPr>
                  <w:pStyle w:val="TableHeading"/>
                </w:pPr>
              </w:pPrChange>
            </w:pPr>
            <w:del w:id="753" w:author="Mythili Ramamoorthy" w:date="2022-03-18T17:11:00Z">
              <w:r w:rsidRPr="00837BE5" w:rsidDel="00E474B1">
                <w:delText xml:space="preserve">Description </w:delText>
              </w:r>
            </w:del>
          </w:p>
        </w:tc>
      </w:tr>
      <w:tr w:rsidR="00D451EC" w:rsidRPr="00837BE5" w:rsidDel="00E474B1" w14:paraId="21F3EB0A" w14:textId="4D14FC7D" w:rsidTr="00227767">
        <w:trPr>
          <w:cantSplit/>
          <w:trHeight w:val="360"/>
          <w:jc w:val="center"/>
          <w:del w:id="754" w:author="Mythili Ramamoorthy" w:date="2022-03-18T17:11:00Z"/>
        </w:trPr>
        <w:tc>
          <w:tcPr>
            <w:tcW w:w="4675" w:type="dxa"/>
          </w:tcPr>
          <w:p w14:paraId="7202611C" w14:textId="6C461FBA" w:rsidR="00D451EC" w:rsidRPr="00837BE5" w:rsidDel="00E474B1" w:rsidRDefault="00D451EC">
            <w:pPr>
              <w:pStyle w:val="TableCellLeft"/>
              <w:keepNext/>
              <w:keepLines/>
              <w:pageBreakBefore/>
              <w:numPr>
                <w:ilvl w:val="0"/>
                <w:numId w:val="83"/>
              </w:numPr>
              <w:spacing w:before="360" w:after="160"/>
              <w:outlineLvl w:val="0"/>
              <w:rPr>
                <w:del w:id="755" w:author="Mythili Ramamoorthy" w:date="2022-03-18T17:11:00Z"/>
              </w:rPr>
              <w:pPrChange w:id="756" w:author="Mythili Ramamoorthy" w:date="2022-03-18T17:11:00Z">
                <w:pPr>
                  <w:pStyle w:val="TableCellLeft"/>
                </w:pPr>
              </w:pPrChange>
            </w:pPr>
            <w:del w:id="757" w:author="Mythili Ramamoorthy" w:date="2022-03-18T17:11:00Z">
              <w:r w:rsidDel="00E474B1">
                <w:delText>BalanceShiftAttemptPopup</w:delText>
              </w:r>
            </w:del>
          </w:p>
        </w:tc>
        <w:tc>
          <w:tcPr>
            <w:tcW w:w="4675" w:type="dxa"/>
          </w:tcPr>
          <w:p w14:paraId="60546D59" w14:textId="70C19243" w:rsidR="00D451EC" w:rsidRPr="00837BE5" w:rsidDel="00E474B1" w:rsidRDefault="00D451EC">
            <w:pPr>
              <w:pStyle w:val="TableCellLeft"/>
              <w:keepNext/>
              <w:keepLines/>
              <w:pageBreakBefore/>
              <w:numPr>
                <w:ilvl w:val="0"/>
                <w:numId w:val="83"/>
              </w:numPr>
              <w:spacing w:before="360" w:after="160"/>
              <w:outlineLvl w:val="0"/>
              <w:rPr>
                <w:del w:id="758" w:author="Mythili Ramamoorthy" w:date="2022-03-18T17:11:00Z"/>
              </w:rPr>
              <w:pPrChange w:id="759" w:author="Mythili Ramamoorthy" w:date="2022-03-18T17:11:00Z">
                <w:pPr>
                  <w:pStyle w:val="TableCellLeft"/>
                </w:pPr>
              </w:pPrChange>
            </w:pPr>
            <w:del w:id="760" w:author="Mythili Ramamoorthy" w:date="2022-03-18T17:11:00Z">
              <w:r w:rsidDel="00E474B1">
                <w:delText>Popup to inform number of Balance Shift attempts.</w:delText>
              </w:r>
            </w:del>
          </w:p>
        </w:tc>
      </w:tr>
      <w:tr w:rsidR="00D451EC" w:rsidRPr="00837BE5" w:rsidDel="00E474B1" w14:paraId="271C251D" w14:textId="3B77D776" w:rsidTr="00227767">
        <w:trPr>
          <w:cantSplit/>
          <w:trHeight w:val="360"/>
          <w:jc w:val="center"/>
          <w:del w:id="761" w:author="Mythili Ramamoorthy" w:date="2022-03-18T17:11:00Z"/>
        </w:trPr>
        <w:tc>
          <w:tcPr>
            <w:tcW w:w="4675" w:type="dxa"/>
          </w:tcPr>
          <w:p w14:paraId="258CB434" w14:textId="2FFC45DA" w:rsidR="00D451EC" w:rsidDel="00E474B1" w:rsidRDefault="00D451EC">
            <w:pPr>
              <w:pStyle w:val="TableCellLeft"/>
              <w:keepNext/>
              <w:keepLines/>
              <w:pageBreakBefore/>
              <w:numPr>
                <w:ilvl w:val="0"/>
                <w:numId w:val="83"/>
              </w:numPr>
              <w:spacing w:before="360" w:after="160"/>
              <w:outlineLvl w:val="0"/>
              <w:rPr>
                <w:del w:id="762" w:author="Mythili Ramamoorthy" w:date="2022-03-18T17:11:00Z"/>
              </w:rPr>
              <w:pPrChange w:id="763" w:author="Mythili Ramamoorthy" w:date="2022-03-18T17:11:00Z">
                <w:pPr>
                  <w:pStyle w:val="TableCellLeft"/>
                </w:pPr>
              </w:pPrChange>
            </w:pPr>
            <w:del w:id="764" w:author="Mythili Ramamoorthy" w:date="2022-03-18T17:11:00Z">
              <w:r w:rsidDel="00E474B1">
                <w:delText>MaximumBalanceShiftPopup</w:delText>
              </w:r>
            </w:del>
          </w:p>
        </w:tc>
        <w:tc>
          <w:tcPr>
            <w:tcW w:w="4675" w:type="dxa"/>
          </w:tcPr>
          <w:p w14:paraId="21E9F301" w14:textId="1F989423" w:rsidR="00D451EC" w:rsidDel="00E474B1" w:rsidRDefault="00D451EC">
            <w:pPr>
              <w:pStyle w:val="TableCellLeft"/>
              <w:keepNext/>
              <w:keepLines/>
              <w:pageBreakBefore/>
              <w:numPr>
                <w:ilvl w:val="0"/>
                <w:numId w:val="83"/>
              </w:numPr>
              <w:spacing w:before="360" w:after="160"/>
              <w:outlineLvl w:val="0"/>
              <w:rPr>
                <w:del w:id="765" w:author="Mythili Ramamoorthy" w:date="2022-03-18T17:11:00Z"/>
              </w:rPr>
              <w:pPrChange w:id="766" w:author="Mythili Ramamoorthy" w:date="2022-03-18T17:11:00Z">
                <w:pPr>
                  <w:pStyle w:val="TableCellLeft"/>
                </w:pPr>
              </w:pPrChange>
            </w:pPr>
            <w:del w:id="767" w:author="Mythili Ramamoorthy" w:date="2022-03-18T17:11:00Z">
              <w:r w:rsidDel="00E474B1">
                <w:delText xml:space="preserve">Popup to inform user maximum exceeded. </w:delText>
              </w:r>
            </w:del>
          </w:p>
        </w:tc>
      </w:tr>
    </w:tbl>
    <w:p w14:paraId="0B3D0DDD" w14:textId="7F918E0C" w:rsidR="00D451EC" w:rsidRPr="00135249" w:rsidDel="00E474B1" w:rsidRDefault="00D451EC">
      <w:pPr>
        <w:pStyle w:val="Body"/>
        <w:keepNext/>
        <w:keepLines/>
        <w:pageBreakBefore/>
        <w:numPr>
          <w:ilvl w:val="0"/>
          <w:numId w:val="83"/>
        </w:numPr>
        <w:spacing w:before="360" w:after="160"/>
        <w:outlineLvl w:val="0"/>
        <w:rPr>
          <w:del w:id="768" w:author="Mythili Ramamoorthy" w:date="2022-03-18T17:11:00Z"/>
        </w:rPr>
        <w:pPrChange w:id="769" w:author="Mythili Ramamoorthy" w:date="2022-03-18T17:11:00Z">
          <w:pPr>
            <w:pStyle w:val="Body"/>
          </w:pPr>
        </w:pPrChange>
      </w:pPr>
    </w:p>
    <w:p w14:paraId="5635C04D" w14:textId="4CF62B68" w:rsidR="009D2E73" w:rsidDel="00E474B1" w:rsidRDefault="009D2E73">
      <w:pPr>
        <w:pStyle w:val="Body"/>
        <w:keepNext/>
        <w:keepLines/>
        <w:pageBreakBefore/>
        <w:numPr>
          <w:ilvl w:val="0"/>
          <w:numId w:val="83"/>
        </w:numPr>
        <w:spacing w:before="360" w:after="160"/>
        <w:outlineLvl w:val="0"/>
        <w:rPr>
          <w:del w:id="770" w:author="Mythili Ramamoorthy" w:date="2022-03-18T17:11:00Z"/>
        </w:rPr>
        <w:pPrChange w:id="771" w:author="Mythili Ramamoorthy" w:date="2022-03-18T17:11:00Z">
          <w:pPr>
            <w:pStyle w:val="Body"/>
          </w:pPr>
        </w:pPrChange>
      </w:pPr>
      <w:del w:id="772" w:author="Mythili Ramamoorthy" w:date="2022-03-18T17:11:00Z">
        <w:r w:rsidDel="00E474B1">
          <w:delText>Changes: Mendix, Mendix-Adapter</w:delText>
        </w:r>
        <w:r w:rsidR="00C70F33" w:rsidDel="00E474B1">
          <w:delText>, RiteCommon</w:delText>
        </w:r>
      </w:del>
    </w:p>
    <w:p w14:paraId="671F2801" w14:textId="534BFFA7" w:rsidR="009D2E73" w:rsidDel="00E474B1" w:rsidRDefault="009D2E73">
      <w:pPr>
        <w:pStyle w:val="Body"/>
        <w:keepNext/>
        <w:keepLines/>
        <w:pageBreakBefore/>
        <w:numPr>
          <w:ilvl w:val="0"/>
          <w:numId w:val="83"/>
        </w:numPr>
        <w:spacing w:before="360" w:after="160"/>
        <w:outlineLvl w:val="0"/>
        <w:rPr>
          <w:del w:id="773" w:author="Mythili Ramamoorthy" w:date="2022-03-18T17:11:00Z"/>
        </w:rPr>
        <w:pPrChange w:id="774" w:author="Mythili Ramamoorthy" w:date="2022-03-18T17:11:00Z">
          <w:pPr>
            <w:pStyle w:val="Body"/>
          </w:pPr>
        </w:pPrChange>
      </w:pPr>
      <w:del w:id="775" w:author="Mythili Ramamoorthy" w:date="2022-03-18T17:11:00Z">
        <w:r w:rsidDel="00E474B1">
          <w:delText>In Mendix:</w:delText>
        </w:r>
      </w:del>
    </w:p>
    <w:p w14:paraId="142FC465" w14:textId="3C148F46" w:rsidR="00C70F33" w:rsidDel="00E474B1" w:rsidRDefault="00C70F33">
      <w:pPr>
        <w:pStyle w:val="BodyBullet1-Level1"/>
        <w:keepNext/>
        <w:keepLines/>
        <w:pageBreakBefore/>
        <w:numPr>
          <w:ilvl w:val="0"/>
          <w:numId w:val="83"/>
        </w:numPr>
        <w:spacing w:before="360" w:after="160"/>
        <w:outlineLvl w:val="0"/>
        <w:rPr>
          <w:del w:id="776" w:author="Mythili Ramamoorthy" w:date="2022-03-18T17:11:00Z"/>
        </w:rPr>
        <w:pPrChange w:id="777" w:author="Mythili Ramamoorthy" w:date="2022-03-18T17:11:00Z">
          <w:pPr>
            <w:pStyle w:val="BodyBullet1-Level1"/>
          </w:pPr>
        </w:pPrChange>
      </w:pPr>
      <w:del w:id="778" w:author="Mythili Ramamoorthy" w:date="2022-03-18T17:11:00Z">
        <w:r w:rsidDel="00E474B1">
          <w:delText xml:space="preserve">When </w:delText>
        </w:r>
        <w:r w:rsidR="00A62F2F" w:rsidDel="00E474B1">
          <w:delText xml:space="preserve">the </w:delText>
        </w:r>
        <w:r w:rsidDel="00E474B1">
          <w:delText xml:space="preserve">user clicks </w:delText>
        </w:r>
        <w:r w:rsidR="0015041A" w:rsidDel="00E474B1">
          <w:delText xml:space="preserve">the </w:delText>
        </w:r>
        <w:r w:rsidDel="00E474B1">
          <w:delText>Reconcile button in Home.CSR_BalanceShift page</w:delText>
        </w:r>
        <w:r w:rsidR="00A62F2F" w:rsidDel="00E474B1">
          <w:delText>,</w:delText>
        </w:r>
        <w:r w:rsidDel="00E474B1">
          <w:delText xml:space="preserve"> the SessionManagement.ACT_ReconcileShift microflow is called.  This </w:delText>
        </w:r>
        <w:r w:rsidR="00D451EC" w:rsidDel="00E474B1">
          <w:delText xml:space="preserve">microflow </w:delText>
        </w:r>
        <w:r w:rsidDel="00E474B1">
          <w:delText xml:space="preserve">REST calls </w:delText>
        </w:r>
        <w:r w:rsidRPr="000547FF" w:rsidDel="00E474B1">
          <w:delText>ShiftServices</w:delText>
        </w:r>
        <w:r w:rsidDel="00E474B1">
          <w:delText>.</w:delText>
        </w:r>
        <w:r w:rsidRPr="000547FF" w:rsidDel="00E474B1">
          <w:delText>reconcileShift</w:delText>
        </w:r>
        <w:r w:rsidDel="00E474B1">
          <w:delText xml:space="preserve"> in mendix-adapter.  </w:delText>
        </w:r>
      </w:del>
    </w:p>
    <w:p w14:paraId="40E09A42" w14:textId="62184882" w:rsidR="003A5333" w:rsidDel="00E474B1" w:rsidRDefault="003A5333">
      <w:pPr>
        <w:pStyle w:val="BodyBullet1-Level1"/>
        <w:keepNext/>
        <w:keepLines/>
        <w:pageBreakBefore/>
        <w:numPr>
          <w:ilvl w:val="0"/>
          <w:numId w:val="83"/>
        </w:numPr>
        <w:spacing w:before="360" w:after="160"/>
        <w:outlineLvl w:val="0"/>
        <w:rPr>
          <w:del w:id="779" w:author="Mythili Ramamoorthy" w:date="2022-03-18T17:11:00Z"/>
        </w:rPr>
        <w:pPrChange w:id="780" w:author="Mythili Ramamoorthy" w:date="2022-03-18T17:11:00Z">
          <w:pPr>
            <w:pStyle w:val="BodyBullet1-Level1"/>
            <w:keepNext/>
            <w:keepLines/>
          </w:pPr>
        </w:pPrChange>
      </w:pPr>
      <w:del w:id="781" w:author="Mythili Ramamoorthy" w:date="2022-03-18T17:11:00Z">
        <w:r w:rsidDel="00E474B1">
          <w:delText>In SessionManagement.ACT_ReconcileShift</w:delText>
        </w:r>
        <w:r w:rsidR="00C44367" w:rsidDel="00E474B1">
          <w:delText>,</w:delText>
        </w:r>
        <w:r w:rsidDel="00E474B1">
          <w:delText xml:space="preserve"> check for </w:delText>
        </w:r>
        <w:r w:rsidR="00C44367" w:rsidDel="00E474B1">
          <w:delText xml:space="preserve">the </w:delText>
        </w:r>
        <w:r w:rsidDel="00E474B1">
          <w:delText xml:space="preserve">error message from </w:delText>
        </w:r>
        <w:r w:rsidRPr="000547FF" w:rsidDel="00E474B1">
          <w:delText>ShiftServices</w:delText>
        </w:r>
        <w:r w:rsidDel="00E474B1">
          <w:delText>.</w:delText>
        </w:r>
        <w:r w:rsidRPr="000547FF" w:rsidDel="00E474B1">
          <w:delText>reconcileShift</w:delText>
        </w:r>
        <w:r w:rsidDel="00E474B1">
          <w:delText xml:space="preserve"> specific to</w:delText>
        </w:r>
        <w:r w:rsidR="007322F0" w:rsidDel="00E474B1">
          <w:delText xml:space="preserve"> a</w:delText>
        </w:r>
        <w:r w:rsidDel="00E474B1">
          <w:delText xml:space="preserve"> </w:delText>
        </w:r>
        <w:r w:rsidR="00DA1DBF" w:rsidDel="00E474B1">
          <w:delText xml:space="preserve">balanceShiftCountMax </w:delText>
        </w:r>
        <w:r w:rsidR="00C84796" w:rsidDel="00E474B1">
          <w:delText xml:space="preserve">JSON message </w:delText>
        </w:r>
        <w:r w:rsidR="00DA1DBF" w:rsidDel="00E474B1">
          <w:delText xml:space="preserve">error.  If </w:delText>
        </w:r>
        <w:r w:rsidR="007322F0" w:rsidDel="00E474B1">
          <w:delText xml:space="preserve">the </w:delText>
        </w:r>
        <w:r w:rsidR="00DA1DBF" w:rsidDel="00E474B1">
          <w:delText xml:space="preserve">error is there, disable </w:delText>
        </w:r>
        <w:r w:rsidR="007B22E2" w:rsidDel="00E474B1">
          <w:delText xml:space="preserve">the </w:delText>
        </w:r>
        <w:r w:rsidR="00DA1DBF" w:rsidDel="00E474B1">
          <w:delText>Close Shift and Reconcile buttons</w:delText>
        </w:r>
        <w:r w:rsidR="00C84796" w:rsidDel="00E474B1">
          <w:delText xml:space="preserve"> via SessionManagement.Inventory new</w:delText>
        </w:r>
        <w:r w:rsidR="007322F0" w:rsidDel="00E474B1">
          <w:delText xml:space="preserve"> boolean</w:delText>
        </w:r>
        <w:r w:rsidR="00C84796" w:rsidDel="00E474B1">
          <w:delText xml:space="preserve"> variables</w:delText>
        </w:r>
        <w:r w:rsidR="00DA1DBF" w:rsidDel="00E474B1">
          <w:delText xml:space="preserve">. </w:delText>
        </w:r>
        <w:r w:rsidR="00ED195B" w:rsidDel="00E474B1">
          <w:delText>Check</w:delText>
        </w:r>
        <w:r w:rsidR="00BA0484" w:rsidDel="00E474B1">
          <w:delText xml:space="preserve"> the</w:delText>
        </w:r>
        <w:r w:rsidR="00ED195B" w:rsidDel="00E474B1">
          <w:delText xml:space="preserve"> </w:delText>
        </w:r>
        <w:r w:rsidR="007322F0" w:rsidDel="00E474B1">
          <w:delText>b</w:delText>
        </w:r>
        <w:r w:rsidR="00ED195B" w:rsidDel="00E474B1">
          <w:delText xml:space="preserve">oolean values in the action buttons </w:delText>
        </w:r>
        <w:r w:rsidR="004412FC" w:rsidDel="00E474B1">
          <w:delText xml:space="preserve">and </w:delText>
        </w:r>
        <w:r w:rsidR="00DA1DBF" w:rsidDel="00E474B1">
          <w:delText xml:space="preserve">enable </w:delText>
        </w:r>
        <w:r w:rsidR="004412FC" w:rsidDel="00E474B1">
          <w:delText xml:space="preserve">the </w:delText>
        </w:r>
        <w:r w:rsidR="00DA1DBF" w:rsidDel="00E474B1">
          <w:delText xml:space="preserve">Force Close button in Home.CSR_BalanceShift page. Display </w:delText>
        </w:r>
        <w:r w:rsidR="00FE0434" w:rsidDel="00E474B1">
          <w:delText xml:space="preserve">the </w:delText>
        </w:r>
        <w:r w:rsidR="00D451EC" w:rsidDel="00E474B1">
          <w:delText xml:space="preserve">MaximumBalanceShiftPopup </w:delText>
        </w:r>
        <w:r w:rsidR="00ED195B" w:rsidDel="00E474B1">
          <w:delText>page</w:delText>
        </w:r>
        <w:r w:rsidR="00DA1DBF" w:rsidDel="00E474B1">
          <w:delText xml:space="preserve"> that </w:delText>
        </w:r>
        <w:r w:rsidR="004412FC" w:rsidDel="00E474B1">
          <w:delText xml:space="preserve">the </w:delText>
        </w:r>
        <w:r w:rsidR="00DA1DBF" w:rsidDel="00E474B1">
          <w:delText xml:space="preserve">max attempts have been made.  </w:delText>
        </w:r>
      </w:del>
    </w:p>
    <w:p w14:paraId="38E9E830" w14:textId="6945EF51" w:rsidR="00C84796" w:rsidDel="00E474B1" w:rsidRDefault="00ED195B">
      <w:pPr>
        <w:pStyle w:val="CenteredGraphic"/>
        <w:pageBreakBefore/>
        <w:numPr>
          <w:ilvl w:val="0"/>
          <w:numId w:val="83"/>
        </w:numPr>
        <w:spacing w:before="360" w:after="160"/>
        <w:outlineLvl w:val="0"/>
        <w:rPr>
          <w:del w:id="782" w:author="Mythili Ramamoorthy" w:date="2022-03-18T17:11:00Z"/>
        </w:rPr>
        <w:pPrChange w:id="783" w:author="Mythili Ramamoorthy" w:date="2022-03-18T17:11:00Z">
          <w:pPr>
            <w:pStyle w:val="CenteredGraphic"/>
          </w:pPr>
        </w:pPrChange>
      </w:pPr>
      <w:del w:id="784" w:author="Mythili Ramamoorthy" w:date="2022-03-18T17:11:00Z">
        <w:r w:rsidDel="00E474B1">
          <w:drawing>
            <wp:inline distT="0" distB="0" distL="0" distR="0" wp14:anchorId="36C9C250" wp14:editId="277DF957">
              <wp:extent cx="3194050" cy="2751114"/>
              <wp:effectExtent l="19050" t="19050" r="25400" b="11430"/>
              <wp:docPr id="17" name="Picture 1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able&#10;&#10;Description automatically generated"/>
                      <pic:cNvPicPr/>
                    </pic:nvPicPr>
                    <pic:blipFill>
                      <a:blip r:embed="rId48"/>
                      <a:stretch>
                        <a:fillRect/>
                      </a:stretch>
                    </pic:blipFill>
                    <pic:spPr>
                      <a:xfrm>
                        <a:off x="0" y="0"/>
                        <a:ext cx="3200725" cy="2756864"/>
                      </a:xfrm>
                      <a:prstGeom prst="rect">
                        <a:avLst/>
                      </a:prstGeom>
                      <a:ln>
                        <a:solidFill>
                          <a:schemeClr val="bg1">
                            <a:lumMod val="75000"/>
                          </a:schemeClr>
                        </a:solidFill>
                      </a:ln>
                    </pic:spPr>
                  </pic:pic>
                </a:graphicData>
              </a:graphic>
            </wp:inline>
          </w:drawing>
        </w:r>
      </w:del>
    </w:p>
    <w:p w14:paraId="23A9A969" w14:textId="19C98D03" w:rsidR="00C84796" w:rsidDel="00E474B1" w:rsidRDefault="0027490D">
      <w:pPr>
        <w:pStyle w:val="CaptionFigure"/>
        <w:keepNext/>
        <w:pageBreakBefore/>
        <w:numPr>
          <w:ilvl w:val="0"/>
          <w:numId w:val="83"/>
        </w:numPr>
        <w:spacing w:before="360" w:after="160"/>
        <w:outlineLvl w:val="0"/>
        <w:rPr>
          <w:del w:id="785" w:author="Mythili Ramamoorthy" w:date="2022-03-18T17:11:00Z"/>
        </w:rPr>
        <w:pPrChange w:id="786" w:author="Mythili Ramamoorthy" w:date="2022-03-18T17:11:00Z">
          <w:pPr>
            <w:pStyle w:val="CaptionFigure"/>
          </w:pPr>
        </w:pPrChange>
      </w:pPr>
      <w:del w:id="787" w:author="Mythili Ramamoorthy" w:date="2022-03-18T17:11:00Z">
        <w:r w:rsidRPr="005F3BA1" w:rsidDel="00E474B1">
          <w:delText xml:space="preserve">Figure </w:delText>
        </w:r>
        <w:r w:rsidRPr="005F3BA1" w:rsidDel="00E474B1">
          <w:rPr>
            <w:i w:val="0"/>
          </w:rPr>
          <w:fldChar w:fldCharType="begin"/>
        </w:r>
        <w:r w:rsidRPr="005F3BA1" w:rsidDel="00E474B1">
          <w:rPr>
            <w:noProof/>
          </w:rPr>
          <w:delInstrText xml:space="preserve"> SEQ Figure \* ARABIC </w:delInstrText>
        </w:r>
        <w:r w:rsidRPr="005F3BA1" w:rsidDel="00E474B1">
          <w:rPr>
            <w:i w:val="0"/>
          </w:rPr>
          <w:fldChar w:fldCharType="separate"/>
        </w:r>
        <w:r w:rsidR="00A45846" w:rsidDel="00E474B1">
          <w:rPr>
            <w:noProof/>
          </w:rPr>
          <w:delText>8</w:delText>
        </w:r>
        <w:r w:rsidRPr="005F3BA1" w:rsidDel="00E474B1">
          <w:rPr>
            <w:i w:val="0"/>
          </w:rPr>
          <w:fldChar w:fldCharType="end"/>
        </w:r>
        <w:r w:rsidRPr="005F3BA1" w:rsidDel="00E474B1">
          <w:delText xml:space="preserve">: </w:delText>
        </w:r>
        <w:r w:rsidDel="00E474B1">
          <w:delText>Add button Boolean variables to SessionManagement.Inventory entity</w:delText>
        </w:r>
      </w:del>
    </w:p>
    <w:p w14:paraId="0A0BE06A" w14:textId="649B255F" w:rsidR="00DA1DBF" w:rsidDel="00E474B1" w:rsidRDefault="00DA1DBF">
      <w:pPr>
        <w:pStyle w:val="BodyBullet1-Level1"/>
        <w:keepNext/>
        <w:keepLines/>
        <w:pageBreakBefore/>
        <w:numPr>
          <w:ilvl w:val="0"/>
          <w:numId w:val="83"/>
        </w:numPr>
        <w:spacing w:before="360" w:after="160"/>
        <w:outlineLvl w:val="0"/>
        <w:rPr>
          <w:del w:id="788" w:author="Mythili Ramamoorthy" w:date="2022-03-18T17:11:00Z"/>
        </w:rPr>
        <w:pPrChange w:id="789" w:author="Mythili Ramamoorthy" w:date="2022-03-18T17:11:00Z">
          <w:pPr>
            <w:pStyle w:val="BodyBullet1-Level1"/>
          </w:pPr>
        </w:pPrChange>
      </w:pPr>
      <w:del w:id="790" w:author="Mythili Ramamoorthy" w:date="2022-03-18T17:11:00Z">
        <w:r w:rsidDel="00E474B1">
          <w:delText xml:space="preserve">If successful, display “1 of </w:delText>
        </w:r>
        <w:r w:rsidR="00FE0434" w:rsidDel="00E474B1">
          <w:delText>5</w:delText>
        </w:r>
        <w:r w:rsidDel="00E474B1">
          <w:delText xml:space="preserve"> Balance shift attempts”</w:delText>
        </w:r>
        <w:r w:rsidR="00D451EC" w:rsidDel="00E474B1">
          <w:delText xml:space="preserve"> BalanceShiftAttemptPopup</w:delText>
        </w:r>
        <w:r w:rsidR="00ED195B" w:rsidDel="00E474B1">
          <w:delText xml:space="preserve"> page</w:delText>
        </w:r>
        <w:r w:rsidDel="00E474B1">
          <w:delText xml:space="preserve">.  </w:delText>
        </w:r>
      </w:del>
    </w:p>
    <w:p w14:paraId="324F6511" w14:textId="20896900" w:rsidR="009D2E73" w:rsidDel="00E474B1" w:rsidRDefault="009D2E73">
      <w:pPr>
        <w:pStyle w:val="Body"/>
        <w:keepNext/>
        <w:keepLines/>
        <w:pageBreakBefore/>
        <w:numPr>
          <w:ilvl w:val="0"/>
          <w:numId w:val="83"/>
        </w:numPr>
        <w:spacing w:before="360" w:after="160"/>
        <w:outlineLvl w:val="0"/>
        <w:rPr>
          <w:del w:id="791" w:author="Mythili Ramamoorthy" w:date="2022-03-18T17:11:00Z"/>
        </w:rPr>
        <w:pPrChange w:id="792" w:author="Mythili Ramamoorthy" w:date="2022-03-18T17:11:00Z">
          <w:pPr>
            <w:pStyle w:val="Body"/>
          </w:pPr>
        </w:pPrChange>
      </w:pPr>
      <w:del w:id="793" w:author="Mythili Ramamoorthy" w:date="2022-03-18T17:11:00Z">
        <w:r w:rsidDel="00E474B1">
          <w:delText>In Mendix-Adapter:</w:delText>
        </w:r>
      </w:del>
    </w:p>
    <w:p w14:paraId="296716DE" w14:textId="34AE6910" w:rsidR="00C70F33" w:rsidDel="00E474B1" w:rsidRDefault="009D2E73">
      <w:pPr>
        <w:pStyle w:val="BodyBullet1-Level1"/>
        <w:keepNext/>
        <w:keepLines/>
        <w:pageBreakBefore/>
        <w:numPr>
          <w:ilvl w:val="0"/>
          <w:numId w:val="83"/>
        </w:numPr>
        <w:spacing w:before="360" w:after="160"/>
        <w:outlineLvl w:val="0"/>
        <w:rPr>
          <w:del w:id="794" w:author="Mythili Ramamoorthy" w:date="2022-03-18T17:11:00Z"/>
        </w:rPr>
        <w:pPrChange w:id="795" w:author="Mythili Ramamoorthy" w:date="2022-03-18T17:11:00Z">
          <w:pPr>
            <w:pStyle w:val="BodyBullet1-Level1"/>
          </w:pPr>
        </w:pPrChange>
      </w:pPr>
      <w:del w:id="796" w:author="Mythili Ramamoorthy" w:date="2022-03-18T17:11:00Z">
        <w:r w:rsidDel="00E474B1">
          <w:delText xml:space="preserve">In </w:delText>
        </w:r>
        <w:r w:rsidRPr="000547FF" w:rsidDel="00E474B1">
          <w:delText>ShiftServices</w:delText>
        </w:r>
        <w:r w:rsidR="006A637B" w:rsidDel="00E474B1">
          <w:delText xml:space="preserve"> /reconcileShiftObject</w:delText>
        </w:r>
        <w:r w:rsidR="004F04C3" w:rsidDel="00E474B1">
          <w:delText xml:space="preserve">, </w:delText>
        </w:r>
        <w:r w:rsidR="00470CB3" w:rsidDel="00E474B1">
          <w:delText xml:space="preserve">increment </w:delText>
        </w:r>
        <w:r w:rsidR="006A637B" w:rsidDel="00E474B1">
          <w:delText>the balance shift count in Shifts table</w:delText>
        </w:r>
        <w:r w:rsidR="00DA1DBF" w:rsidDel="00E474B1">
          <w:delText xml:space="preserve">. </w:delText>
        </w:r>
        <w:r w:rsidR="006A637B" w:rsidDel="00E474B1">
          <w:delText>Then c</w:delText>
        </w:r>
        <w:r w:rsidR="00DA1DBF" w:rsidDel="00E474B1">
          <w:delText xml:space="preserve">ompare the </w:delText>
        </w:r>
        <w:r w:rsidR="006A637B" w:rsidDel="00E474B1">
          <w:delText xml:space="preserve">balance shift </w:delText>
        </w:r>
        <w:r w:rsidR="00DA1DBF" w:rsidDel="00E474B1">
          <w:delText>count with</w:delText>
        </w:r>
        <w:r w:rsidR="00470CB3" w:rsidDel="00E474B1">
          <w:delText xml:space="preserve"> the</w:delText>
        </w:r>
        <w:r w:rsidR="00DA1DBF" w:rsidDel="00E474B1">
          <w:delText xml:space="preserve"> MAX_BALANCE_SHIFT_ATTEMPTS system parameter. </w:delText>
        </w:r>
        <w:r w:rsidR="00B832EB" w:rsidDel="00E474B1">
          <w:delText xml:space="preserve"> If </w:delText>
        </w:r>
        <w:r w:rsidR="00470CB3" w:rsidDel="00E474B1">
          <w:delText xml:space="preserve">the </w:delText>
        </w:r>
        <w:r w:rsidR="00B12DF7" w:rsidDel="00E474B1">
          <w:delText>maximum is exceeded</w:delText>
        </w:r>
        <w:r w:rsidR="007E28D8" w:rsidDel="00E474B1">
          <w:delText>,</w:delText>
        </w:r>
        <w:r w:rsidR="00B12DF7" w:rsidDel="00E474B1">
          <w:delText xml:space="preserve"> return</w:delText>
        </w:r>
        <w:r w:rsidR="00470CB3" w:rsidDel="00E474B1">
          <w:delText xml:space="preserve"> the</w:delText>
        </w:r>
        <w:r w:rsidR="00B12DF7" w:rsidDel="00E474B1">
          <w:delText xml:space="preserve"> JSON error.</w:delText>
        </w:r>
        <w:r w:rsidR="00DA1DBF" w:rsidDel="00E474B1">
          <w:delText xml:space="preserve"> </w:delText>
        </w:r>
        <w:r w:rsidR="006A637B" w:rsidDel="00E474B1">
          <w:delText xml:space="preserve">See </w:delText>
        </w:r>
        <w:r w:rsidR="00470CB3" w:rsidDel="00E474B1">
          <w:delText xml:space="preserve">the </w:delText>
        </w:r>
        <w:r w:rsidR="006A637B" w:rsidDel="00E474B1">
          <w:delText>figure below.</w:delText>
        </w:r>
      </w:del>
    </w:p>
    <w:p w14:paraId="3A4AFBBE" w14:textId="52083406" w:rsidR="00C84796" w:rsidDel="00E474B1" w:rsidRDefault="00DA0BCD">
      <w:pPr>
        <w:pStyle w:val="CenteredGraphic"/>
        <w:pageBreakBefore/>
        <w:numPr>
          <w:ilvl w:val="0"/>
          <w:numId w:val="83"/>
        </w:numPr>
        <w:spacing w:before="360" w:after="160"/>
        <w:outlineLvl w:val="0"/>
        <w:rPr>
          <w:del w:id="797" w:author="Mythili Ramamoorthy" w:date="2022-03-18T17:11:00Z"/>
        </w:rPr>
        <w:pPrChange w:id="798" w:author="Mythili Ramamoorthy" w:date="2022-03-18T17:11:00Z">
          <w:pPr>
            <w:pStyle w:val="CenteredGraphic"/>
          </w:pPr>
        </w:pPrChange>
      </w:pPr>
      <w:del w:id="799" w:author="Mythili Ramamoorthy" w:date="2022-03-18T17:11:00Z">
        <w:r w:rsidDel="00E474B1">
          <w:drawing>
            <wp:inline distT="0" distB="0" distL="0" distR="0" wp14:anchorId="193EA477" wp14:editId="2E72BF39">
              <wp:extent cx="5943600" cy="2726055"/>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49"/>
                      <a:stretch>
                        <a:fillRect/>
                      </a:stretch>
                    </pic:blipFill>
                    <pic:spPr>
                      <a:xfrm>
                        <a:off x="0" y="0"/>
                        <a:ext cx="5943600" cy="2726055"/>
                      </a:xfrm>
                      <a:prstGeom prst="rect">
                        <a:avLst/>
                      </a:prstGeom>
                    </pic:spPr>
                  </pic:pic>
                </a:graphicData>
              </a:graphic>
            </wp:inline>
          </w:drawing>
        </w:r>
      </w:del>
    </w:p>
    <w:p w14:paraId="586BBC50" w14:textId="6B7381DA" w:rsidR="0027490D" w:rsidDel="00E474B1" w:rsidRDefault="0027490D">
      <w:pPr>
        <w:pStyle w:val="CaptionFigure"/>
        <w:keepNext/>
        <w:pageBreakBefore/>
        <w:numPr>
          <w:ilvl w:val="0"/>
          <w:numId w:val="83"/>
        </w:numPr>
        <w:spacing w:before="360" w:after="160"/>
        <w:outlineLvl w:val="0"/>
        <w:rPr>
          <w:del w:id="800" w:author="Mythili Ramamoorthy" w:date="2022-03-18T17:11:00Z"/>
        </w:rPr>
        <w:pPrChange w:id="801" w:author="Mythili Ramamoorthy" w:date="2022-03-18T17:11:00Z">
          <w:pPr>
            <w:pStyle w:val="CaptionFigure"/>
          </w:pPr>
        </w:pPrChange>
      </w:pPr>
      <w:del w:id="802" w:author="Mythili Ramamoorthy" w:date="2022-03-18T17:11:00Z">
        <w:r w:rsidRPr="005F3BA1" w:rsidDel="00E474B1">
          <w:delText xml:space="preserve">Figure </w:delText>
        </w:r>
        <w:r w:rsidRPr="005F3BA1" w:rsidDel="00E474B1">
          <w:rPr>
            <w:i w:val="0"/>
          </w:rPr>
          <w:fldChar w:fldCharType="begin"/>
        </w:r>
        <w:r w:rsidRPr="005F3BA1" w:rsidDel="00E474B1">
          <w:rPr>
            <w:noProof/>
          </w:rPr>
          <w:delInstrText xml:space="preserve"> SEQ Figure \* ARABIC </w:delInstrText>
        </w:r>
        <w:r w:rsidRPr="005F3BA1" w:rsidDel="00E474B1">
          <w:rPr>
            <w:i w:val="0"/>
          </w:rPr>
          <w:fldChar w:fldCharType="separate"/>
        </w:r>
        <w:r w:rsidR="00A45846" w:rsidDel="00E474B1">
          <w:rPr>
            <w:noProof/>
          </w:rPr>
          <w:delText>9</w:delText>
        </w:r>
        <w:r w:rsidRPr="005F3BA1" w:rsidDel="00E474B1">
          <w:rPr>
            <w:i w:val="0"/>
          </w:rPr>
          <w:fldChar w:fldCharType="end"/>
        </w:r>
        <w:r w:rsidRPr="005F3BA1" w:rsidDel="00E474B1">
          <w:delText xml:space="preserve">: </w:delText>
        </w:r>
        <w:r w:rsidDel="00E474B1">
          <w:delText>Modifications for ShiftServices /reconcileShiftObject</w:delText>
        </w:r>
      </w:del>
    </w:p>
    <w:p w14:paraId="72B45706" w14:textId="49497896" w:rsidR="00C84796" w:rsidDel="00E474B1" w:rsidRDefault="00C84796">
      <w:pPr>
        <w:pStyle w:val="Body"/>
        <w:keepNext/>
        <w:keepLines/>
        <w:pageBreakBefore/>
        <w:numPr>
          <w:ilvl w:val="0"/>
          <w:numId w:val="83"/>
        </w:numPr>
        <w:spacing w:before="360" w:after="160"/>
        <w:outlineLvl w:val="0"/>
        <w:rPr>
          <w:del w:id="803" w:author="Mythili Ramamoorthy" w:date="2022-03-18T17:11:00Z"/>
        </w:rPr>
        <w:pPrChange w:id="804" w:author="Mythili Ramamoorthy" w:date="2022-03-18T17:11:00Z">
          <w:pPr>
            <w:pStyle w:val="Body"/>
          </w:pPr>
        </w:pPrChange>
      </w:pPr>
    </w:p>
    <w:p w14:paraId="661670EF" w14:textId="0854AC09" w:rsidR="00C70F33" w:rsidDel="00E474B1" w:rsidRDefault="00C70F33">
      <w:pPr>
        <w:pStyle w:val="Body"/>
        <w:keepNext/>
        <w:keepLines/>
        <w:pageBreakBefore/>
        <w:numPr>
          <w:ilvl w:val="0"/>
          <w:numId w:val="83"/>
        </w:numPr>
        <w:spacing w:before="360" w:after="160"/>
        <w:outlineLvl w:val="0"/>
        <w:rPr>
          <w:del w:id="805" w:author="Mythili Ramamoorthy" w:date="2022-03-18T17:11:00Z"/>
        </w:rPr>
        <w:pPrChange w:id="806" w:author="Mythili Ramamoorthy" w:date="2022-03-18T17:11:00Z">
          <w:pPr>
            <w:pStyle w:val="Body"/>
          </w:pPr>
        </w:pPrChange>
      </w:pPr>
      <w:del w:id="807" w:author="Mythili Ramamoorthy" w:date="2022-03-18T17:11:00Z">
        <w:r w:rsidDel="00E474B1">
          <w:delText xml:space="preserve">In RiteCommon:  </w:delText>
        </w:r>
      </w:del>
    </w:p>
    <w:p w14:paraId="2AE4FA05" w14:textId="4F82B260" w:rsidR="009D2E73" w:rsidDel="00E474B1" w:rsidRDefault="00C70F33">
      <w:pPr>
        <w:pStyle w:val="BodyBullet1-Level1"/>
        <w:keepNext/>
        <w:keepLines/>
        <w:pageBreakBefore/>
        <w:numPr>
          <w:ilvl w:val="0"/>
          <w:numId w:val="83"/>
        </w:numPr>
        <w:spacing w:before="360" w:after="160"/>
        <w:outlineLvl w:val="0"/>
        <w:rPr>
          <w:del w:id="808" w:author="Mythili Ramamoorthy" w:date="2022-03-18T17:11:00Z"/>
        </w:rPr>
        <w:pPrChange w:id="809" w:author="Mythili Ramamoorthy" w:date="2022-03-18T17:11:00Z">
          <w:pPr>
            <w:pStyle w:val="BodyBullet1-Level1"/>
          </w:pPr>
        </w:pPrChange>
      </w:pPr>
      <w:del w:id="810" w:author="Mythili Ramamoorthy" w:date="2022-03-18T17:11:00Z">
        <w:r w:rsidDel="00E474B1">
          <w:delText xml:space="preserve">In </w:delText>
        </w:r>
        <w:r w:rsidR="003A5333" w:rsidDel="00E474B1">
          <w:delText>Shifts entity bean</w:delText>
        </w:r>
        <w:r w:rsidR="00470CB3" w:rsidDel="00E474B1">
          <w:delText xml:space="preserve">, </w:delText>
        </w:r>
        <w:r w:rsidDel="00E474B1">
          <w:delText xml:space="preserve">add </w:delText>
        </w:r>
        <w:r w:rsidR="00F77555" w:rsidDel="00E474B1">
          <w:delText xml:space="preserve">a </w:delText>
        </w:r>
        <w:r w:rsidR="0053290F" w:rsidDel="00E474B1">
          <w:delText xml:space="preserve">Long </w:delText>
        </w:r>
        <w:r w:rsidR="003A5333" w:rsidDel="00E474B1">
          <w:delText xml:space="preserve">balanceShiftCount variable and getter/setter.  </w:delText>
        </w:r>
      </w:del>
    </w:p>
    <w:p w14:paraId="5FBEA348" w14:textId="6DEC0D5C" w:rsidR="007708B4" w:rsidDel="00E474B1" w:rsidRDefault="003A5333">
      <w:pPr>
        <w:pStyle w:val="BodyBullet1-Level1"/>
        <w:keepNext/>
        <w:keepLines/>
        <w:pageBreakBefore/>
        <w:numPr>
          <w:ilvl w:val="0"/>
          <w:numId w:val="83"/>
        </w:numPr>
        <w:spacing w:before="360" w:after="160"/>
        <w:outlineLvl w:val="0"/>
        <w:rPr>
          <w:del w:id="811" w:author="Mythili Ramamoorthy" w:date="2022-03-18T17:11:00Z"/>
        </w:rPr>
        <w:pPrChange w:id="812" w:author="Mythili Ramamoorthy" w:date="2022-03-18T17:11:00Z">
          <w:pPr>
            <w:pStyle w:val="BodyBullet1-Level1"/>
          </w:pPr>
        </w:pPrChange>
      </w:pPr>
      <w:del w:id="813" w:author="Mythili Ramamoorthy" w:date="2022-03-18T17:11:00Z">
        <w:r w:rsidDel="00E474B1">
          <w:delText xml:space="preserve">In </w:delText>
        </w:r>
        <w:r w:rsidRPr="00C70F33" w:rsidDel="00E474B1">
          <w:delText>ShiftSessionEJBBean</w:delText>
        </w:r>
        <w:r w:rsidR="00470CB3" w:rsidDel="00E474B1">
          <w:delText>,</w:delText>
        </w:r>
        <w:r w:rsidDel="00E474B1">
          <w:delText xml:space="preserve"> </w:delText>
        </w:r>
        <w:r w:rsidR="007B22E2" w:rsidDel="00E474B1">
          <w:delText xml:space="preserve">create a </w:delText>
        </w:r>
        <w:r w:rsidR="00CB217A" w:rsidDel="00E474B1">
          <w:delText xml:space="preserve">new </w:delText>
        </w:r>
        <w:r w:rsidR="007B22E2" w:rsidDel="00E474B1">
          <w:delText xml:space="preserve">method </w:delText>
        </w:r>
        <w:r w:rsidR="00CB217A" w:rsidDel="00E474B1">
          <w:delText xml:space="preserve">called </w:delText>
        </w:r>
        <w:r w:rsidR="007B22E2" w:rsidRPr="007B22E2" w:rsidDel="00E474B1">
          <w:delText>update</w:delText>
        </w:r>
        <w:r w:rsidR="00CB217A" w:rsidDel="00E474B1">
          <w:delText>Balance</w:delText>
        </w:r>
        <w:r w:rsidR="007B22E2" w:rsidRPr="007B22E2" w:rsidDel="00E474B1">
          <w:delText>Shift</w:delText>
        </w:r>
        <w:r w:rsidR="00CB217A" w:rsidDel="00E474B1">
          <w:delText>Count</w:delText>
        </w:r>
        <w:r w:rsidR="00470CB3" w:rsidDel="00E474B1">
          <w:delText xml:space="preserve"> </w:delText>
        </w:r>
        <w:r w:rsidR="006B2DCF" w:rsidDel="00E474B1">
          <w:delText>(</w:delText>
        </w:r>
        <w:r w:rsidR="00A66238" w:rsidDel="00E474B1">
          <w:delText xml:space="preserve">Long shiftId, </w:delText>
        </w:r>
        <w:r w:rsidR="00FB238B" w:rsidDel="00E474B1">
          <w:delText>Long</w:delText>
        </w:r>
        <w:r w:rsidR="00A66238" w:rsidDel="00E474B1">
          <w:delText xml:space="preserve"> balanceShiftCount</w:delText>
        </w:r>
        <w:r w:rsidR="006B2DCF" w:rsidDel="00E474B1">
          <w:delText>)</w:delText>
        </w:r>
        <w:r w:rsidDel="00E474B1">
          <w:delText xml:space="preserve">.  This </w:delText>
        </w:r>
        <w:r w:rsidR="00A66238" w:rsidDel="00E474B1">
          <w:delText xml:space="preserve">new method </w:delText>
        </w:r>
        <w:r w:rsidDel="00E474B1">
          <w:delText xml:space="preserve">will increment the balanceShiftCount variable by 1. </w:delText>
        </w:r>
        <w:r w:rsidR="007B22E2" w:rsidDel="00E474B1">
          <w:delText>It will</w:delText>
        </w:r>
        <w:r w:rsidDel="00E474B1">
          <w:delText xml:space="preserve"> </w:delText>
        </w:r>
        <w:r w:rsidR="007B22E2" w:rsidDel="00E474B1">
          <w:delText xml:space="preserve">update </w:delText>
        </w:r>
        <w:r w:rsidR="003E3794" w:rsidDel="00E474B1">
          <w:delText xml:space="preserve">the </w:delText>
        </w:r>
        <w:r w:rsidR="007B22E2" w:rsidDel="00E474B1">
          <w:delText xml:space="preserve">BALANCE_SHIFT_COUNT </w:delText>
        </w:r>
        <w:r w:rsidR="00C84796" w:rsidDel="00E474B1">
          <w:delText xml:space="preserve">column </w:delText>
        </w:r>
        <w:r w:rsidR="007B22E2" w:rsidDel="00E474B1">
          <w:delText>in</w:delText>
        </w:r>
        <w:r w:rsidR="003E3794" w:rsidDel="00E474B1">
          <w:delText xml:space="preserve"> the</w:delText>
        </w:r>
        <w:r w:rsidR="007B22E2" w:rsidDel="00E474B1">
          <w:delText xml:space="preserve"> Shifts table in</w:delText>
        </w:r>
        <w:r w:rsidR="003E3794" w:rsidDel="00E474B1">
          <w:delText xml:space="preserve"> the</w:delText>
        </w:r>
        <w:r w:rsidR="007B22E2" w:rsidDel="00E474B1">
          <w:delText xml:space="preserve"> </w:delText>
        </w:r>
        <w:r w:rsidR="00C84796" w:rsidDel="00E474B1">
          <w:delText>d</w:delText>
        </w:r>
        <w:r w:rsidR="007B22E2" w:rsidDel="00E474B1">
          <w:delText>atabase.</w:delText>
        </w:r>
      </w:del>
    </w:p>
    <w:p w14:paraId="52CD5394" w14:textId="48D3FA66" w:rsidR="00F74B93" w:rsidRPr="00135249" w:rsidDel="00E474B1" w:rsidRDefault="00F74B93">
      <w:pPr>
        <w:pStyle w:val="Heading3"/>
        <w:pageBreakBefore/>
        <w:numPr>
          <w:ilvl w:val="0"/>
          <w:numId w:val="83"/>
        </w:numPr>
        <w:spacing w:before="360" w:after="160"/>
        <w:rPr>
          <w:del w:id="814" w:author="Mythili Ramamoorthy" w:date="2022-03-18T17:11:00Z"/>
          <w:lang w:val="en-US"/>
        </w:rPr>
        <w:pPrChange w:id="815" w:author="Mythili Ramamoorthy" w:date="2022-03-18T17:11:00Z">
          <w:pPr>
            <w:pStyle w:val="Heading3"/>
          </w:pPr>
        </w:pPrChange>
      </w:pPr>
      <w:del w:id="816" w:author="Mythili Ramamoorthy" w:date="2022-03-18T17:11:00Z">
        <w:r w:rsidRPr="00135249" w:rsidDel="00E474B1">
          <w:rPr>
            <w:lang w:val="en-US"/>
          </w:rPr>
          <w:delText>Parameters</w:delText>
        </w:r>
      </w:del>
    </w:p>
    <w:p w14:paraId="2A0C3979" w14:textId="64FDD55C" w:rsidR="00F74B93" w:rsidDel="00E474B1" w:rsidRDefault="00F74B93">
      <w:pPr>
        <w:pStyle w:val="Body"/>
        <w:keepNext/>
        <w:keepLines/>
        <w:pageBreakBefore/>
        <w:numPr>
          <w:ilvl w:val="0"/>
          <w:numId w:val="83"/>
        </w:numPr>
        <w:spacing w:before="360" w:after="160"/>
        <w:outlineLvl w:val="0"/>
        <w:rPr>
          <w:del w:id="817" w:author="Mythili Ramamoorthy" w:date="2022-03-18T17:11:00Z"/>
        </w:rPr>
        <w:pPrChange w:id="818" w:author="Mythili Ramamoorthy" w:date="2022-03-18T17:11:00Z">
          <w:pPr>
            <w:pStyle w:val="Body"/>
          </w:pPr>
        </w:pPrChange>
      </w:pPr>
      <w:del w:id="819" w:author="Mythili Ramamoorthy" w:date="2022-03-18T17:11:00Z">
        <w:r w:rsidRPr="00135249" w:rsidDel="00E474B1">
          <w:delText xml:space="preserve">The table below includes the parameters used in the </w:delText>
        </w:r>
        <w:r w:rsidR="007B22E2" w:rsidDel="00E474B1">
          <w:delText xml:space="preserve">Limit Balance Shift Attempts </w:delText>
        </w:r>
        <w:r w:rsidRPr="00135249" w:rsidDel="00E474B1">
          <w:delText>functionality.</w:delText>
        </w:r>
      </w:del>
    </w:p>
    <w:p w14:paraId="30CB9BBF" w14:textId="7B79801A" w:rsidR="009D2E73" w:rsidDel="00E474B1" w:rsidRDefault="007B22E2">
      <w:pPr>
        <w:pStyle w:val="TableCaption"/>
        <w:pageBreakBefore/>
        <w:numPr>
          <w:ilvl w:val="0"/>
          <w:numId w:val="83"/>
        </w:numPr>
        <w:spacing w:before="360" w:after="160"/>
        <w:outlineLvl w:val="0"/>
        <w:rPr>
          <w:del w:id="820" w:author="Mythili Ramamoorthy" w:date="2022-03-18T17:11:00Z"/>
        </w:rPr>
        <w:pPrChange w:id="821" w:author="Mythili Ramamoorthy" w:date="2022-03-18T17:11:00Z">
          <w:pPr>
            <w:pStyle w:val="TableCaption"/>
          </w:pPr>
        </w:pPrChange>
      </w:pPr>
      <w:del w:id="822" w:author="Mythili Ramamoorthy" w:date="2022-03-18T17:11:00Z">
        <w:r w:rsidRPr="00837BE5" w:rsidDel="00E474B1">
          <w:delText xml:space="preserve">Table </w:delText>
        </w:r>
        <w:r w:rsidRPr="00837BE5" w:rsidDel="00E474B1">
          <w:rPr>
            <w:i w:val="0"/>
          </w:rPr>
          <w:fldChar w:fldCharType="begin"/>
        </w:r>
        <w:r w:rsidRPr="00837BE5" w:rsidDel="00E474B1">
          <w:delInstrText>SEQ Table \* ARABIC</w:delInstrText>
        </w:r>
        <w:r w:rsidRPr="00837BE5" w:rsidDel="00E474B1">
          <w:rPr>
            <w:i w:val="0"/>
          </w:rPr>
          <w:fldChar w:fldCharType="separate"/>
        </w:r>
        <w:r w:rsidR="00A45846" w:rsidDel="00E474B1">
          <w:rPr>
            <w:noProof/>
          </w:rPr>
          <w:delText>6</w:delText>
        </w:r>
        <w:r w:rsidRPr="00837BE5" w:rsidDel="00E474B1">
          <w:rPr>
            <w:i w:val="0"/>
          </w:rPr>
          <w:fldChar w:fldCharType="end"/>
        </w:r>
        <w:r w:rsidRPr="00837BE5" w:rsidDel="00E474B1">
          <w:delText xml:space="preserve">: </w:delText>
        </w:r>
        <w:r w:rsidR="005445B6" w:rsidDel="00E474B1">
          <w:delText>Limit</w:delText>
        </w:r>
        <w:r w:rsidR="002759A8" w:rsidDel="00E474B1">
          <w:delText xml:space="preserve"> </w:delText>
        </w:r>
        <w:r w:rsidDel="00E474B1">
          <w:delText>Balance Shift Attempts</w:delText>
        </w:r>
        <w:r w:rsidRPr="00837BE5" w:rsidDel="00E474B1">
          <w:delText xml:space="preserve"> </w:delText>
        </w:r>
        <w:r w:rsidDel="00E474B1">
          <w:delText>System Parameter</w:delText>
        </w:r>
        <w:r w:rsidR="002759A8" w:rsidDel="00E474B1">
          <w:delText>s</w:delText>
        </w:r>
      </w:del>
    </w:p>
    <w:tbl>
      <w:tblPr>
        <w:tblStyle w:val="RITETable11"/>
        <w:tblW w:w="5000" w:type="pct"/>
        <w:jc w:val="center"/>
        <w:tblLook w:val="04A0" w:firstRow="1" w:lastRow="0" w:firstColumn="1" w:lastColumn="0" w:noHBand="0" w:noVBand="1"/>
      </w:tblPr>
      <w:tblGrid>
        <w:gridCol w:w="4934"/>
        <w:gridCol w:w="1598"/>
        <w:gridCol w:w="2808"/>
      </w:tblGrid>
      <w:tr w:rsidR="009D2E73" w:rsidRPr="00B41DDD" w:rsidDel="00E474B1" w14:paraId="422145D5" w14:textId="269036F9" w:rsidTr="00227767">
        <w:trPr>
          <w:cnfStyle w:val="100000000000" w:firstRow="1" w:lastRow="0" w:firstColumn="0" w:lastColumn="0" w:oddVBand="0" w:evenVBand="0" w:oddHBand="0" w:evenHBand="0" w:firstRowFirstColumn="0" w:firstRowLastColumn="0" w:lastRowFirstColumn="0" w:lastRowLastColumn="0"/>
          <w:cantSplit/>
          <w:trHeight w:val="360"/>
          <w:tblHeader/>
          <w:jc w:val="center"/>
          <w:del w:id="823" w:author="Mythili Ramamoorthy" w:date="2022-03-18T17:11:00Z"/>
        </w:trPr>
        <w:tc>
          <w:tcPr>
            <w:tcW w:w="4796" w:type="dxa"/>
            <w:shd w:val="clear" w:color="auto" w:fill="5B7F93"/>
          </w:tcPr>
          <w:p w14:paraId="658F7278" w14:textId="170A1031" w:rsidR="009D2E73" w:rsidRPr="00B41DDD" w:rsidDel="00E474B1" w:rsidRDefault="009D2E73">
            <w:pPr>
              <w:pStyle w:val="TableHeading"/>
              <w:pageBreakBefore/>
              <w:numPr>
                <w:ilvl w:val="0"/>
                <w:numId w:val="83"/>
              </w:numPr>
              <w:spacing w:before="360" w:after="160"/>
              <w:outlineLvl w:val="0"/>
              <w:rPr>
                <w:del w:id="824" w:author="Mythili Ramamoorthy" w:date="2022-03-18T17:11:00Z"/>
              </w:rPr>
              <w:pPrChange w:id="825" w:author="Mythili Ramamoorthy" w:date="2022-03-18T17:11:00Z">
                <w:pPr>
                  <w:pStyle w:val="TableHeading"/>
                </w:pPr>
              </w:pPrChange>
            </w:pPr>
            <w:del w:id="826" w:author="Mythili Ramamoorthy" w:date="2022-03-18T17:11:00Z">
              <w:r w:rsidRPr="00B41DDD" w:rsidDel="00E474B1">
                <w:delText>Sys Params Name</w:delText>
              </w:r>
            </w:del>
          </w:p>
        </w:tc>
        <w:tc>
          <w:tcPr>
            <w:tcW w:w="1275" w:type="dxa"/>
            <w:shd w:val="clear" w:color="auto" w:fill="5B7F93"/>
          </w:tcPr>
          <w:p w14:paraId="4B274EA5" w14:textId="60E2F703" w:rsidR="009D2E73" w:rsidRPr="00B41DDD" w:rsidDel="00E474B1" w:rsidRDefault="009D2E73">
            <w:pPr>
              <w:pStyle w:val="TableHeading"/>
              <w:pageBreakBefore/>
              <w:numPr>
                <w:ilvl w:val="0"/>
                <w:numId w:val="83"/>
              </w:numPr>
              <w:spacing w:before="360" w:after="160"/>
              <w:outlineLvl w:val="0"/>
              <w:rPr>
                <w:del w:id="827" w:author="Mythili Ramamoorthy" w:date="2022-03-18T17:11:00Z"/>
              </w:rPr>
              <w:pPrChange w:id="828" w:author="Mythili Ramamoorthy" w:date="2022-03-18T17:11:00Z">
                <w:pPr>
                  <w:pStyle w:val="TableHeading"/>
                </w:pPr>
              </w:pPrChange>
            </w:pPr>
            <w:del w:id="829" w:author="Mythili Ramamoorthy" w:date="2022-03-18T17:11:00Z">
              <w:r w:rsidRPr="00B41DDD" w:rsidDel="00E474B1">
                <w:delText>Sys Params Value</w:delText>
              </w:r>
            </w:del>
          </w:p>
        </w:tc>
        <w:tc>
          <w:tcPr>
            <w:tcW w:w="2730" w:type="dxa"/>
            <w:shd w:val="clear" w:color="auto" w:fill="5B7F93"/>
          </w:tcPr>
          <w:p w14:paraId="3E00DCBE" w14:textId="589350D1" w:rsidR="009D2E73" w:rsidRPr="00B41DDD" w:rsidDel="00E474B1" w:rsidRDefault="009D2E73">
            <w:pPr>
              <w:pStyle w:val="TableHeading"/>
              <w:pageBreakBefore/>
              <w:numPr>
                <w:ilvl w:val="0"/>
                <w:numId w:val="83"/>
              </w:numPr>
              <w:spacing w:before="360" w:after="160"/>
              <w:outlineLvl w:val="0"/>
              <w:rPr>
                <w:del w:id="830" w:author="Mythili Ramamoorthy" w:date="2022-03-18T17:11:00Z"/>
              </w:rPr>
              <w:pPrChange w:id="831" w:author="Mythili Ramamoorthy" w:date="2022-03-18T17:11:00Z">
                <w:pPr>
                  <w:pStyle w:val="TableHeading"/>
                </w:pPr>
              </w:pPrChange>
            </w:pPr>
            <w:del w:id="832" w:author="Mythili Ramamoorthy" w:date="2022-03-18T17:11:00Z">
              <w:r w:rsidRPr="00B41DDD" w:rsidDel="00E474B1">
                <w:delText>Purpose</w:delText>
              </w:r>
            </w:del>
          </w:p>
        </w:tc>
      </w:tr>
      <w:tr w:rsidR="009D2E73" w:rsidRPr="00E24D90" w:rsidDel="00E474B1" w14:paraId="6851C970" w14:textId="084B5569" w:rsidTr="00227767">
        <w:trPr>
          <w:cnfStyle w:val="000000100000" w:firstRow="0" w:lastRow="0" w:firstColumn="0" w:lastColumn="0" w:oddVBand="0" w:evenVBand="0" w:oddHBand="1" w:evenHBand="0" w:firstRowFirstColumn="0" w:firstRowLastColumn="0" w:lastRowFirstColumn="0" w:lastRowLastColumn="0"/>
          <w:cantSplit/>
          <w:trHeight w:val="360"/>
          <w:jc w:val="center"/>
          <w:del w:id="833" w:author="Mythili Ramamoorthy" w:date="2022-03-18T17:11:00Z"/>
        </w:trPr>
        <w:tc>
          <w:tcPr>
            <w:tcW w:w="4796" w:type="dxa"/>
          </w:tcPr>
          <w:p w14:paraId="1180C9EF" w14:textId="72D4B4C2" w:rsidR="009D2E73" w:rsidRPr="00E24D90" w:rsidDel="00E474B1" w:rsidRDefault="009D2E73">
            <w:pPr>
              <w:pStyle w:val="TableCellLeft"/>
              <w:keepNext/>
              <w:keepLines/>
              <w:pageBreakBefore/>
              <w:numPr>
                <w:ilvl w:val="0"/>
                <w:numId w:val="83"/>
              </w:numPr>
              <w:spacing w:before="360" w:after="160"/>
              <w:outlineLvl w:val="0"/>
              <w:rPr>
                <w:del w:id="834" w:author="Mythili Ramamoorthy" w:date="2022-03-18T17:11:00Z"/>
              </w:rPr>
              <w:pPrChange w:id="835" w:author="Mythili Ramamoorthy" w:date="2022-03-18T17:11:00Z">
                <w:pPr>
                  <w:pStyle w:val="TableCellLeft"/>
                </w:pPr>
              </w:pPrChange>
            </w:pPr>
            <w:del w:id="836" w:author="Mythili Ramamoorthy" w:date="2022-03-18T17:11:00Z">
              <w:r w:rsidDel="00E474B1">
                <w:delText>MAX_BALANCE_SHIFT_ATTEMPTS</w:delText>
              </w:r>
            </w:del>
          </w:p>
        </w:tc>
        <w:tc>
          <w:tcPr>
            <w:tcW w:w="1275" w:type="dxa"/>
          </w:tcPr>
          <w:p w14:paraId="14CF893A" w14:textId="366B1E19" w:rsidR="009D2E73" w:rsidRPr="00E24D90" w:rsidDel="00E474B1" w:rsidRDefault="00AA76D4">
            <w:pPr>
              <w:pStyle w:val="TableCellCenter"/>
              <w:keepNext/>
              <w:keepLines/>
              <w:pageBreakBefore/>
              <w:numPr>
                <w:ilvl w:val="0"/>
                <w:numId w:val="83"/>
              </w:numPr>
              <w:spacing w:before="360" w:after="160"/>
              <w:outlineLvl w:val="0"/>
              <w:rPr>
                <w:del w:id="837" w:author="Mythili Ramamoorthy" w:date="2022-03-18T17:11:00Z"/>
                <w:rFonts w:eastAsiaTheme="minorHAnsi"/>
              </w:rPr>
              <w:pPrChange w:id="838" w:author="Mythili Ramamoorthy" w:date="2022-03-18T17:11:00Z">
                <w:pPr>
                  <w:pStyle w:val="TableCellCenter"/>
                </w:pPr>
              </w:pPrChange>
            </w:pPr>
            <w:del w:id="839" w:author="Mythili Ramamoorthy" w:date="2022-03-18T17:11:00Z">
              <w:r w:rsidDel="00E474B1">
                <w:delText>TBD</w:delText>
              </w:r>
            </w:del>
          </w:p>
        </w:tc>
        <w:tc>
          <w:tcPr>
            <w:tcW w:w="2730" w:type="dxa"/>
          </w:tcPr>
          <w:p w14:paraId="78D040C5" w14:textId="181C1481" w:rsidR="009D2E73" w:rsidRPr="00E24D90" w:rsidDel="00E474B1" w:rsidRDefault="009D2E73">
            <w:pPr>
              <w:pStyle w:val="TableCellLeft"/>
              <w:keepNext/>
              <w:keepLines/>
              <w:pageBreakBefore/>
              <w:numPr>
                <w:ilvl w:val="0"/>
                <w:numId w:val="83"/>
              </w:numPr>
              <w:spacing w:before="360" w:after="160"/>
              <w:outlineLvl w:val="0"/>
              <w:rPr>
                <w:del w:id="840" w:author="Mythili Ramamoorthy" w:date="2022-03-18T17:11:00Z"/>
              </w:rPr>
              <w:pPrChange w:id="841" w:author="Mythili Ramamoorthy" w:date="2022-03-18T17:11:00Z">
                <w:pPr>
                  <w:pStyle w:val="TableCellLeft"/>
                </w:pPr>
              </w:pPrChange>
            </w:pPr>
            <w:del w:id="842" w:author="Mythili Ramamoorthy" w:date="2022-03-18T17:11:00Z">
              <w:r w:rsidDel="00E474B1">
                <w:delText>Maximum balance shift attempts allowed</w:delText>
              </w:r>
            </w:del>
          </w:p>
        </w:tc>
      </w:tr>
    </w:tbl>
    <w:p w14:paraId="14386F1A" w14:textId="4D1847A1" w:rsidR="009D2E73" w:rsidRPr="00135249" w:rsidDel="00E474B1" w:rsidRDefault="009D2E73">
      <w:pPr>
        <w:pStyle w:val="Body"/>
        <w:keepNext/>
        <w:keepLines/>
        <w:pageBreakBefore/>
        <w:numPr>
          <w:ilvl w:val="0"/>
          <w:numId w:val="83"/>
        </w:numPr>
        <w:spacing w:before="360" w:after="160"/>
        <w:outlineLvl w:val="0"/>
        <w:rPr>
          <w:del w:id="843" w:author="Mythili Ramamoorthy" w:date="2022-03-18T17:11:00Z"/>
        </w:rPr>
        <w:pPrChange w:id="844" w:author="Mythili Ramamoorthy" w:date="2022-03-18T17:11:00Z">
          <w:pPr>
            <w:pStyle w:val="Body"/>
          </w:pPr>
        </w:pPrChange>
      </w:pPr>
    </w:p>
    <w:p w14:paraId="1CA9765D" w14:textId="5995053D" w:rsidR="00F74B93" w:rsidRPr="00135249" w:rsidDel="00E474B1" w:rsidRDefault="00F74B93">
      <w:pPr>
        <w:pStyle w:val="Heading3"/>
        <w:pageBreakBefore/>
        <w:numPr>
          <w:ilvl w:val="0"/>
          <w:numId w:val="83"/>
        </w:numPr>
        <w:spacing w:before="360" w:after="160"/>
        <w:rPr>
          <w:del w:id="845" w:author="Mythili Ramamoorthy" w:date="2022-03-18T17:11:00Z"/>
          <w:lang w:val="en-US"/>
        </w:rPr>
        <w:pPrChange w:id="846" w:author="Mythili Ramamoorthy" w:date="2022-03-18T17:11:00Z">
          <w:pPr>
            <w:pStyle w:val="Heading3"/>
          </w:pPr>
        </w:pPrChange>
      </w:pPr>
      <w:del w:id="847" w:author="Mythili Ramamoorthy" w:date="2022-03-18T17:11:00Z">
        <w:r w:rsidRPr="00135249" w:rsidDel="00E474B1">
          <w:rPr>
            <w:lang w:val="en-US"/>
          </w:rPr>
          <w:delText>Database Objects</w:delText>
        </w:r>
      </w:del>
    </w:p>
    <w:p w14:paraId="629E5400" w14:textId="0FAB1FB2" w:rsidR="00F74B93" w:rsidDel="00E474B1" w:rsidRDefault="00F31E19">
      <w:pPr>
        <w:pStyle w:val="Body"/>
        <w:keepNext/>
        <w:keepLines/>
        <w:pageBreakBefore/>
        <w:numPr>
          <w:ilvl w:val="0"/>
          <w:numId w:val="83"/>
        </w:numPr>
        <w:spacing w:before="360" w:after="160"/>
        <w:outlineLvl w:val="0"/>
        <w:rPr>
          <w:del w:id="848" w:author="Mythili Ramamoorthy" w:date="2022-03-18T17:11:00Z"/>
        </w:rPr>
        <w:pPrChange w:id="849" w:author="Mythili Ramamoorthy" w:date="2022-03-18T17:11:00Z">
          <w:pPr>
            <w:pStyle w:val="Body"/>
            <w:keepNext/>
            <w:keepLines/>
          </w:pPr>
        </w:pPrChange>
      </w:pPr>
      <w:del w:id="850" w:author="Mythili Ramamoorthy" w:date="2022-03-18T17:11:00Z">
        <w:r w:rsidDel="00E474B1">
          <w:delText xml:space="preserve">The </w:delText>
        </w:r>
        <w:r w:rsidR="003A5333" w:rsidDel="00E474B1">
          <w:delText>Shifts table will have</w:delText>
        </w:r>
        <w:r w:rsidDel="00E474B1">
          <w:delText xml:space="preserve"> the</w:delText>
        </w:r>
        <w:r w:rsidR="003A5333" w:rsidDel="00E474B1">
          <w:delText xml:space="preserve"> BALANCE_SHIFT_COUNT column added to it.  </w:delText>
        </w:r>
        <w:r w:rsidDel="00E474B1">
          <w:delText xml:space="preserve">The </w:delText>
        </w:r>
        <w:r w:rsidR="003A5333" w:rsidDel="00E474B1">
          <w:delText>Default value</w:delText>
        </w:r>
        <w:r w:rsidDel="00E474B1">
          <w:delText xml:space="preserve"> is</w:delText>
        </w:r>
        <w:r w:rsidR="003A5333" w:rsidDel="00E474B1">
          <w:delText xml:space="preserve"> 0.  </w:delText>
        </w:r>
      </w:del>
    </w:p>
    <w:p w14:paraId="5A393D6F" w14:textId="2BB89578" w:rsidR="007B22E2" w:rsidDel="00E474B1" w:rsidRDefault="007B22E2">
      <w:pPr>
        <w:pStyle w:val="TableCaption"/>
        <w:pageBreakBefore/>
        <w:numPr>
          <w:ilvl w:val="0"/>
          <w:numId w:val="83"/>
        </w:numPr>
        <w:spacing w:before="360" w:after="160"/>
        <w:outlineLvl w:val="0"/>
        <w:rPr>
          <w:del w:id="851" w:author="Mythili Ramamoorthy" w:date="2022-03-18T17:11:00Z"/>
        </w:rPr>
        <w:pPrChange w:id="852" w:author="Mythili Ramamoorthy" w:date="2022-03-18T17:11:00Z">
          <w:pPr>
            <w:pStyle w:val="TableCaption"/>
          </w:pPr>
        </w:pPrChange>
      </w:pPr>
      <w:del w:id="853" w:author="Mythili Ramamoorthy" w:date="2022-03-18T17:11:00Z">
        <w:r w:rsidRPr="00837BE5" w:rsidDel="00E474B1">
          <w:delText xml:space="preserve">Table </w:delText>
        </w:r>
        <w:r w:rsidRPr="00837BE5" w:rsidDel="00E474B1">
          <w:rPr>
            <w:i w:val="0"/>
          </w:rPr>
          <w:fldChar w:fldCharType="begin"/>
        </w:r>
        <w:r w:rsidRPr="00837BE5" w:rsidDel="00E474B1">
          <w:delInstrText>SEQ Table \* ARABIC</w:delInstrText>
        </w:r>
        <w:r w:rsidRPr="00837BE5" w:rsidDel="00E474B1">
          <w:rPr>
            <w:i w:val="0"/>
          </w:rPr>
          <w:fldChar w:fldCharType="separate"/>
        </w:r>
        <w:r w:rsidR="00A45846" w:rsidDel="00E474B1">
          <w:rPr>
            <w:noProof/>
          </w:rPr>
          <w:delText>7</w:delText>
        </w:r>
        <w:r w:rsidRPr="00837BE5" w:rsidDel="00E474B1">
          <w:rPr>
            <w:i w:val="0"/>
          </w:rPr>
          <w:fldChar w:fldCharType="end"/>
        </w:r>
        <w:r w:rsidRPr="00837BE5" w:rsidDel="00E474B1">
          <w:delText xml:space="preserve">: </w:delText>
        </w:r>
        <w:r w:rsidDel="00E474B1">
          <w:delText>Shifts Table Add New Column</w:delText>
        </w:r>
      </w:del>
    </w:p>
    <w:tbl>
      <w:tblPr>
        <w:tblStyle w:val="RITETable"/>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left w:w="58" w:type="dxa"/>
          <w:right w:w="58" w:type="dxa"/>
        </w:tblCellMar>
        <w:tblLook w:val="04A0" w:firstRow="1" w:lastRow="0" w:firstColumn="1" w:lastColumn="0" w:noHBand="0" w:noVBand="1"/>
      </w:tblPr>
      <w:tblGrid>
        <w:gridCol w:w="1759"/>
        <w:gridCol w:w="1574"/>
        <w:gridCol w:w="1666"/>
        <w:gridCol w:w="4351"/>
      </w:tblGrid>
      <w:tr w:rsidR="007B22E2" w:rsidRPr="0059325B" w:rsidDel="00E474B1" w14:paraId="0059D5C6" w14:textId="0A1039E0" w:rsidTr="00281A0A">
        <w:trPr>
          <w:cnfStyle w:val="100000000000" w:firstRow="1" w:lastRow="0" w:firstColumn="0" w:lastColumn="0" w:oddVBand="0" w:evenVBand="0" w:oddHBand="0" w:evenHBand="0" w:firstRowFirstColumn="0" w:firstRowLastColumn="0" w:lastRowFirstColumn="0" w:lastRowLastColumn="0"/>
          <w:cantSplit/>
          <w:trHeight w:val="360"/>
          <w:del w:id="854" w:author="Mythili Ramamoorthy" w:date="2022-03-18T17:11:00Z"/>
        </w:trPr>
        <w:tc>
          <w:tcPr>
            <w:tcW w:w="171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5B7F93"/>
          </w:tcPr>
          <w:p w14:paraId="298A0F39" w14:textId="2619A828" w:rsidR="007B22E2" w:rsidRPr="0059325B" w:rsidDel="00E474B1" w:rsidRDefault="007B22E2">
            <w:pPr>
              <w:pStyle w:val="TableHeading"/>
              <w:pageBreakBefore/>
              <w:numPr>
                <w:ilvl w:val="0"/>
                <w:numId w:val="83"/>
              </w:numPr>
              <w:spacing w:before="360" w:after="160"/>
              <w:outlineLvl w:val="0"/>
              <w:rPr>
                <w:del w:id="855" w:author="Mythili Ramamoorthy" w:date="2022-03-18T17:11:00Z"/>
                <w:rFonts w:eastAsia="Calibri"/>
              </w:rPr>
              <w:pPrChange w:id="856" w:author="Mythili Ramamoorthy" w:date="2022-03-18T17:11:00Z">
                <w:pPr>
                  <w:pStyle w:val="TableHeading"/>
                </w:pPr>
              </w:pPrChange>
            </w:pPr>
            <w:del w:id="857" w:author="Mythili Ramamoorthy" w:date="2022-03-18T17:11:00Z">
              <w:r w:rsidRPr="0059325B" w:rsidDel="00E474B1">
                <w:rPr>
                  <w:rFonts w:eastAsia="Calibri"/>
                </w:rPr>
                <w:delText>Column</w:delText>
              </w:r>
              <w:r w:rsidRPr="0059325B" w:rsidDel="00E474B1">
                <w:delText xml:space="preserve"> Name</w:delText>
              </w:r>
            </w:del>
          </w:p>
        </w:tc>
        <w:tc>
          <w:tcPr>
            <w:tcW w:w="153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5B7F93"/>
          </w:tcPr>
          <w:p w14:paraId="3076B708" w14:textId="54246D1D" w:rsidR="007B22E2" w:rsidRPr="0059325B" w:rsidDel="00E474B1" w:rsidRDefault="007B22E2">
            <w:pPr>
              <w:pStyle w:val="TableHeading"/>
              <w:pageBreakBefore/>
              <w:numPr>
                <w:ilvl w:val="0"/>
                <w:numId w:val="83"/>
              </w:numPr>
              <w:spacing w:before="360" w:after="160"/>
              <w:outlineLvl w:val="0"/>
              <w:rPr>
                <w:del w:id="858" w:author="Mythili Ramamoorthy" w:date="2022-03-18T17:11:00Z"/>
                <w:rFonts w:eastAsia="Calibri"/>
              </w:rPr>
              <w:pPrChange w:id="859" w:author="Mythili Ramamoorthy" w:date="2022-03-18T17:11:00Z">
                <w:pPr>
                  <w:pStyle w:val="TableHeading"/>
                </w:pPr>
              </w:pPrChange>
            </w:pPr>
            <w:del w:id="860" w:author="Mythili Ramamoorthy" w:date="2022-03-18T17:11:00Z">
              <w:r w:rsidRPr="0059325B" w:rsidDel="00E474B1">
                <w:delText>Column</w:delText>
              </w:r>
              <w:r w:rsidRPr="0059325B" w:rsidDel="00E474B1">
                <w:rPr>
                  <w:rFonts w:eastAsia="Calibri"/>
                </w:rPr>
                <w:delText xml:space="preserve"> Type</w:delText>
              </w:r>
            </w:del>
          </w:p>
        </w:tc>
        <w:tc>
          <w:tcPr>
            <w:tcW w:w="162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5B7F93"/>
          </w:tcPr>
          <w:p w14:paraId="555876A9" w14:textId="4817D9AE" w:rsidR="007B22E2" w:rsidRPr="0059325B" w:rsidDel="00E474B1" w:rsidRDefault="007B22E2">
            <w:pPr>
              <w:pStyle w:val="TableHeading"/>
              <w:pageBreakBefore/>
              <w:numPr>
                <w:ilvl w:val="0"/>
                <w:numId w:val="83"/>
              </w:numPr>
              <w:spacing w:before="360" w:after="160"/>
              <w:outlineLvl w:val="0"/>
              <w:rPr>
                <w:del w:id="861" w:author="Mythili Ramamoorthy" w:date="2022-03-18T17:11:00Z"/>
                <w:rFonts w:eastAsia="Calibri"/>
              </w:rPr>
              <w:pPrChange w:id="862" w:author="Mythili Ramamoorthy" w:date="2022-03-18T17:11:00Z">
                <w:pPr>
                  <w:pStyle w:val="TableHeading"/>
                </w:pPr>
              </w:pPrChange>
            </w:pPr>
            <w:del w:id="863" w:author="Mythili Ramamoorthy" w:date="2022-03-18T17:11:00Z">
              <w:r w:rsidRPr="0059325B" w:rsidDel="00E474B1">
                <w:delText>Null?</w:delText>
              </w:r>
            </w:del>
          </w:p>
        </w:tc>
        <w:tc>
          <w:tcPr>
            <w:tcW w:w="423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5B7F93"/>
          </w:tcPr>
          <w:p w14:paraId="3DCD198C" w14:textId="5F34DD07" w:rsidR="007B22E2" w:rsidRPr="0059325B" w:rsidDel="00E474B1" w:rsidRDefault="007B22E2">
            <w:pPr>
              <w:pStyle w:val="TableHeading"/>
              <w:pageBreakBefore/>
              <w:numPr>
                <w:ilvl w:val="0"/>
                <w:numId w:val="83"/>
              </w:numPr>
              <w:spacing w:before="360" w:after="160"/>
              <w:outlineLvl w:val="0"/>
              <w:rPr>
                <w:del w:id="864" w:author="Mythili Ramamoorthy" w:date="2022-03-18T17:11:00Z"/>
              </w:rPr>
              <w:pPrChange w:id="865" w:author="Mythili Ramamoorthy" w:date="2022-03-18T17:11:00Z">
                <w:pPr>
                  <w:pStyle w:val="TableHeading"/>
                </w:pPr>
              </w:pPrChange>
            </w:pPr>
            <w:del w:id="866" w:author="Mythili Ramamoorthy" w:date="2022-03-18T17:11:00Z">
              <w:r w:rsidRPr="0059325B" w:rsidDel="00E474B1">
                <w:delText>Purpose</w:delText>
              </w:r>
            </w:del>
          </w:p>
        </w:tc>
      </w:tr>
      <w:tr w:rsidR="007B22E2" w:rsidRPr="00CA6FC3" w:rsidDel="00E474B1" w14:paraId="61DFC71B" w14:textId="7A856CE3" w:rsidTr="00281A0A">
        <w:trPr>
          <w:cnfStyle w:val="000000100000" w:firstRow="0" w:lastRow="0" w:firstColumn="0" w:lastColumn="0" w:oddVBand="0" w:evenVBand="0" w:oddHBand="1" w:evenHBand="0" w:firstRowFirstColumn="0" w:firstRowLastColumn="0" w:lastRowFirstColumn="0" w:lastRowLastColumn="0"/>
          <w:cantSplit/>
          <w:trHeight w:val="360"/>
          <w:del w:id="867" w:author="Mythili Ramamoorthy" w:date="2022-03-18T17:11:00Z"/>
        </w:trPr>
        <w:tc>
          <w:tcPr>
            <w:tcW w:w="1710" w:type="dxa"/>
          </w:tcPr>
          <w:p w14:paraId="116AAC1A" w14:textId="42250383" w:rsidR="007B22E2" w:rsidRPr="000E5D05" w:rsidDel="00E474B1" w:rsidRDefault="007B22E2">
            <w:pPr>
              <w:pStyle w:val="TableCellLeft"/>
              <w:keepNext/>
              <w:keepLines/>
              <w:pageBreakBefore/>
              <w:numPr>
                <w:ilvl w:val="0"/>
                <w:numId w:val="83"/>
              </w:numPr>
              <w:spacing w:before="360" w:after="160"/>
              <w:outlineLvl w:val="0"/>
              <w:rPr>
                <w:del w:id="868" w:author="Mythili Ramamoorthy" w:date="2022-03-18T17:11:00Z"/>
                <w:rFonts w:eastAsia="Calibri" w:cstheme="minorHAnsi"/>
                <w:szCs w:val="18"/>
              </w:rPr>
              <w:pPrChange w:id="869" w:author="Mythili Ramamoorthy" w:date="2022-03-18T17:11:00Z">
                <w:pPr>
                  <w:pStyle w:val="TableCellLeft"/>
                </w:pPr>
              </w:pPrChange>
            </w:pPr>
            <w:del w:id="870" w:author="Mythili Ramamoorthy" w:date="2022-03-18T17:11:00Z">
              <w:r w:rsidDel="00E474B1">
                <w:delText>BALANCE_SHIFT_COUNT</w:delText>
              </w:r>
            </w:del>
          </w:p>
        </w:tc>
        <w:tc>
          <w:tcPr>
            <w:tcW w:w="1530" w:type="dxa"/>
          </w:tcPr>
          <w:p w14:paraId="44592A80" w14:textId="47D1335D" w:rsidR="007B22E2" w:rsidRPr="000E5D05" w:rsidDel="00E474B1" w:rsidRDefault="007B22E2">
            <w:pPr>
              <w:pStyle w:val="TableCellLeft"/>
              <w:keepNext/>
              <w:keepLines/>
              <w:pageBreakBefore/>
              <w:numPr>
                <w:ilvl w:val="0"/>
                <w:numId w:val="83"/>
              </w:numPr>
              <w:spacing w:before="360" w:after="160"/>
              <w:outlineLvl w:val="0"/>
              <w:rPr>
                <w:del w:id="871" w:author="Mythili Ramamoorthy" w:date="2022-03-18T17:11:00Z"/>
                <w:rFonts w:eastAsia="Calibri" w:cstheme="minorHAnsi"/>
                <w:szCs w:val="18"/>
              </w:rPr>
              <w:pPrChange w:id="872" w:author="Mythili Ramamoorthy" w:date="2022-03-18T17:11:00Z">
                <w:pPr>
                  <w:pStyle w:val="TableCellLeft"/>
                </w:pPr>
              </w:pPrChange>
            </w:pPr>
            <w:del w:id="873" w:author="Mythili Ramamoorthy" w:date="2022-03-18T17:11:00Z">
              <w:r w:rsidRPr="00910EAD" w:rsidDel="00E474B1">
                <w:delText>NUMBER</w:delText>
              </w:r>
            </w:del>
          </w:p>
        </w:tc>
        <w:tc>
          <w:tcPr>
            <w:tcW w:w="1620" w:type="dxa"/>
          </w:tcPr>
          <w:p w14:paraId="2BC05C88" w14:textId="532A5E70" w:rsidR="007B22E2" w:rsidRPr="000E5D05" w:rsidDel="00E474B1" w:rsidRDefault="007B22E2">
            <w:pPr>
              <w:pStyle w:val="TableCellLeft"/>
              <w:keepNext/>
              <w:keepLines/>
              <w:pageBreakBefore/>
              <w:numPr>
                <w:ilvl w:val="0"/>
                <w:numId w:val="83"/>
              </w:numPr>
              <w:spacing w:before="360" w:after="160"/>
              <w:outlineLvl w:val="0"/>
              <w:rPr>
                <w:del w:id="874" w:author="Mythili Ramamoorthy" w:date="2022-03-18T17:11:00Z"/>
                <w:rFonts w:eastAsia="Calibri" w:cstheme="minorHAnsi"/>
                <w:szCs w:val="18"/>
              </w:rPr>
              <w:pPrChange w:id="875" w:author="Mythili Ramamoorthy" w:date="2022-03-18T17:11:00Z">
                <w:pPr>
                  <w:pStyle w:val="TableCellLeft"/>
                </w:pPr>
              </w:pPrChange>
            </w:pPr>
            <w:del w:id="876" w:author="Mythili Ramamoorthy" w:date="2022-03-18T17:11:00Z">
              <w:r w:rsidRPr="00910EAD" w:rsidDel="00E474B1">
                <w:delText>NOT NULL</w:delText>
              </w:r>
            </w:del>
          </w:p>
        </w:tc>
        <w:tc>
          <w:tcPr>
            <w:tcW w:w="4230" w:type="dxa"/>
          </w:tcPr>
          <w:p w14:paraId="0DAA85E8" w14:textId="35117A16" w:rsidR="007B22E2" w:rsidRPr="000E5D05" w:rsidDel="00E474B1" w:rsidRDefault="007B22E2">
            <w:pPr>
              <w:pStyle w:val="TableCellLeft"/>
              <w:keepNext/>
              <w:keepLines/>
              <w:pageBreakBefore/>
              <w:numPr>
                <w:ilvl w:val="0"/>
                <w:numId w:val="83"/>
              </w:numPr>
              <w:spacing w:before="360" w:after="160"/>
              <w:outlineLvl w:val="0"/>
              <w:rPr>
                <w:del w:id="877" w:author="Mythili Ramamoorthy" w:date="2022-03-18T17:11:00Z"/>
                <w:rFonts w:eastAsia="Calibri" w:cstheme="minorHAnsi"/>
                <w:szCs w:val="18"/>
              </w:rPr>
              <w:pPrChange w:id="878" w:author="Mythili Ramamoorthy" w:date="2022-03-18T17:11:00Z">
                <w:pPr>
                  <w:pStyle w:val="TableCellLeft"/>
                </w:pPr>
              </w:pPrChange>
            </w:pPr>
            <w:del w:id="879" w:author="Mythili Ramamoorthy" w:date="2022-03-18T17:11:00Z">
              <w:r w:rsidDel="00E474B1">
                <w:delText>Default value 0. Counter for Balance shift attempts</w:delText>
              </w:r>
            </w:del>
          </w:p>
        </w:tc>
      </w:tr>
    </w:tbl>
    <w:p w14:paraId="085F7E26" w14:textId="6BAF4AEE" w:rsidR="007B22E2" w:rsidDel="00E474B1" w:rsidRDefault="007B22E2">
      <w:pPr>
        <w:keepNext/>
        <w:keepLines/>
        <w:pageBreakBefore/>
        <w:numPr>
          <w:ilvl w:val="0"/>
          <w:numId w:val="83"/>
        </w:numPr>
        <w:spacing w:before="360" w:after="160"/>
        <w:outlineLvl w:val="0"/>
        <w:rPr>
          <w:del w:id="880" w:author="Mythili Ramamoorthy" w:date="2022-03-18T17:11:00Z"/>
          <w:lang w:bidi="ar-SA"/>
        </w:rPr>
        <w:pPrChange w:id="881" w:author="Mythili Ramamoorthy" w:date="2022-03-18T17:11:00Z">
          <w:pPr/>
        </w:pPrChange>
      </w:pPr>
    </w:p>
    <w:p w14:paraId="6D0F13BF" w14:textId="3EDA8013" w:rsidR="00F74B93" w:rsidDel="00E474B1" w:rsidRDefault="00F74B93">
      <w:pPr>
        <w:keepNext/>
        <w:keepLines/>
        <w:pageBreakBefore/>
        <w:numPr>
          <w:ilvl w:val="0"/>
          <w:numId w:val="83"/>
        </w:numPr>
        <w:spacing w:before="360" w:after="160"/>
        <w:outlineLvl w:val="0"/>
        <w:rPr>
          <w:del w:id="882" w:author="Mythili Ramamoorthy" w:date="2022-03-18T17:11:00Z"/>
          <w:lang w:bidi="ar-SA"/>
        </w:rPr>
        <w:pPrChange w:id="883" w:author="Mythili Ramamoorthy" w:date="2022-03-18T17:11:00Z">
          <w:pPr/>
        </w:pPrChange>
      </w:pPr>
    </w:p>
    <w:p w14:paraId="3373D33E" w14:textId="5060C111" w:rsidR="00F74B93" w:rsidRPr="00135249" w:rsidDel="00E474B1" w:rsidRDefault="00F74B93">
      <w:pPr>
        <w:pStyle w:val="Heading1"/>
        <w:rPr>
          <w:del w:id="884" w:author="Mythili Ramamoorthy" w:date="2022-03-18T17:11:00Z"/>
          <w:lang w:val="en-US"/>
        </w:rPr>
      </w:pPr>
      <w:del w:id="885" w:author="Mythili Ramamoorthy" w:date="2022-03-18T17:11:00Z">
        <w:r w:rsidDel="00E474B1">
          <w:delText xml:space="preserve"> </w:delText>
        </w:r>
        <w:r w:rsidR="008B45FE" w:rsidDel="00E474B1">
          <w:delText>Force</w:delText>
        </w:r>
        <w:r w:rsidDel="00E474B1">
          <w:delText xml:space="preserve"> </w:delText>
        </w:r>
        <w:r w:rsidR="008B45FE" w:rsidDel="00E474B1">
          <w:delText xml:space="preserve">Close </w:delText>
        </w:r>
        <w:r w:rsidDel="00E474B1">
          <w:delText>Shift</w:delText>
        </w:r>
      </w:del>
    </w:p>
    <w:p w14:paraId="09FD3587" w14:textId="6DD3F51C" w:rsidR="00F74B93" w:rsidRPr="00135249" w:rsidDel="00E474B1" w:rsidRDefault="00F74B93">
      <w:pPr>
        <w:pStyle w:val="Heading2"/>
        <w:pageBreakBefore/>
        <w:numPr>
          <w:ilvl w:val="0"/>
          <w:numId w:val="83"/>
        </w:numPr>
        <w:spacing w:before="360" w:after="160"/>
        <w:rPr>
          <w:del w:id="886" w:author="Mythili Ramamoorthy" w:date="2022-03-18T17:11:00Z"/>
          <w:lang w:val="en-US"/>
        </w:rPr>
        <w:pPrChange w:id="887" w:author="Mythili Ramamoorthy" w:date="2022-03-18T17:11:00Z">
          <w:pPr>
            <w:pStyle w:val="Heading2"/>
          </w:pPr>
        </w:pPrChange>
      </w:pPr>
      <w:del w:id="888" w:author="Mythili Ramamoorthy" w:date="2022-03-18T17:11:00Z">
        <w:r w:rsidRPr="00135249" w:rsidDel="00E474B1">
          <w:rPr>
            <w:lang w:val="en-US"/>
          </w:rPr>
          <w:delText>Functional Requirements</w:delText>
        </w:r>
      </w:del>
    </w:p>
    <w:p w14:paraId="2E3ABB18" w14:textId="78FB7703" w:rsidR="008B45FE" w:rsidRPr="002A2C44" w:rsidDel="00E474B1" w:rsidRDefault="008B45FE">
      <w:pPr>
        <w:pStyle w:val="Body"/>
        <w:keepNext/>
        <w:keepLines/>
        <w:pageBreakBefore/>
        <w:numPr>
          <w:ilvl w:val="0"/>
          <w:numId w:val="83"/>
        </w:numPr>
        <w:spacing w:before="360" w:after="160"/>
        <w:outlineLvl w:val="0"/>
        <w:rPr>
          <w:del w:id="889" w:author="Mythili Ramamoorthy" w:date="2022-03-18T17:11:00Z"/>
        </w:rPr>
        <w:pPrChange w:id="890" w:author="Mythili Ramamoorthy" w:date="2022-03-18T17:11:00Z">
          <w:pPr>
            <w:pStyle w:val="Body"/>
          </w:pPr>
        </w:pPrChange>
      </w:pPr>
      <w:del w:id="891" w:author="Mythili Ramamoorthy" w:date="2022-03-18T17:11:00Z">
        <w:r w:rsidRPr="002A2C44" w:rsidDel="00E474B1">
          <w:delText>Based on the</w:delText>
        </w:r>
        <w:r w:rsidDel="00E474B1">
          <w:delText xml:space="preserve"> </w:delText>
        </w:r>
        <w:r w:rsidDel="00E474B1">
          <w:rPr>
            <w:lang w:bidi="en-US"/>
          </w:rPr>
          <w:delText>Force Close Shift</w:delText>
        </w:r>
        <w:r w:rsidDel="00E474B1">
          <w:delText>,</w:delText>
        </w:r>
        <w:r w:rsidRPr="002A2C44" w:rsidDel="00E474B1">
          <w:delText xml:space="preserve"> </w:delText>
        </w:r>
        <w:r w:rsidDel="00E474B1">
          <w:delText xml:space="preserve">the functional </w:delText>
        </w:r>
        <w:r w:rsidRPr="002A2C44" w:rsidDel="00E474B1">
          <w:delText xml:space="preserve">requirements are listed in the </w:delText>
        </w:r>
        <w:r w:rsidDel="00E474B1">
          <w:delText xml:space="preserve">table </w:delText>
        </w:r>
        <w:r w:rsidRPr="002A2C44" w:rsidDel="00E474B1">
          <w:delText>below.</w:delText>
        </w:r>
      </w:del>
    </w:p>
    <w:p w14:paraId="1E284683" w14:textId="33D2CB25" w:rsidR="008B45FE" w:rsidRPr="002A2C44" w:rsidDel="00E474B1" w:rsidRDefault="008B45FE">
      <w:pPr>
        <w:pStyle w:val="TableCaption"/>
        <w:pageBreakBefore/>
        <w:numPr>
          <w:ilvl w:val="0"/>
          <w:numId w:val="83"/>
        </w:numPr>
        <w:spacing w:before="360" w:after="160"/>
        <w:outlineLvl w:val="0"/>
        <w:rPr>
          <w:del w:id="892" w:author="Mythili Ramamoorthy" w:date="2022-03-18T17:11:00Z"/>
        </w:rPr>
        <w:pPrChange w:id="893" w:author="Mythili Ramamoorthy" w:date="2022-03-18T17:11:00Z">
          <w:pPr>
            <w:pStyle w:val="TableCaption"/>
          </w:pPr>
        </w:pPrChange>
      </w:pPr>
      <w:bookmarkStart w:id="894" w:name="_Toc88051643"/>
      <w:del w:id="895" w:author="Mythili Ramamoorthy" w:date="2022-03-18T17:11:00Z">
        <w:r w:rsidRPr="002A2C44" w:rsidDel="00E474B1">
          <w:delText xml:space="preserve">Table </w:delText>
        </w:r>
        <w:r w:rsidDel="00E474B1">
          <w:rPr>
            <w:i w:val="0"/>
            <w:noProof/>
          </w:rPr>
          <w:fldChar w:fldCharType="begin"/>
        </w:r>
        <w:r w:rsidDel="00E474B1">
          <w:rPr>
            <w:noProof/>
          </w:rPr>
          <w:delInstrText xml:space="preserve"> SEQ Table \* ARABIC </w:delInstrText>
        </w:r>
        <w:r w:rsidDel="00E474B1">
          <w:rPr>
            <w:i w:val="0"/>
            <w:noProof/>
          </w:rPr>
          <w:fldChar w:fldCharType="separate"/>
        </w:r>
        <w:r w:rsidR="00A45846" w:rsidDel="00E474B1">
          <w:rPr>
            <w:noProof/>
          </w:rPr>
          <w:delText>8</w:delText>
        </w:r>
        <w:r w:rsidDel="00E474B1">
          <w:rPr>
            <w:i w:val="0"/>
            <w:noProof/>
          </w:rPr>
          <w:fldChar w:fldCharType="end"/>
        </w:r>
        <w:r w:rsidRPr="002A2C44" w:rsidDel="00E474B1">
          <w:delText xml:space="preserve">: </w:delText>
        </w:r>
        <w:r w:rsidDel="00E474B1">
          <w:delText xml:space="preserve">Force Close Shift Functional </w:delText>
        </w:r>
        <w:r w:rsidRPr="002A2C44" w:rsidDel="00E474B1">
          <w:delText>Requirements</w:delText>
        </w:r>
        <w:bookmarkEnd w:id="894"/>
      </w:del>
    </w:p>
    <w:tbl>
      <w:tblPr>
        <w:tblW w:w="5000" w:type="pct"/>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left w:w="115" w:type="dxa"/>
          <w:right w:w="115" w:type="dxa"/>
        </w:tblCellMar>
        <w:tblLook w:val="04A0" w:firstRow="1" w:lastRow="0" w:firstColumn="1" w:lastColumn="0" w:noHBand="0" w:noVBand="1"/>
      </w:tblPr>
      <w:tblGrid>
        <w:gridCol w:w="1595"/>
        <w:gridCol w:w="6278"/>
        <w:gridCol w:w="1477"/>
      </w:tblGrid>
      <w:tr w:rsidR="008B45FE" w:rsidRPr="002A2C44" w:rsidDel="00E474B1" w14:paraId="071CC93E" w14:textId="3B39039C" w:rsidTr="00281A0A">
        <w:trPr>
          <w:cantSplit/>
          <w:trHeight w:val="360"/>
          <w:tblHeader/>
          <w:jc w:val="center"/>
          <w:del w:id="896" w:author="Mythili Ramamoorthy" w:date="2022-03-18T17:11:00Z"/>
        </w:trPr>
        <w:tc>
          <w:tcPr>
            <w:tcW w:w="1620" w:type="dxa"/>
            <w:shd w:val="clear" w:color="auto" w:fill="5B7F93"/>
            <w:vAlign w:val="center"/>
          </w:tcPr>
          <w:p w14:paraId="0A25CB50" w14:textId="6CDD8119" w:rsidR="008B45FE" w:rsidRPr="002A2C44" w:rsidDel="00E474B1" w:rsidRDefault="008B45FE">
            <w:pPr>
              <w:pStyle w:val="TableHeading"/>
              <w:pageBreakBefore/>
              <w:numPr>
                <w:ilvl w:val="0"/>
                <w:numId w:val="83"/>
              </w:numPr>
              <w:spacing w:before="360" w:after="160"/>
              <w:outlineLvl w:val="0"/>
              <w:rPr>
                <w:del w:id="897" w:author="Mythili Ramamoorthy" w:date="2022-03-18T17:11:00Z"/>
              </w:rPr>
              <w:pPrChange w:id="898" w:author="Mythili Ramamoorthy" w:date="2022-03-18T17:11:00Z">
                <w:pPr>
                  <w:pStyle w:val="TableHeading"/>
                </w:pPr>
              </w:pPrChange>
            </w:pPr>
            <w:del w:id="899" w:author="Mythili Ramamoorthy" w:date="2022-03-18T17:11:00Z">
              <w:r w:rsidRPr="002A2C44" w:rsidDel="00E474B1">
                <w:delText>Requirement ID</w:delText>
              </w:r>
            </w:del>
          </w:p>
        </w:tc>
        <w:tc>
          <w:tcPr>
            <w:tcW w:w="6390" w:type="dxa"/>
            <w:shd w:val="clear" w:color="auto" w:fill="5B7F93"/>
            <w:vAlign w:val="center"/>
          </w:tcPr>
          <w:p w14:paraId="66F5669F" w14:textId="2D32D3C1" w:rsidR="008B45FE" w:rsidRPr="002A2C44" w:rsidDel="00E474B1" w:rsidRDefault="008B45FE">
            <w:pPr>
              <w:pStyle w:val="TableHeading"/>
              <w:pageBreakBefore/>
              <w:numPr>
                <w:ilvl w:val="0"/>
                <w:numId w:val="83"/>
              </w:numPr>
              <w:spacing w:before="360" w:after="160"/>
              <w:outlineLvl w:val="0"/>
              <w:rPr>
                <w:del w:id="900" w:author="Mythili Ramamoorthy" w:date="2022-03-18T17:11:00Z"/>
              </w:rPr>
              <w:pPrChange w:id="901" w:author="Mythili Ramamoorthy" w:date="2022-03-18T17:11:00Z">
                <w:pPr>
                  <w:pStyle w:val="TableHeading"/>
                </w:pPr>
              </w:pPrChange>
            </w:pPr>
            <w:del w:id="902" w:author="Mythili Ramamoorthy" w:date="2022-03-18T17:11:00Z">
              <w:r w:rsidRPr="002A2C44" w:rsidDel="00E474B1">
                <w:delText>Description</w:delText>
              </w:r>
            </w:del>
          </w:p>
        </w:tc>
        <w:tc>
          <w:tcPr>
            <w:tcW w:w="1500" w:type="dxa"/>
            <w:shd w:val="clear" w:color="auto" w:fill="5B7F93"/>
            <w:vAlign w:val="center"/>
          </w:tcPr>
          <w:p w14:paraId="6F6EC231" w14:textId="605F186D" w:rsidR="008B45FE" w:rsidRPr="002A2C44" w:rsidDel="00E474B1" w:rsidRDefault="008B45FE">
            <w:pPr>
              <w:pStyle w:val="TableHeading"/>
              <w:pageBreakBefore/>
              <w:numPr>
                <w:ilvl w:val="0"/>
                <w:numId w:val="83"/>
              </w:numPr>
              <w:spacing w:before="360" w:after="160"/>
              <w:outlineLvl w:val="0"/>
              <w:rPr>
                <w:del w:id="903" w:author="Mythili Ramamoorthy" w:date="2022-03-18T17:11:00Z"/>
              </w:rPr>
              <w:pPrChange w:id="904" w:author="Mythili Ramamoorthy" w:date="2022-03-18T17:11:00Z">
                <w:pPr>
                  <w:pStyle w:val="TableHeading"/>
                </w:pPr>
              </w:pPrChange>
            </w:pPr>
            <w:del w:id="905" w:author="Mythili Ramamoorthy" w:date="2022-03-18T17:11:00Z">
              <w:r w:rsidDel="00E474B1">
                <w:delText>Associated Assumption</w:delText>
              </w:r>
              <w:r w:rsidRPr="002A2C44" w:rsidDel="00E474B1">
                <w:delText xml:space="preserve"> #</w:delText>
              </w:r>
            </w:del>
          </w:p>
        </w:tc>
      </w:tr>
      <w:tr w:rsidR="008B45FE" w:rsidRPr="00EB2BC1" w:rsidDel="00E474B1" w14:paraId="5F161A7D" w14:textId="7416DC42" w:rsidTr="00281A0A">
        <w:trPr>
          <w:cantSplit/>
          <w:trHeight w:val="360"/>
          <w:jc w:val="center"/>
          <w:del w:id="906" w:author="Mythili Ramamoorthy" w:date="2022-03-18T17:11:00Z"/>
        </w:trPr>
        <w:tc>
          <w:tcPr>
            <w:tcW w:w="1620" w:type="dxa"/>
            <w:shd w:val="clear" w:color="auto" w:fill="auto"/>
          </w:tcPr>
          <w:p w14:paraId="7660F150" w14:textId="154C54BC" w:rsidR="008B45FE" w:rsidRPr="00E71B07" w:rsidDel="00E474B1" w:rsidRDefault="008B45FE">
            <w:pPr>
              <w:pStyle w:val="Body"/>
              <w:keepNext/>
              <w:keepLines/>
              <w:pageBreakBefore/>
              <w:numPr>
                <w:ilvl w:val="0"/>
                <w:numId w:val="83"/>
              </w:numPr>
              <w:spacing w:before="360" w:after="160"/>
              <w:outlineLvl w:val="0"/>
              <w:rPr>
                <w:del w:id="907" w:author="Mythili Ramamoorthy" w:date="2022-03-18T17:11:00Z"/>
                <w:bCs/>
                <w:sz w:val="18"/>
                <w:szCs w:val="18"/>
              </w:rPr>
              <w:pPrChange w:id="908" w:author="Mythili Ramamoorthy" w:date="2022-03-18T17:11:00Z">
                <w:pPr>
                  <w:pStyle w:val="Body"/>
                  <w:numPr>
                    <w:numId w:val="92"/>
                  </w:numPr>
                  <w:spacing w:before="60" w:after="60"/>
                  <w:ind w:left="360" w:hanging="360"/>
                </w:pPr>
              </w:pPrChange>
            </w:pPr>
          </w:p>
        </w:tc>
        <w:tc>
          <w:tcPr>
            <w:tcW w:w="6390" w:type="dxa"/>
          </w:tcPr>
          <w:p w14:paraId="00168732" w14:textId="4C7F0D07" w:rsidR="008B45FE" w:rsidRPr="00165B44" w:rsidDel="00E474B1" w:rsidRDefault="008B45FE">
            <w:pPr>
              <w:pStyle w:val="TableCellLeft"/>
              <w:keepNext/>
              <w:keepLines/>
              <w:pageBreakBefore/>
              <w:numPr>
                <w:ilvl w:val="0"/>
                <w:numId w:val="83"/>
              </w:numPr>
              <w:spacing w:before="360" w:after="160"/>
              <w:outlineLvl w:val="0"/>
              <w:rPr>
                <w:del w:id="909" w:author="Mythili Ramamoorthy" w:date="2022-03-18T17:11:00Z"/>
              </w:rPr>
              <w:pPrChange w:id="910" w:author="Mythili Ramamoorthy" w:date="2022-03-18T17:11:00Z">
                <w:pPr>
                  <w:pStyle w:val="TableCellLeft"/>
                </w:pPr>
              </w:pPrChange>
            </w:pPr>
            <w:del w:id="911" w:author="Mythili Ramamoorthy" w:date="2022-03-18T17:11:00Z">
              <w:r w:rsidDel="00E474B1">
                <w:delText>The system shall prevent a CSR user from closing a shift with variances in tender (cash, money orders, checks) or inventory.</w:delText>
              </w:r>
            </w:del>
          </w:p>
        </w:tc>
        <w:tc>
          <w:tcPr>
            <w:tcW w:w="1500" w:type="dxa"/>
          </w:tcPr>
          <w:p w14:paraId="7B4D49D3" w14:textId="0F52BC84" w:rsidR="008B45FE" w:rsidRPr="00351F76" w:rsidDel="00E474B1" w:rsidRDefault="008B45FE">
            <w:pPr>
              <w:pStyle w:val="TableCellLeft"/>
              <w:keepNext/>
              <w:keepLines/>
              <w:pageBreakBefore/>
              <w:numPr>
                <w:ilvl w:val="0"/>
                <w:numId w:val="83"/>
              </w:numPr>
              <w:spacing w:before="360" w:after="160"/>
              <w:outlineLvl w:val="0"/>
              <w:rPr>
                <w:del w:id="912" w:author="Mythili Ramamoorthy" w:date="2022-03-18T17:11:00Z"/>
              </w:rPr>
              <w:pPrChange w:id="913" w:author="Mythili Ramamoorthy" w:date="2022-03-18T17:11:00Z">
                <w:pPr>
                  <w:pStyle w:val="TableCellLeft"/>
                </w:pPr>
              </w:pPrChange>
            </w:pPr>
            <w:del w:id="914" w:author="Mythili Ramamoorthy" w:date="2022-03-18T17:11:00Z">
              <w:r w:rsidDel="00E474B1">
                <w:delText>NA</w:delText>
              </w:r>
            </w:del>
          </w:p>
        </w:tc>
      </w:tr>
      <w:tr w:rsidR="008B45FE" w:rsidRPr="00EB2BC1" w:rsidDel="00E474B1" w14:paraId="3D052DAD" w14:textId="496A5CC1" w:rsidTr="00281A0A">
        <w:trPr>
          <w:cantSplit/>
          <w:trHeight w:val="360"/>
          <w:jc w:val="center"/>
          <w:del w:id="915" w:author="Mythili Ramamoorthy" w:date="2022-03-18T17:11:00Z"/>
        </w:trPr>
        <w:tc>
          <w:tcPr>
            <w:tcW w:w="1620" w:type="dxa"/>
            <w:shd w:val="clear" w:color="auto" w:fill="auto"/>
          </w:tcPr>
          <w:p w14:paraId="6E03182E" w14:textId="2C0CB4AF" w:rsidR="008B45FE" w:rsidRPr="00E71B07" w:rsidDel="00E474B1" w:rsidRDefault="008B45FE">
            <w:pPr>
              <w:pStyle w:val="Body"/>
              <w:keepNext/>
              <w:keepLines/>
              <w:pageBreakBefore/>
              <w:numPr>
                <w:ilvl w:val="0"/>
                <w:numId w:val="83"/>
              </w:numPr>
              <w:spacing w:before="360" w:after="160"/>
              <w:outlineLvl w:val="0"/>
              <w:rPr>
                <w:del w:id="916" w:author="Mythili Ramamoorthy" w:date="2022-03-18T17:11:00Z"/>
                <w:bCs/>
                <w:sz w:val="18"/>
                <w:szCs w:val="18"/>
              </w:rPr>
              <w:pPrChange w:id="917" w:author="Mythili Ramamoorthy" w:date="2022-03-18T17:11:00Z">
                <w:pPr>
                  <w:pStyle w:val="Body"/>
                  <w:numPr>
                    <w:numId w:val="92"/>
                  </w:numPr>
                  <w:spacing w:before="60" w:after="60"/>
                  <w:ind w:left="360" w:hanging="360"/>
                </w:pPr>
              </w:pPrChange>
            </w:pPr>
          </w:p>
        </w:tc>
        <w:tc>
          <w:tcPr>
            <w:tcW w:w="6390" w:type="dxa"/>
          </w:tcPr>
          <w:p w14:paraId="07C396B3" w14:textId="3894423C" w:rsidR="008B45FE" w:rsidRPr="00165B44" w:rsidDel="00E474B1" w:rsidRDefault="008B45FE">
            <w:pPr>
              <w:pStyle w:val="TableCellLeft"/>
              <w:keepNext/>
              <w:keepLines/>
              <w:pageBreakBefore/>
              <w:numPr>
                <w:ilvl w:val="0"/>
                <w:numId w:val="83"/>
              </w:numPr>
              <w:spacing w:before="360" w:after="160"/>
              <w:outlineLvl w:val="0"/>
              <w:rPr>
                <w:del w:id="918" w:author="Mythili Ramamoorthy" w:date="2022-03-18T17:11:00Z"/>
              </w:rPr>
              <w:pPrChange w:id="919" w:author="Mythili Ramamoorthy" w:date="2022-03-18T17:11:00Z">
                <w:pPr>
                  <w:pStyle w:val="TableCellLeft"/>
                </w:pPr>
              </w:pPrChange>
            </w:pPr>
            <w:del w:id="920" w:author="Mythili Ramamoorthy" w:date="2022-03-18T17:11:00Z">
              <w:r w:rsidDel="00E474B1">
                <w:delText>The system shall require a user to force close a shift with variances in tender (cash, money orders, checks) or inventory.</w:delText>
              </w:r>
            </w:del>
          </w:p>
        </w:tc>
        <w:tc>
          <w:tcPr>
            <w:tcW w:w="1500" w:type="dxa"/>
          </w:tcPr>
          <w:p w14:paraId="7578F969" w14:textId="4D5177B6" w:rsidR="008B45FE" w:rsidRPr="00351F76" w:rsidDel="00E474B1" w:rsidRDefault="008B45FE">
            <w:pPr>
              <w:pStyle w:val="TableCellLeft"/>
              <w:keepNext/>
              <w:keepLines/>
              <w:pageBreakBefore/>
              <w:numPr>
                <w:ilvl w:val="0"/>
                <w:numId w:val="83"/>
              </w:numPr>
              <w:spacing w:before="360" w:after="160"/>
              <w:outlineLvl w:val="0"/>
              <w:rPr>
                <w:del w:id="921" w:author="Mythili Ramamoorthy" w:date="2022-03-18T17:11:00Z"/>
              </w:rPr>
              <w:pPrChange w:id="922" w:author="Mythili Ramamoorthy" w:date="2022-03-18T17:11:00Z">
                <w:pPr>
                  <w:pStyle w:val="TableCellLeft"/>
                </w:pPr>
              </w:pPrChange>
            </w:pPr>
            <w:del w:id="923" w:author="Mythili Ramamoorthy" w:date="2022-03-18T17:11:00Z">
              <w:r w:rsidDel="00E474B1">
                <w:delText>NA</w:delText>
              </w:r>
            </w:del>
          </w:p>
        </w:tc>
      </w:tr>
      <w:tr w:rsidR="008B45FE" w:rsidRPr="00EB2BC1" w:rsidDel="00E474B1" w14:paraId="79DBCEAE" w14:textId="4857FDE1" w:rsidTr="00281A0A">
        <w:trPr>
          <w:cantSplit/>
          <w:trHeight w:val="360"/>
          <w:jc w:val="center"/>
          <w:del w:id="924" w:author="Mythili Ramamoorthy" w:date="2022-03-18T17:11:00Z"/>
        </w:trPr>
        <w:tc>
          <w:tcPr>
            <w:tcW w:w="1620" w:type="dxa"/>
            <w:shd w:val="clear" w:color="auto" w:fill="auto"/>
          </w:tcPr>
          <w:p w14:paraId="0AB61B7F" w14:textId="10753793" w:rsidR="008B45FE" w:rsidRPr="00E71B07" w:rsidDel="00E474B1" w:rsidRDefault="008B45FE">
            <w:pPr>
              <w:pStyle w:val="Body"/>
              <w:keepNext/>
              <w:keepLines/>
              <w:pageBreakBefore/>
              <w:numPr>
                <w:ilvl w:val="0"/>
                <w:numId w:val="83"/>
              </w:numPr>
              <w:spacing w:before="360" w:after="160"/>
              <w:outlineLvl w:val="0"/>
              <w:rPr>
                <w:del w:id="925" w:author="Mythili Ramamoorthy" w:date="2022-03-18T17:11:00Z"/>
                <w:bCs/>
                <w:sz w:val="18"/>
                <w:szCs w:val="18"/>
              </w:rPr>
              <w:pPrChange w:id="926" w:author="Mythili Ramamoorthy" w:date="2022-03-18T17:11:00Z">
                <w:pPr>
                  <w:pStyle w:val="Body"/>
                  <w:numPr>
                    <w:numId w:val="92"/>
                  </w:numPr>
                  <w:spacing w:before="60" w:after="60"/>
                  <w:ind w:left="360" w:hanging="360"/>
                </w:pPr>
              </w:pPrChange>
            </w:pPr>
          </w:p>
        </w:tc>
        <w:tc>
          <w:tcPr>
            <w:tcW w:w="6390" w:type="dxa"/>
          </w:tcPr>
          <w:p w14:paraId="07497BDB" w14:textId="1F66EF41" w:rsidR="008B45FE" w:rsidDel="00E474B1" w:rsidRDefault="008B45FE">
            <w:pPr>
              <w:pStyle w:val="TableCellLeft"/>
              <w:keepNext/>
              <w:keepLines/>
              <w:pageBreakBefore/>
              <w:numPr>
                <w:ilvl w:val="0"/>
                <w:numId w:val="83"/>
              </w:numPr>
              <w:spacing w:before="360" w:after="160"/>
              <w:outlineLvl w:val="0"/>
              <w:rPr>
                <w:del w:id="927" w:author="Mythili Ramamoorthy" w:date="2022-03-18T17:11:00Z"/>
              </w:rPr>
              <w:pPrChange w:id="928" w:author="Mythili Ramamoorthy" w:date="2022-03-18T17:11:00Z">
                <w:pPr>
                  <w:pStyle w:val="TableCellLeft"/>
                </w:pPr>
              </w:pPrChange>
            </w:pPr>
            <w:del w:id="929" w:author="Mythili Ramamoorthy" w:date="2022-03-18T17:11:00Z">
              <w:r w:rsidDel="00E474B1">
                <w:delText>The system shall determine whether a variance in shift balance exceeds the maximum allowed variance in dollars that is defined by ORB.</w:delText>
              </w:r>
            </w:del>
          </w:p>
        </w:tc>
        <w:tc>
          <w:tcPr>
            <w:tcW w:w="1500" w:type="dxa"/>
          </w:tcPr>
          <w:p w14:paraId="29213430" w14:textId="40BA5B93" w:rsidR="008B45FE" w:rsidDel="00E474B1" w:rsidRDefault="008B45FE">
            <w:pPr>
              <w:pStyle w:val="TableCellLeft"/>
              <w:keepNext/>
              <w:keepLines/>
              <w:pageBreakBefore/>
              <w:numPr>
                <w:ilvl w:val="0"/>
                <w:numId w:val="83"/>
              </w:numPr>
              <w:spacing w:before="360" w:after="160"/>
              <w:outlineLvl w:val="0"/>
              <w:rPr>
                <w:del w:id="930" w:author="Mythili Ramamoorthy" w:date="2022-03-18T17:11:00Z"/>
              </w:rPr>
              <w:pPrChange w:id="931" w:author="Mythili Ramamoorthy" w:date="2022-03-18T17:11:00Z">
                <w:pPr>
                  <w:pStyle w:val="TableCellLeft"/>
                </w:pPr>
              </w:pPrChange>
            </w:pPr>
            <w:del w:id="932" w:author="Mythili Ramamoorthy" w:date="2022-03-18T17:11:00Z">
              <w:r w:rsidDel="00E474B1">
                <w:delText>NA</w:delText>
              </w:r>
            </w:del>
          </w:p>
        </w:tc>
      </w:tr>
      <w:tr w:rsidR="008B45FE" w:rsidRPr="00EB2BC1" w:rsidDel="00E474B1" w14:paraId="7980B880" w14:textId="5D0FCBDD" w:rsidTr="00281A0A">
        <w:trPr>
          <w:cantSplit/>
          <w:trHeight w:val="360"/>
          <w:jc w:val="center"/>
          <w:del w:id="933" w:author="Mythili Ramamoorthy" w:date="2022-03-18T17:11:00Z"/>
        </w:trPr>
        <w:tc>
          <w:tcPr>
            <w:tcW w:w="1620" w:type="dxa"/>
            <w:shd w:val="clear" w:color="auto" w:fill="auto"/>
          </w:tcPr>
          <w:p w14:paraId="0094E0BA" w14:textId="72B374A8" w:rsidR="008B45FE" w:rsidRPr="00E71B07" w:rsidDel="00E474B1" w:rsidRDefault="008B45FE">
            <w:pPr>
              <w:pStyle w:val="Body"/>
              <w:keepNext/>
              <w:keepLines/>
              <w:pageBreakBefore/>
              <w:numPr>
                <w:ilvl w:val="0"/>
                <w:numId w:val="83"/>
              </w:numPr>
              <w:spacing w:before="360" w:after="160"/>
              <w:outlineLvl w:val="0"/>
              <w:rPr>
                <w:del w:id="934" w:author="Mythili Ramamoorthy" w:date="2022-03-18T17:11:00Z"/>
                <w:bCs/>
                <w:sz w:val="18"/>
                <w:szCs w:val="18"/>
              </w:rPr>
              <w:pPrChange w:id="935" w:author="Mythili Ramamoorthy" w:date="2022-03-18T17:11:00Z">
                <w:pPr>
                  <w:pStyle w:val="Body"/>
                  <w:numPr>
                    <w:numId w:val="92"/>
                  </w:numPr>
                  <w:spacing w:before="60" w:after="60"/>
                  <w:ind w:left="360" w:hanging="360"/>
                </w:pPr>
              </w:pPrChange>
            </w:pPr>
          </w:p>
        </w:tc>
        <w:tc>
          <w:tcPr>
            <w:tcW w:w="6390" w:type="dxa"/>
          </w:tcPr>
          <w:p w14:paraId="6A7DE841" w14:textId="3EE46058" w:rsidR="008B45FE" w:rsidDel="00E474B1" w:rsidRDefault="008B45FE">
            <w:pPr>
              <w:pStyle w:val="TableCellLeft"/>
              <w:keepNext/>
              <w:keepLines/>
              <w:pageBreakBefore/>
              <w:numPr>
                <w:ilvl w:val="0"/>
                <w:numId w:val="83"/>
              </w:numPr>
              <w:spacing w:before="360" w:after="160"/>
              <w:outlineLvl w:val="0"/>
              <w:rPr>
                <w:del w:id="936" w:author="Mythili Ramamoorthy" w:date="2022-03-18T17:11:00Z"/>
              </w:rPr>
              <w:pPrChange w:id="937" w:author="Mythili Ramamoorthy" w:date="2022-03-18T17:11:00Z">
                <w:pPr>
                  <w:pStyle w:val="TableCellLeft"/>
                </w:pPr>
              </w:pPrChange>
            </w:pPr>
            <w:del w:id="938" w:author="Mythili Ramamoorthy" w:date="2022-03-18T17:11:00Z">
              <w:r w:rsidDel="00E474B1">
                <w:delText>The system shall determine whether a variance in shift balance exceeds the maximum allowed variance as a percentage of inventory items that is defined by ORB.</w:delText>
              </w:r>
            </w:del>
          </w:p>
        </w:tc>
        <w:tc>
          <w:tcPr>
            <w:tcW w:w="1500" w:type="dxa"/>
          </w:tcPr>
          <w:p w14:paraId="7B43F7A7" w14:textId="6BDECA9D" w:rsidR="008B45FE" w:rsidDel="00E474B1" w:rsidRDefault="008B45FE">
            <w:pPr>
              <w:pStyle w:val="TableCellLeft"/>
              <w:keepNext/>
              <w:keepLines/>
              <w:pageBreakBefore/>
              <w:numPr>
                <w:ilvl w:val="0"/>
                <w:numId w:val="83"/>
              </w:numPr>
              <w:spacing w:before="360" w:after="160"/>
              <w:outlineLvl w:val="0"/>
              <w:rPr>
                <w:del w:id="939" w:author="Mythili Ramamoorthy" w:date="2022-03-18T17:11:00Z"/>
              </w:rPr>
              <w:pPrChange w:id="940" w:author="Mythili Ramamoorthy" w:date="2022-03-18T17:11:00Z">
                <w:pPr>
                  <w:pStyle w:val="TableCellLeft"/>
                </w:pPr>
              </w:pPrChange>
            </w:pPr>
            <w:del w:id="941" w:author="Mythili Ramamoorthy" w:date="2022-03-18T17:11:00Z">
              <w:r w:rsidDel="00E474B1">
                <w:delText>NA</w:delText>
              </w:r>
            </w:del>
          </w:p>
        </w:tc>
      </w:tr>
      <w:tr w:rsidR="008B45FE" w:rsidRPr="00EB2BC1" w:rsidDel="00E474B1" w14:paraId="6C293013" w14:textId="4B5A94C8" w:rsidTr="00281A0A">
        <w:trPr>
          <w:cantSplit/>
          <w:trHeight w:val="360"/>
          <w:jc w:val="center"/>
          <w:del w:id="942" w:author="Mythili Ramamoorthy" w:date="2022-03-18T17:11:00Z"/>
        </w:trPr>
        <w:tc>
          <w:tcPr>
            <w:tcW w:w="1620" w:type="dxa"/>
            <w:shd w:val="clear" w:color="auto" w:fill="auto"/>
          </w:tcPr>
          <w:p w14:paraId="5A3309FF" w14:textId="420CCD9A" w:rsidR="008B45FE" w:rsidRPr="00E71B07" w:rsidDel="00E474B1" w:rsidRDefault="008B45FE">
            <w:pPr>
              <w:pStyle w:val="Body"/>
              <w:keepNext/>
              <w:keepLines/>
              <w:pageBreakBefore/>
              <w:numPr>
                <w:ilvl w:val="0"/>
                <w:numId w:val="83"/>
              </w:numPr>
              <w:spacing w:before="360" w:after="160"/>
              <w:outlineLvl w:val="0"/>
              <w:rPr>
                <w:del w:id="943" w:author="Mythili Ramamoorthy" w:date="2022-03-18T17:11:00Z"/>
                <w:bCs/>
                <w:sz w:val="18"/>
                <w:szCs w:val="18"/>
              </w:rPr>
              <w:pPrChange w:id="944" w:author="Mythili Ramamoorthy" w:date="2022-03-18T17:11:00Z">
                <w:pPr>
                  <w:pStyle w:val="Body"/>
                  <w:numPr>
                    <w:numId w:val="92"/>
                  </w:numPr>
                  <w:spacing w:before="60" w:after="60"/>
                  <w:ind w:left="360" w:hanging="360"/>
                </w:pPr>
              </w:pPrChange>
            </w:pPr>
          </w:p>
        </w:tc>
        <w:tc>
          <w:tcPr>
            <w:tcW w:w="6390" w:type="dxa"/>
          </w:tcPr>
          <w:p w14:paraId="73137372" w14:textId="10670C33" w:rsidR="008B45FE" w:rsidDel="00E474B1" w:rsidRDefault="008B45FE">
            <w:pPr>
              <w:pStyle w:val="TableCellLeft"/>
              <w:keepNext/>
              <w:keepLines/>
              <w:pageBreakBefore/>
              <w:numPr>
                <w:ilvl w:val="0"/>
                <w:numId w:val="83"/>
              </w:numPr>
              <w:spacing w:before="360" w:after="160"/>
              <w:outlineLvl w:val="0"/>
              <w:rPr>
                <w:del w:id="945" w:author="Mythili Ramamoorthy" w:date="2022-03-18T17:11:00Z"/>
              </w:rPr>
              <w:pPrChange w:id="946" w:author="Mythili Ramamoorthy" w:date="2022-03-18T17:11:00Z">
                <w:pPr>
                  <w:pStyle w:val="TableCellLeft"/>
                </w:pPr>
              </w:pPrChange>
            </w:pPr>
            <w:del w:id="947" w:author="Mythili Ramamoorthy" w:date="2022-03-18T17:11:00Z">
              <w:r w:rsidDel="00E474B1">
                <w:delText>The system shall require supervisor approval to force close a shift which exceeds the maximum allowed variance.</w:delText>
              </w:r>
            </w:del>
          </w:p>
        </w:tc>
        <w:tc>
          <w:tcPr>
            <w:tcW w:w="1500" w:type="dxa"/>
          </w:tcPr>
          <w:p w14:paraId="4C40C743" w14:textId="62E020E3" w:rsidR="008B45FE" w:rsidDel="00E474B1" w:rsidRDefault="008B45FE">
            <w:pPr>
              <w:pStyle w:val="TableCellLeft"/>
              <w:keepNext/>
              <w:keepLines/>
              <w:pageBreakBefore/>
              <w:numPr>
                <w:ilvl w:val="0"/>
                <w:numId w:val="83"/>
              </w:numPr>
              <w:spacing w:before="360" w:after="160"/>
              <w:outlineLvl w:val="0"/>
              <w:rPr>
                <w:del w:id="948" w:author="Mythili Ramamoorthy" w:date="2022-03-18T17:11:00Z"/>
              </w:rPr>
              <w:pPrChange w:id="949" w:author="Mythili Ramamoorthy" w:date="2022-03-18T17:11:00Z">
                <w:pPr>
                  <w:pStyle w:val="TableCellLeft"/>
                </w:pPr>
              </w:pPrChange>
            </w:pPr>
            <w:del w:id="950" w:author="Mythili Ramamoorthy" w:date="2022-03-18T17:11:00Z">
              <w:r w:rsidDel="00E474B1">
                <w:delText>NA</w:delText>
              </w:r>
            </w:del>
          </w:p>
        </w:tc>
      </w:tr>
    </w:tbl>
    <w:p w14:paraId="202DC37C" w14:textId="1756181C" w:rsidR="00F74B93" w:rsidRPr="00135249" w:rsidDel="00E474B1" w:rsidRDefault="008B45FE">
      <w:pPr>
        <w:pStyle w:val="Heading2"/>
        <w:pageBreakBefore/>
        <w:numPr>
          <w:ilvl w:val="0"/>
          <w:numId w:val="83"/>
        </w:numPr>
        <w:spacing w:before="360" w:after="160"/>
        <w:rPr>
          <w:del w:id="951" w:author="Mythili Ramamoorthy" w:date="2022-03-18T17:11:00Z"/>
          <w:lang w:val="en-US"/>
        </w:rPr>
        <w:pPrChange w:id="952" w:author="Mythili Ramamoorthy" w:date="2022-03-18T17:11:00Z">
          <w:pPr>
            <w:pStyle w:val="Heading2"/>
          </w:pPr>
        </w:pPrChange>
      </w:pPr>
      <w:del w:id="953" w:author="Mythili Ramamoorthy" w:date="2022-03-18T17:11:00Z">
        <w:r w:rsidDel="00E474B1">
          <w:delText>Force Close Shift</w:delText>
        </w:r>
        <w:r w:rsidR="00F74B93" w:rsidRPr="00135249" w:rsidDel="00E474B1">
          <w:rPr>
            <w:lang w:val="en-US"/>
          </w:rPr>
          <w:delText xml:space="preserve"> Workflow</w:delText>
        </w:r>
      </w:del>
    </w:p>
    <w:p w14:paraId="2806FBD5" w14:textId="4723D3E7" w:rsidR="00F74B93" w:rsidRPr="00135249" w:rsidDel="00E474B1" w:rsidRDefault="008B45FE">
      <w:pPr>
        <w:pStyle w:val="Heading3"/>
        <w:pageBreakBefore/>
        <w:numPr>
          <w:ilvl w:val="0"/>
          <w:numId w:val="83"/>
        </w:numPr>
        <w:spacing w:before="360" w:after="160"/>
        <w:rPr>
          <w:del w:id="954" w:author="Mythili Ramamoorthy" w:date="2022-03-18T17:11:00Z"/>
          <w:lang w:val="en-US"/>
        </w:rPr>
        <w:pPrChange w:id="955" w:author="Mythili Ramamoorthy" w:date="2022-03-18T17:11:00Z">
          <w:pPr>
            <w:pStyle w:val="Heading3"/>
          </w:pPr>
        </w:pPrChange>
      </w:pPr>
      <w:del w:id="956" w:author="Mythili Ramamoorthy" w:date="2022-03-18T17:11:00Z">
        <w:r w:rsidDel="00E474B1">
          <w:delText>Force Close Shift</w:delText>
        </w:r>
        <w:r w:rsidR="00F74B93" w:rsidDel="00E474B1">
          <w:delText xml:space="preserve"> </w:delText>
        </w:r>
        <w:r w:rsidR="00F74B93" w:rsidRPr="00135249" w:rsidDel="00E474B1">
          <w:rPr>
            <w:lang w:val="en-US"/>
          </w:rPr>
          <w:delText>Workflow</w:delText>
        </w:r>
      </w:del>
    </w:p>
    <w:p w14:paraId="7188B014" w14:textId="4086FAD5" w:rsidR="008713E8" w:rsidRPr="00D3165C" w:rsidDel="00E474B1" w:rsidRDefault="008713E8">
      <w:pPr>
        <w:pStyle w:val="BodyKeepwithNext"/>
        <w:pageBreakBefore/>
        <w:numPr>
          <w:ilvl w:val="0"/>
          <w:numId w:val="83"/>
        </w:numPr>
        <w:spacing w:before="360" w:after="160"/>
        <w:outlineLvl w:val="0"/>
        <w:rPr>
          <w:del w:id="957" w:author="Mythili Ramamoorthy" w:date="2022-03-18T17:11:00Z"/>
        </w:rPr>
        <w:pPrChange w:id="958" w:author="Mythili Ramamoorthy" w:date="2022-03-18T17:11:00Z">
          <w:pPr>
            <w:pStyle w:val="BodyKeepwithNext"/>
          </w:pPr>
        </w:pPrChange>
      </w:pPr>
      <w:del w:id="959" w:author="Mythili Ramamoorthy" w:date="2022-03-18T17:11:00Z">
        <w:r w:rsidRPr="00D3165C" w:rsidDel="00E474B1">
          <w:delText>The figure below illustrates the workflow for Force Close Shift.</w:delText>
        </w:r>
      </w:del>
    </w:p>
    <w:p w14:paraId="453E3A69" w14:textId="3EB72ED0" w:rsidR="008713E8" w:rsidRPr="00D3165C" w:rsidDel="00E474B1" w:rsidRDefault="005666F4">
      <w:pPr>
        <w:pStyle w:val="CenteredGraphic"/>
        <w:pageBreakBefore/>
        <w:numPr>
          <w:ilvl w:val="0"/>
          <w:numId w:val="83"/>
        </w:numPr>
        <w:spacing w:before="360" w:after="160"/>
        <w:outlineLvl w:val="0"/>
        <w:rPr>
          <w:del w:id="960" w:author="Mythili Ramamoorthy" w:date="2022-03-18T17:11:00Z"/>
        </w:rPr>
        <w:pPrChange w:id="961" w:author="Mythili Ramamoorthy" w:date="2022-03-18T17:11:00Z">
          <w:pPr>
            <w:pStyle w:val="CenteredGraphic"/>
          </w:pPr>
        </w:pPrChange>
      </w:pPr>
      <w:del w:id="962" w:author="Mythili Ramamoorthy" w:date="2022-03-18T17:11:00Z">
        <w:r w:rsidDel="00E474B1">
          <w:object w:dxaOrig="9961" w:dyaOrig="14281" w14:anchorId="7E455797">
            <v:shape id="_x0000_i1028" type="#_x0000_t75" style="width:353.1pt;height:504.6pt" o:ole="">
              <v:imagedata r:id="rId50" o:title=""/>
            </v:shape>
            <o:OLEObject Type="Embed" ProgID="Visio.Drawing.15" ShapeID="_x0000_i1028" DrawAspect="Content" ObjectID="_1711801369" r:id="rId51"/>
          </w:object>
        </w:r>
      </w:del>
    </w:p>
    <w:p w14:paraId="2AA68766" w14:textId="3B3CBD1D" w:rsidR="008713E8" w:rsidRPr="00D3165C" w:rsidDel="00E474B1" w:rsidRDefault="008713E8">
      <w:pPr>
        <w:pStyle w:val="CaptionFigure"/>
        <w:keepNext/>
        <w:pageBreakBefore/>
        <w:numPr>
          <w:ilvl w:val="0"/>
          <w:numId w:val="83"/>
        </w:numPr>
        <w:spacing w:before="360" w:after="160"/>
        <w:outlineLvl w:val="0"/>
        <w:rPr>
          <w:del w:id="963" w:author="Mythili Ramamoorthy" w:date="2022-03-18T17:11:00Z"/>
          <w:szCs w:val="24"/>
        </w:rPr>
        <w:pPrChange w:id="964" w:author="Mythili Ramamoorthy" w:date="2022-03-18T17:11:00Z">
          <w:pPr>
            <w:pStyle w:val="CaptionFigure"/>
          </w:pPr>
        </w:pPrChange>
      </w:pPr>
      <w:bookmarkStart w:id="965" w:name="_Ref392568308"/>
      <w:bookmarkStart w:id="966" w:name="_Toc393813721"/>
      <w:bookmarkStart w:id="967" w:name="_Toc532985344"/>
      <w:bookmarkStart w:id="968" w:name="_Toc55994335"/>
      <w:bookmarkStart w:id="969" w:name="_Toc83895399"/>
      <w:bookmarkStart w:id="970" w:name="_Toc88052007"/>
      <w:del w:id="971" w:author="Mythili Ramamoorthy" w:date="2022-03-18T17:11:00Z">
        <w:r w:rsidRPr="00D3165C" w:rsidDel="00E474B1">
          <w:delText xml:space="preserve">Figure </w:delText>
        </w:r>
        <w:r w:rsidRPr="00D3165C" w:rsidDel="00E474B1">
          <w:rPr>
            <w:i w:val="0"/>
            <w:noProof/>
          </w:rPr>
          <w:fldChar w:fldCharType="begin"/>
        </w:r>
        <w:r w:rsidRPr="00D3165C" w:rsidDel="00E474B1">
          <w:rPr>
            <w:noProof/>
          </w:rPr>
          <w:delInstrText xml:space="preserve"> SEQ Figure \* ARABIC </w:delInstrText>
        </w:r>
        <w:r w:rsidRPr="00D3165C" w:rsidDel="00E474B1">
          <w:rPr>
            <w:i w:val="0"/>
            <w:noProof/>
          </w:rPr>
          <w:fldChar w:fldCharType="separate"/>
        </w:r>
        <w:r w:rsidR="00A45846" w:rsidDel="00E474B1">
          <w:rPr>
            <w:noProof/>
          </w:rPr>
          <w:delText>10</w:delText>
        </w:r>
        <w:r w:rsidRPr="00D3165C" w:rsidDel="00E474B1">
          <w:rPr>
            <w:i w:val="0"/>
            <w:noProof/>
          </w:rPr>
          <w:fldChar w:fldCharType="end"/>
        </w:r>
        <w:bookmarkEnd w:id="965"/>
        <w:r w:rsidRPr="00D3165C" w:rsidDel="00E474B1">
          <w:delText>: Force Close Shift Workflow</w:delText>
        </w:r>
        <w:bookmarkEnd w:id="966"/>
        <w:bookmarkEnd w:id="967"/>
        <w:bookmarkEnd w:id="968"/>
        <w:bookmarkEnd w:id="969"/>
        <w:bookmarkEnd w:id="970"/>
      </w:del>
    </w:p>
    <w:p w14:paraId="722C8B33" w14:textId="0583669C" w:rsidR="00F74B93" w:rsidDel="00E474B1" w:rsidRDefault="008B45FE">
      <w:pPr>
        <w:pStyle w:val="Heading4"/>
        <w:pageBreakBefore/>
        <w:numPr>
          <w:ilvl w:val="0"/>
          <w:numId w:val="83"/>
        </w:numPr>
        <w:spacing w:before="360" w:after="160"/>
        <w:rPr>
          <w:del w:id="972" w:author="Mythili Ramamoorthy" w:date="2022-03-18T17:11:00Z"/>
        </w:rPr>
        <w:pPrChange w:id="973" w:author="Mythili Ramamoorthy" w:date="2022-03-18T17:11:00Z">
          <w:pPr>
            <w:pStyle w:val="Heading4"/>
          </w:pPr>
        </w:pPrChange>
      </w:pPr>
      <w:del w:id="974" w:author="Mythili Ramamoorthy" w:date="2022-03-18T17:11:00Z">
        <w:r w:rsidDel="00E474B1">
          <w:rPr>
            <w:lang w:val="en-US"/>
          </w:rPr>
          <w:delText xml:space="preserve">Force Close Shift </w:delText>
        </w:r>
        <w:r w:rsidR="00F74B93" w:rsidDel="00E474B1">
          <w:delText>Workflow Description</w:delText>
        </w:r>
      </w:del>
    </w:p>
    <w:p w14:paraId="795D8FDB" w14:textId="488FB30C" w:rsidR="008713E8" w:rsidRPr="00E017C4" w:rsidDel="00E474B1" w:rsidRDefault="008713E8">
      <w:pPr>
        <w:pStyle w:val="Body"/>
        <w:keepNext/>
        <w:keepLines/>
        <w:pageBreakBefore/>
        <w:numPr>
          <w:ilvl w:val="0"/>
          <w:numId w:val="83"/>
        </w:numPr>
        <w:spacing w:before="360" w:after="160"/>
        <w:outlineLvl w:val="0"/>
        <w:rPr>
          <w:del w:id="975" w:author="Mythili Ramamoorthy" w:date="2022-03-18T17:11:00Z"/>
        </w:rPr>
        <w:pPrChange w:id="976" w:author="Mythili Ramamoorthy" w:date="2022-03-18T17:11:00Z">
          <w:pPr>
            <w:pStyle w:val="Body"/>
            <w:keepNext/>
            <w:keepLines/>
          </w:pPr>
        </w:pPrChange>
      </w:pPr>
      <w:del w:id="977" w:author="Mythili Ramamoorthy" w:date="2022-03-18T17:11:00Z">
        <w:r w:rsidRPr="00D3165C" w:rsidDel="00E474B1">
          <w:delText xml:space="preserve">The </w:delText>
        </w:r>
        <w:r w:rsidDel="00E474B1">
          <w:delText xml:space="preserve">Force Close Shift </w:delText>
        </w:r>
        <w:r w:rsidRPr="00D3165C" w:rsidDel="00E474B1">
          <w:delText>workflow is as follows:</w:delText>
        </w:r>
      </w:del>
    </w:p>
    <w:p w14:paraId="18A2B8E9" w14:textId="3BCB5AB8" w:rsidR="006D66DE" w:rsidRPr="00D3165C" w:rsidDel="00E474B1" w:rsidRDefault="006D66DE">
      <w:pPr>
        <w:pStyle w:val="Numbered1"/>
        <w:keepNext/>
        <w:keepLines/>
        <w:pageBreakBefore/>
        <w:numPr>
          <w:ilvl w:val="0"/>
          <w:numId w:val="83"/>
        </w:numPr>
        <w:spacing w:before="360" w:after="160"/>
        <w:outlineLvl w:val="0"/>
        <w:rPr>
          <w:del w:id="978" w:author="Mythili Ramamoorthy" w:date="2022-03-18T17:11:00Z"/>
        </w:rPr>
        <w:pPrChange w:id="979" w:author="Mythili Ramamoorthy" w:date="2022-03-18T17:11:00Z">
          <w:pPr>
            <w:pStyle w:val="Numbered1"/>
            <w:numPr>
              <w:numId w:val="94"/>
            </w:numPr>
          </w:pPr>
        </w:pPrChange>
      </w:pPr>
      <w:del w:id="980" w:author="Mythili Ramamoorthy" w:date="2022-03-18T17:11:00Z">
        <w:r w:rsidRPr="00D3165C" w:rsidDel="00E474B1">
          <w:delText>The user clicks Force Close.</w:delText>
        </w:r>
      </w:del>
    </w:p>
    <w:p w14:paraId="359C919F" w14:textId="0050F581" w:rsidR="006D66DE" w:rsidRPr="00D3165C" w:rsidDel="00E474B1" w:rsidRDefault="006D66DE">
      <w:pPr>
        <w:pStyle w:val="Numbered1"/>
        <w:keepNext/>
        <w:keepLines/>
        <w:pageBreakBefore/>
        <w:numPr>
          <w:ilvl w:val="0"/>
          <w:numId w:val="83"/>
        </w:numPr>
        <w:spacing w:before="360" w:after="160"/>
        <w:outlineLvl w:val="0"/>
        <w:rPr>
          <w:del w:id="981" w:author="Mythili Ramamoorthy" w:date="2022-03-18T17:11:00Z"/>
        </w:rPr>
        <w:pPrChange w:id="982" w:author="Mythili Ramamoorthy" w:date="2022-03-18T17:11:00Z">
          <w:pPr>
            <w:pStyle w:val="Numbered1"/>
            <w:numPr>
              <w:numId w:val="94"/>
            </w:numPr>
          </w:pPr>
        </w:pPrChange>
      </w:pPr>
      <w:del w:id="983" w:author="Mythili Ramamoorthy" w:date="2022-03-18T17:11:00Z">
        <w:r w:rsidDel="00E474B1">
          <w:delText>The system determines i</w:delText>
        </w:r>
        <w:r w:rsidRPr="00D3165C" w:rsidDel="00E474B1">
          <w:delText>s there only Money Totals Variance?</w:delText>
        </w:r>
      </w:del>
    </w:p>
    <w:p w14:paraId="528B4578" w14:textId="54D1B1F7" w:rsidR="006D66DE" w:rsidRPr="00D3165C" w:rsidDel="00E474B1" w:rsidRDefault="006D66DE">
      <w:pPr>
        <w:pStyle w:val="Numbered1"/>
        <w:keepNext/>
        <w:keepLines/>
        <w:pageBreakBefore/>
        <w:numPr>
          <w:ilvl w:val="0"/>
          <w:numId w:val="83"/>
        </w:numPr>
        <w:spacing w:before="360" w:after="160"/>
        <w:outlineLvl w:val="0"/>
        <w:rPr>
          <w:del w:id="984" w:author="Mythili Ramamoorthy" w:date="2022-03-18T17:11:00Z"/>
        </w:rPr>
        <w:pPrChange w:id="985" w:author="Mythili Ramamoorthy" w:date="2022-03-18T17:11:00Z">
          <w:pPr>
            <w:pStyle w:val="Numbered1"/>
            <w:numPr>
              <w:ilvl w:val="1"/>
              <w:numId w:val="94"/>
            </w:numPr>
            <w:tabs>
              <w:tab w:val="num" w:pos="1080"/>
            </w:tabs>
            <w:ind w:left="1080"/>
          </w:pPr>
        </w:pPrChange>
      </w:pPr>
      <w:del w:id="986" w:author="Mythili Ramamoorthy" w:date="2022-03-18T17:11:00Z">
        <w:r w:rsidRPr="00D3165C" w:rsidDel="00E474B1">
          <w:delText xml:space="preserve">If there is only a Money Total Variance (Yes), the </w:delText>
        </w:r>
        <w:r w:rsidDel="00E474B1">
          <w:delText>process</w:delText>
        </w:r>
        <w:r w:rsidRPr="00D3165C" w:rsidDel="00E474B1">
          <w:delText xml:space="preserve"> goes to step 3.</w:delText>
        </w:r>
      </w:del>
    </w:p>
    <w:p w14:paraId="43F4FC16" w14:textId="44D9F2B5" w:rsidR="006D66DE" w:rsidRPr="00D3165C" w:rsidDel="00E474B1" w:rsidRDefault="006D66DE">
      <w:pPr>
        <w:pStyle w:val="Numbered1"/>
        <w:keepNext/>
        <w:keepLines/>
        <w:pageBreakBefore/>
        <w:numPr>
          <w:ilvl w:val="0"/>
          <w:numId w:val="83"/>
        </w:numPr>
        <w:spacing w:before="360" w:after="160"/>
        <w:outlineLvl w:val="0"/>
        <w:rPr>
          <w:del w:id="987" w:author="Mythili Ramamoorthy" w:date="2022-03-18T17:11:00Z"/>
        </w:rPr>
        <w:pPrChange w:id="988" w:author="Mythili Ramamoorthy" w:date="2022-03-18T17:11:00Z">
          <w:pPr>
            <w:pStyle w:val="Numbered1"/>
            <w:numPr>
              <w:ilvl w:val="1"/>
              <w:numId w:val="94"/>
            </w:numPr>
            <w:tabs>
              <w:tab w:val="num" w:pos="1080"/>
            </w:tabs>
            <w:ind w:left="1080"/>
          </w:pPr>
        </w:pPrChange>
      </w:pPr>
      <w:del w:id="989" w:author="Mythili Ramamoorthy" w:date="2022-03-18T17:11:00Z">
        <w:r w:rsidRPr="00D3165C" w:rsidDel="00E474B1">
          <w:delText>If there is not only Money Total Variance (No), the</w:delText>
        </w:r>
        <w:r w:rsidDel="00E474B1">
          <w:delText xml:space="preserve"> process</w:delText>
        </w:r>
        <w:r w:rsidRPr="00D3165C" w:rsidDel="00E474B1">
          <w:delText xml:space="preserve"> goes to step </w:delText>
        </w:r>
        <w:r w:rsidDel="00E474B1">
          <w:delText>9</w:delText>
        </w:r>
        <w:r w:rsidRPr="00D3165C" w:rsidDel="00E474B1">
          <w:delText>.</w:delText>
        </w:r>
      </w:del>
    </w:p>
    <w:p w14:paraId="2877BC9F" w14:textId="5566F0ED" w:rsidR="006D66DE" w:rsidRPr="00D3165C" w:rsidDel="00E474B1" w:rsidRDefault="006D66DE">
      <w:pPr>
        <w:pStyle w:val="Numbered1"/>
        <w:keepNext/>
        <w:keepLines/>
        <w:pageBreakBefore/>
        <w:numPr>
          <w:ilvl w:val="0"/>
          <w:numId w:val="83"/>
        </w:numPr>
        <w:spacing w:before="360" w:after="160"/>
        <w:outlineLvl w:val="0"/>
        <w:rPr>
          <w:del w:id="990" w:author="Mythili Ramamoorthy" w:date="2022-03-18T17:11:00Z"/>
        </w:rPr>
        <w:pPrChange w:id="991" w:author="Mythili Ramamoorthy" w:date="2022-03-18T17:11:00Z">
          <w:pPr>
            <w:pStyle w:val="Numbered1"/>
            <w:numPr>
              <w:numId w:val="94"/>
            </w:numPr>
          </w:pPr>
        </w:pPrChange>
      </w:pPr>
      <w:del w:id="992" w:author="Mythili Ramamoorthy" w:date="2022-03-18T17:11:00Z">
        <w:r w:rsidRPr="00D3165C" w:rsidDel="00E474B1">
          <w:delText xml:space="preserve">The </w:delText>
        </w:r>
        <w:r w:rsidDel="00E474B1">
          <w:delText>user</w:delText>
        </w:r>
        <w:r w:rsidRPr="00D3165C" w:rsidDel="00E474B1">
          <w:delText xml:space="preserve"> enters Variance Reason and Comments.</w:delText>
        </w:r>
      </w:del>
    </w:p>
    <w:p w14:paraId="148BF76E" w14:textId="6CC720DC" w:rsidR="006D66DE" w:rsidRPr="00D3165C" w:rsidDel="00E474B1" w:rsidRDefault="006D66DE">
      <w:pPr>
        <w:pStyle w:val="Numbered1"/>
        <w:keepNext/>
        <w:keepLines/>
        <w:pageBreakBefore/>
        <w:numPr>
          <w:ilvl w:val="0"/>
          <w:numId w:val="83"/>
        </w:numPr>
        <w:spacing w:before="360" w:after="160"/>
        <w:outlineLvl w:val="0"/>
        <w:rPr>
          <w:del w:id="993" w:author="Mythili Ramamoorthy" w:date="2022-03-18T17:11:00Z"/>
        </w:rPr>
        <w:pPrChange w:id="994" w:author="Mythili Ramamoorthy" w:date="2022-03-18T17:11:00Z">
          <w:pPr>
            <w:pStyle w:val="Numbered1"/>
            <w:numPr>
              <w:numId w:val="94"/>
            </w:numPr>
          </w:pPr>
        </w:pPrChange>
      </w:pPr>
      <w:del w:id="995" w:author="Mythili Ramamoorthy" w:date="2022-03-18T17:11:00Z">
        <w:r w:rsidRPr="00D3165C" w:rsidDel="00E474B1">
          <w:delText xml:space="preserve">The </w:delText>
        </w:r>
        <w:r w:rsidDel="00E474B1">
          <w:delText>user</w:delText>
        </w:r>
        <w:r w:rsidRPr="00D3165C" w:rsidDel="00E474B1">
          <w:delText xml:space="preserve"> clicks Force Close Shift.</w:delText>
        </w:r>
      </w:del>
    </w:p>
    <w:p w14:paraId="589FFE5E" w14:textId="18F170EC" w:rsidR="006D66DE" w:rsidRPr="001D2011" w:rsidDel="00E474B1" w:rsidRDefault="006D66DE">
      <w:pPr>
        <w:pStyle w:val="Numbered1"/>
        <w:keepNext/>
        <w:keepLines/>
        <w:pageBreakBefore/>
        <w:numPr>
          <w:ilvl w:val="0"/>
          <w:numId w:val="83"/>
        </w:numPr>
        <w:spacing w:before="360" w:after="160"/>
        <w:outlineLvl w:val="0"/>
        <w:rPr>
          <w:del w:id="996" w:author="Mythili Ramamoorthy" w:date="2022-03-18T17:11:00Z"/>
        </w:rPr>
        <w:pPrChange w:id="997" w:author="Mythili Ramamoorthy" w:date="2022-03-18T17:11:00Z">
          <w:pPr>
            <w:pStyle w:val="Numbered1"/>
            <w:numPr>
              <w:numId w:val="94"/>
            </w:numPr>
          </w:pPr>
        </w:pPrChange>
      </w:pPr>
      <w:del w:id="998" w:author="Mythili Ramamoorthy" w:date="2022-03-18T17:11:00Z">
        <w:r w:rsidRPr="001D2011" w:rsidDel="00E474B1">
          <w:delText>The System determines whether the variance is under the maximum variation threshold by dollar value or percentage of total.</w:delText>
        </w:r>
      </w:del>
    </w:p>
    <w:p w14:paraId="0CEE39F6" w14:textId="5B1BEABD" w:rsidR="006D66DE" w:rsidRPr="001D2011" w:rsidDel="00E474B1" w:rsidRDefault="006D66DE">
      <w:pPr>
        <w:pStyle w:val="Numbered1"/>
        <w:keepNext/>
        <w:keepLines/>
        <w:pageBreakBefore/>
        <w:numPr>
          <w:ilvl w:val="0"/>
          <w:numId w:val="83"/>
        </w:numPr>
        <w:spacing w:before="360" w:after="160"/>
        <w:outlineLvl w:val="0"/>
        <w:rPr>
          <w:del w:id="999" w:author="Mythili Ramamoorthy" w:date="2022-03-18T17:11:00Z"/>
        </w:rPr>
        <w:pPrChange w:id="1000" w:author="Mythili Ramamoorthy" w:date="2022-03-18T17:11:00Z">
          <w:pPr>
            <w:pStyle w:val="Numbered1"/>
            <w:numPr>
              <w:ilvl w:val="1"/>
              <w:numId w:val="94"/>
            </w:numPr>
            <w:tabs>
              <w:tab w:val="num" w:pos="1080"/>
            </w:tabs>
            <w:ind w:left="1080"/>
          </w:pPr>
        </w:pPrChange>
      </w:pPr>
      <w:del w:id="1001" w:author="Mythili Ramamoorthy" w:date="2022-03-18T17:11:00Z">
        <w:r w:rsidRPr="001D2011" w:rsidDel="00E474B1">
          <w:delText xml:space="preserve">If the variance is under the allowable threshold (Yes), the system proceeds to Step </w:delText>
        </w:r>
        <w:r w:rsidDel="00E474B1">
          <w:delText>8</w:delText>
        </w:r>
        <w:r w:rsidRPr="001D2011" w:rsidDel="00E474B1">
          <w:delText>.</w:delText>
        </w:r>
      </w:del>
    </w:p>
    <w:p w14:paraId="2A3255BB" w14:textId="651D63B9" w:rsidR="006D66DE" w:rsidRPr="001D2011" w:rsidDel="00E474B1" w:rsidRDefault="006D66DE">
      <w:pPr>
        <w:pStyle w:val="Numbered1"/>
        <w:keepNext/>
        <w:keepLines/>
        <w:pageBreakBefore/>
        <w:numPr>
          <w:ilvl w:val="0"/>
          <w:numId w:val="83"/>
        </w:numPr>
        <w:spacing w:before="360" w:after="160"/>
        <w:outlineLvl w:val="0"/>
        <w:rPr>
          <w:del w:id="1002" w:author="Mythili Ramamoorthy" w:date="2022-03-18T17:11:00Z"/>
        </w:rPr>
        <w:pPrChange w:id="1003" w:author="Mythili Ramamoorthy" w:date="2022-03-18T17:11:00Z">
          <w:pPr>
            <w:pStyle w:val="Numbered1"/>
            <w:numPr>
              <w:ilvl w:val="1"/>
              <w:numId w:val="94"/>
            </w:numPr>
            <w:tabs>
              <w:tab w:val="num" w:pos="1080"/>
            </w:tabs>
            <w:ind w:left="1080"/>
          </w:pPr>
        </w:pPrChange>
      </w:pPr>
      <w:del w:id="1004" w:author="Mythili Ramamoorthy" w:date="2022-03-18T17:11:00Z">
        <w:r w:rsidRPr="001D2011" w:rsidDel="00E474B1">
          <w:delText xml:space="preserve">If the variance is equal to or above the maximum allowed threshold (No), the system proceeds to Step </w:delText>
        </w:r>
        <w:r w:rsidDel="00E474B1">
          <w:delText>6</w:delText>
        </w:r>
        <w:r w:rsidRPr="001D2011" w:rsidDel="00E474B1">
          <w:delText>.</w:delText>
        </w:r>
      </w:del>
    </w:p>
    <w:p w14:paraId="680FA5B9" w14:textId="770BFA61" w:rsidR="006D66DE" w:rsidRPr="001D2011" w:rsidDel="00E474B1" w:rsidRDefault="006D66DE">
      <w:pPr>
        <w:pStyle w:val="Numbered1"/>
        <w:keepNext/>
        <w:keepLines/>
        <w:pageBreakBefore/>
        <w:numPr>
          <w:ilvl w:val="0"/>
          <w:numId w:val="83"/>
        </w:numPr>
        <w:spacing w:before="360" w:after="160"/>
        <w:outlineLvl w:val="0"/>
        <w:rPr>
          <w:del w:id="1005" w:author="Mythili Ramamoorthy" w:date="2022-03-18T17:11:00Z"/>
        </w:rPr>
        <w:pPrChange w:id="1006" w:author="Mythili Ramamoorthy" w:date="2022-03-18T17:11:00Z">
          <w:pPr>
            <w:pStyle w:val="Numbered1"/>
            <w:numPr>
              <w:numId w:val="94"/>
            </w:numPr>
          </w:pPr>
        </w:pPrChange>
      </w:pPr>
      <w:del w:id="1007" w:author="Mythili Ramamoorthy" w:date="2022-03-18T17:11:00Z">
        <w:r w:rsidRPr="001D2011" w:rsidDel="00E474B1">
          <w:delText>The System prompts for Supervisor override.</w:delText>
        </w:r>
      </w:del>
    </w:p>
    <w:p w14:paraId="3B558C4A" w14:textId="13581745" w:rsidR="006D66DE" w:rsidRPr="001D2011" w:rsidDel="00E474B1" w:rsidRDefault="006D66DE">
      <w:pPr>
        <w:pStyle w:val="Numbered1"/>
        <w:keepNext/>
        <w:keepLines/>
        <w:pageBreakBefore/>
        <w:numPr>
          <w:ilvl w:val="0"/>
          <w:numId w:val="83"/>
        </w:numPr>
        <w:spacing w:before="360" w:after="160"/>
        <w:outlineLvl w:val="0"/>
        <w:rPr>
          <w:del w:id="1008" w:author="Mythili Ramamoorthy" w:date="2022-03-18T17:11:00Z"/>
        </w:rPr>
        <w:pPrChange w:id="1009" w:author="Mythili Ramamoorthy" w:date="2022-03-18T17:11:00Z">
          <w:pPr>
            <w:pStyle w:val="Numbered1"/>
            <w:numPr>
              <w:numId w:val="94"/>
            </w:numPr>
          </w:pPr>
        </w:pPrChange>
      </w:pPr>
      <w:del w:id="1010" w:author="Mythili Ramamoorthy" w:date="2022-03-18T17:11:00Z">
        <w:r w:rsidRPr="001D2011" w:rsidDel="00E474B1">
          <w:delText>The Supervisor approves</w:delText>
        </w:r>
        <w:r w:rsidR="000F69D0" w:rsidDel="00E474B1">
          <w:delText xml:space="preserve"> the</w:delText>
        </w:r>
        <w:r w:rsidRPr="001D2011" w:rsidDel="00E474B1">
          <w:delText xml:space="preserve"> Force Close, and the </w:delText>
        </w:r>
        <w:r w:rsidR="00265A95" w:rsidDel="00E474B1">
          <w:delText>process goes</w:delText>
        </w:r>
        <w:r w:rsidRPr="001D2011" w:rsidDel="00E474B1">
          <w:delText xml:space="preserve"> to Step 8.</w:delText>
        </w:r>
      </w:del>
    </w:p>
    <w:p w14:paraId="5BF3C3CE" w14:textId="45D4891D" w:rsidR="006D66DE" w:rsidRPr="00D3165C" w:rsidDel="00E474B1" w:rsidRDefault="006D66DE">
      <w:pPr>
        <w:pStyle w:val="Numbered1"/>
        <w:keepNext/>
        <w:keepLines/>
        <w:pageBreakBefore/>
        <w:numPr>
          <w:ilvl w:val="0"/>
          <w:numId w:val="83"/>
        </w:numPr>
        <w:spacing w:before="360" w:after="160"/>
        <w:outlineLvl w:val="0"/>
        <w:rPr>
          <w:del w:id="1011" w:author="Mythili Ramamoorthy" w:date="2022-03-18T17:11:00Z"/>
        </w:rPr>
        <w:pPrChange w:id="1012" w:author="Mythili Ramamoorthy" w:date="2022-03-18T17:11:00Z">
          <w:pPr>
            <w:pStyle w:val="Numbered1"/>
            <w:numPr>
              <w:numId w:val="94"/>
            </w:numPr>
          </w:pPr>
        </w:pPrChange>
      </w:pPr>
      <w:del w:id="1013" w:author="Mythili Ramamoorthy" w:date="2022-03-18T17:11:00Z">
        <w:r w:rsidRPr="00D3165C" w:rsidDel="00E474B1">
          <w:delText>The shift is force-closed successfully. The system displays the confirmation message, “Shift was successfully force closed.” The Shift Status is “Force Closed.” The system navigates to the Close Shift screen. The system makes the appropriate SL entries</w:delText>
        </w:r>
        <w:r w:rsidDel="00E474B1">
          <w:delText>,</w:delText>
        </w:r>
        <w:r w:rsidRPr="00D3165C" w:rsidDel="00E474B1">
          <w:delText xml:space="preserve"> and the process ends.</w:delText>
        </w:r>
      </w:del>
    </w:p>
    <w:p w14:paraId="31AB9645" w14:textId="2140B34C" w:rsidR="006D66DE" w:rsidRPr="00D3165C" w:rsidDel="00E474B1" w:rsidRDefault="006D66DE">
      <w:pPr>
        <w:pStyle w:val="Numbered1"/>
        <w:keepNext/>
        <w:keepLines/>
        <w:pageBreakBefore/>
        <w:numPr>
          <w:ilvl w:val="0"/>
          <w:numId w:val="83"/>
        </w:numPr>
        <w:spacing w:before="360" w:after="160"/>
        <w:outlineLvl w:val="0"/>
        <w:rPr>
          <w:del w:id="1014" w:author="Mythili Ramamoorthy" w:date="2022-03-18T17:11:00Z"/>
        </w:rPr>
        <w:pPrChange w:id="1015" w:author="Mythili Ramamoorthy" w:date="2022-03-18T17:11:00Z">
          <w:pPr>
            <w:pStyle w:val="Numbered1"/>
            <w:numPr>
              <w:numId w:val="94"/>
            </w:numPr>
          </w:pPr>
        </w:pPrChange>
      </w:pPr>
      <w:del w:id="1016" w:author="Mythili Ramamoorthy" w:date="2022-03-18T17:11:00Z">
        <w:r w:rsidRPr="00D3165C" w:rsidDel="00E474B1">
          <w:delText xml:space="preserve">Did the user input </w:delText>
        </w:r>
        <w:r w:rsidR="00F41F46" w:rsidDel="00E474B1">
          <w:delText xml:space="preserve">the </w:delText>
        </w:r>
        <w:r w:rsidRPr="00D3165C" w:rsidDel="00E474B1">
          <w:delText>inventory quantity in the Inventory section?</w:delText>
        </w:r>
      </w:del>
    </w:p>
    <w:p w14:paraId="41449431" w14:textId="0CF533A7" w:rsidR="007C6601" w:rsidRPr="00D3165C" w:rsidDel="00E474B1" w:rsidRDefault="007C6601">
      <w:pPr>
        <w:pStyle w:val="Numbered1"/>
        <w:keepNext/>
        <w:keepLines/>
        <w:pageBreakBefore/>
        <w:numPr>
          <w:ilvl w:val="0"/>
          <w:numId w:val="83"/>
        </w:numPr>
        <w:spacing w:before="360" w:after="160"/>
        <w:outlineLvl w:val="0"/>
        <w:rPr>
          <w:del w:id="1017" w:author="Mythili Ramamoorthy" w:date="2022-03-18T17:11:00Z"/>
        </w:rPr>
        <w:pPrChange w:id="1018" w:author="Mythili Ramamoorthy" w:date="2022-03-18T17:11:00Z">
          <w:pPr>
            <w:pStyle w:val="Numbered1"/>
            <w:numPr>
              <w:ilvl w:val="1"/>
              <w:numId w:val="94"/>
            </w:numPr>
            <w:tabs>
              <w:tab w:val="num" w:pos="1080"/>
            </w:tabs>
            <w:ind w:left="1080"/>
          </w:pPr>
        </w:pPrChange>
      </w:pPr>
      <w:del w:id="1019" w:author="Mythili Ramamoorthy" w:date="2022-03-18T17:11:00Z">
        <w:r w:rsidRPr="00D3165C" w:rsidDel="00E474B1">
          <w:delText xml:space="preserve">If the user entered the inventory quantity in the Inventory section (Yes), the </w:delText>
        </w:r>
        <w:r w:rsidDel="00E474B1">
          <w:delText>process</w:delText>
        </w:r>
        <w:r w:rsidRPr="00D3165C" w:rsidDel="00E474B1">
          <w:delText xml:space="preserve"> goes to step</w:delText>
        </w:r>
        <w:r w:rsidDel="00E474B1">
          <w:delText xml:space="preserve"> 14</w:delText>
        </w:r>
        <w:r w:rsidRPr="00D3165C" w:rsidDel="00E474B1">
          <w:delText>.</w:delText>
        </w:r>
      </w:del>
    </w:p>
    <w:p w14:paraId="1EB0A624" w14:textId="4F8540BF" w:rsidR="006D66DE" w:rsidRPr="00D3165C" w:rsidDel="00E474B1" w:rsidRDefault="006D66DE">
      <w:pPr>
        <w:pStyle w:val="Numbered1"/>
        <w:keepNext/>
        <w:keepLines/>
        <w:pageBreakBefore/>
        <w:numPr>
          <w:ilvl w:val="0"/>
          <w:numId w:val="83"/>
        </w:numPr>
        <w:spacing w:before="360" w:after="160"/>
        <w:outlineLvl w:val="0"/>
        <w:rPr>
          <w:del w:id="1020" w:author="Mythili Ramamoorthy" w:date="2022-03-18T17:11:00Z"/>
        </w:rPr>
        <w:pPrChange w:id="1021" w:author="Mythili Ramamoorthy" w:date="2022-03-18T17:11:00Z">
          <w:pPr>
            <w:pStyle w:val="Numbered1"/>
            <w:numPr>
              <w:ilvl w:val="1"/>
              <w:numId w:val="94"/>
            </w:numPr>
            <w:tabs>
              <w:tab w:val="num" w:pos="1080"/>
            </w:tabs>
            <w:ind w:left="1080"/>
          </w:pPr>
        </w:pPrChange>
      </w:pPr>
      <w:del w:id="1022" w:author="Mythili Ramamoorthy" w:date="2022-03-18T17:11:00Z">
        <w:r w:rsidRPr="00D3165C" w:rsidDel="00E474B1">
          <w:delText xml:space="preserve">If the user did not enter the inventory quantity in the Inventory screen (No), the process goes to step </w:delText>
        </w:r>
        <w:r w:rsidDel="00E474B1">
          <w:delText>10</w:delText>
        </w:r>
        <w:r w:rsidRPr="00D3165C" w:rsidDel="00E474B1">
          <w:delText>.</w:delText>
        </w:r>
      </w:del>
    </w:p>
    <w:p w14:paraId="0098C3D4" w14:textId="300A429B" w:rsidR="006D66DE" w:rsidRPr="00D3165C" w:rsidDel="00E474B1" w:rsidRDefault="006D66DE">
      <w:pPr>
        <w:pStyle w:val="Numbered1"/>
        <w:keepNext/>
        <w:keepLines/>
        <w:pageBreakBefore/>
        <w:numPr>
          <w:ilvl w:val="0"/>
          <w:numId w:val="83"/>
        </w:numPr>
        <w:spacing w:before="360" w:after="160"/>
        <w:outlineLvl w:val="0"/>
        <w:rPr>
          <w:del w:id="1023" w:author="Mythili Ramamoorthy" w:date="2022-03-18T17:11:00Z"/>
        </w:rPr>
        <w:pPrChange w:id="1024" w:author="Mythili Ramamoorthy" w:date="2022-03-18T17:11:00Z">
          <w:pPr>
            <w:pStyle w:val="Numbered1"/>
            <w:numPr>
              <w:numId w:val="94"/>
            </w:numPr>
          </w:pPr>
        </w:pPrChange>
      </w:pPr>
      <w:del w:id="1025" w:author="Mythili Ramamoorthy" w:date="2022-03-18T17:11:00Z">
        <w:r w:rsidRPr="00D3165C" w:rsidDel="00E474B1">
          <w:delText>The user adds inventory items on hand.</w:delText>
        </w:r>
      </w:del>
    </w:p>
    <w:p w14:paraId="7F9D3E67" w14:textId="5AFED8B3" w:rsidR="006D66DE" w:rsidRPr="00D3165C" w:rsidDel="00E474B1" w:rsidRDefault="006D66DE">
      <w:pPr>
        <w:pStyle w:val="Numbered1"/>
        <w:keepNext/>
        <w:keepLines/>
        <w:pageBreakBefore/>
        <w:numPr>
          <w:ilvl w:val="0"/>
          <w:numId w:val="83"/>
        </w:numPr>
        <w:spacing w:before="360" w:after="160"/>
        <w:outlineLvl w:val="0"/>
        <w:rPr>
          <w:del w:id="1026" w:author="Mythili Ramamoorthy" w:date="2022-03-18T17:11:00Z"/>
        </w:rPr>
        <w:pPrChange w:id="1027" w:author="Mythili Ramamoorthy" w:date="2022-03-18T17:11:00Z">
          <w:pPr>
            <w:pStyle w:val="Numbered1"/>
            <w:numPr>
              <w:numId w:val="94"/>
            </w:numPr>
          </w:pPr>
        </w:pPrChange>
      </w:pPr>
      <w:del w:id="1028" w:author="Mythili Ramamoorthy" w:date="2022-03-18T17:11:00Z">
        <w:r w:rsidRPr="00D3165C" w:rsidDel="00E474B1">
          <w:delText>Is the number of user inventory items equal to the entered inventory quantity?</w:delText>
        </w:r>
      </w:del>
    </w:p>
    <w:p w14:paraId="4E7003EF" w14:textId="41034F61" w:rsidR="006D66DE" w:rsidRPr="00D3165C" w:rsidDel="00E474B1" w:rsidRDefault="006D66DE">
      <w:pPr>
        <w:pStyle w:val="Numbered1"/>
        <w:keepNext/>
        <w:keepLines/>
        <w:pageBreakBefore/>
        <w:numPr>
          <w:ilvl w:val="0"/>
          <w:numId w:val="83"/>
        </w:numPr>
        <w:spacing w:before="360" w:after="160"/>
        <w:outlineLvl w:val="0"/>
        <w:rPr>
          <w:del w:id="1029" w:author="Mythili Ramamoorthy" w:date="2022-03-18T17:11:00Z"/>
        </w:rPr>
        <w:pPrChange w:id="1030" w:author="Mythili Ramamoorthy" w:date="2022-03-18T17:11:00Z">
          <w:pPr>
            <w:pStyle w:val="Numbered1"/>
            <w:numPr>
              <w:ilvl w:val="1"/>
              <w:numId w:val="94"/>
            </w:numPr>
            <w:tabs>
              <w:tab w:val="num" w:pos="1080"/>
            </w:tabs>
            <w:ind w:left="1080"/>
          </w:pPr>
        </w:pPrChange>
      </w:pPr>
      <w:del w:id="1031" w:author="Mythili Ramamoorthy" w:date="2022-03-18T17:11:00Z">
        <w:r w:rsidRPr="00D3165C" w:rsidDel="00E474B1">
          <w:delText>If the inventory items equal</w:delText>
        </w:r>
        <w:r w:rsidDel="00E474B1">
          <w:delText>s</w:delText>
        </w:r>
        <w:r w:rsidRPr="00D3165C" w:rsidDel="00E474B1">
          <w:delText xml:space="preserve"> the inventory quantity (Yes), the </w:delText>
        </w:r>
        <w:r w:rsidDel="00E474B1">
          <w:delText>process</w:delText>
        </w:r>
        <w:r w:rsidRPr="00D3165C" w:rsidDel="00E474B1">
          <w:delText xml:space="preserve"> goes to step </w:delText>
        </w:r>
        <w:r w:rsidDel="00E474B1">
          <w:delText>22</w:delText>
        </w:r>
      </w:del>
      <w:ins w:id="1032" w:author="Reba Reames" w:date="2021-12-27T10:06:00Z">
        <w:del w:id="1033" w:author="Mythili Ramamoorthy" w:date="2022-03-18T17:11:00Z">
          <w:r w:rsidR="000254D6" w:rsidDel="00E474B1">
            <w:delText>2</w:delText>
          </w:r>
        </w:del>
      </w:ins>
      <w:del w:id="1034" w:author="Mythili Ramamoorthy" w:date="2022-03-18T17:11:00Z">
        <w:r w:rsidRPr="00D3165C" w:rsidDel="00E474B1">
          <w:delText>.</w:delText>
        </w:r>
      </w:del>
    </w:p>
    <w:p w14:paraId="3A53B946" w14:textId="5765801C" w:rsidR="006D66DE" w:rsidRPr="00D3165C" w:rsidDel="00E474B1" w:rsidRDefault="006D66DE">
      <w:pPr>
        <w:pStyle w:val="Numbered1"/>
        <w:keepNext/>
        <w:keepLines/>
        <w:pageBreakBefore/>
        <w:numPr>
          <w:ilvl w:val="0"/>
          <w:numId w:val="83"/>
        </w:numPr>
        <w:spacing w:before="360" w:after="160"/>
        <w:outlineLvl w:val="0"/>
        <w:rPr>
          <w:del w:id="1035" w:author="Mythili Ramamoorthy" w:date="2022-03-18T17:11:00Z"/>
        </w:rPr>
        <w:pPrChange w:id="1036" w:author="Mythili Ramamoorthy" w:date="2022-03-18T17:11:00Z">
          <w:pPr>
            <w:pStyle w:val="Numbered1"/>
            <w:numPr>
              <w:ilvl w:val="1"/>
              <w:numId w:val="94"/>
            </w:numPr>
            <w:tabs>
              <w:tab w:val="num" w:pos="1080"/>
            </w:tabs>
            <w:ind w:left="1080"/>
          </w:pPr>
        </w:pPrChange>
      </w:pPr>
      <w:del w:id="1037" w:author="Mythili Ramamoorthy" w:date="2022-03-18T17:11:00Z">
        <w:r w:rsidRPr="00D3165C" w:rsidDel="00E474B1">
          <w:delText xml:space="preserve">If the inventory items do not equal the inventory quantity (No), the </w:delText>
        </w:r>
        <w:r w:rsidDel="00E474B1">
          <w:delText>process</w:delText>
        </w:r>
        <w:r w:rsidRPr="00D3165C" w:rsidDel="00E474B1">
          <w:delText xml:space="preserve"> goes to step </w:delText>
        </w:r>
        <w:r w:rsidDel="00E474B1">
          <w:delText>12</w:delText>
        </w:r>
        <w:r w:rsidRPr="00D3165C" w:rsidDel="00E474B1">
          <w:delText>.</w:delText>
        </w:r>
      </w:del>
    </w:p>
    <w:p w14:paraId="38F776EA" w14:textId="07F5ACB8" w:rsidR="006D66DE" w:rsidRPr="00D3165C" w:rsidDel="00E474B1" w:rsidRDefault="006D66DE">
      <w:pPr>
        <w:pStyle w:val="Numbered1"/>
        <w:keepNext/>
        <w:keepLines/>
        <w:pageBreakBefore/>
        <w:numPr>
          <w:ilvl w:val="0"/>
          <w:numId w:val="83"/>
        </w:numPr>
        <w:spacing w:before="360" w:after="160"/>
        <w:outlineLvl w:val="0"/>
        <w:rPr>
          <w:del w:id="1038" w:author="Mythili Ramamoorthy" w:date="2022-03-18T17:11:00Z"/>
        </w:rPr>
        <w:pPrChange w:id="1039" w:author="Mythili Ramamoorthy" w:date="2022-03-18T17:11:00Z">
          <w:pPr>
            <w:pStyle w:val="Numbered1"/>
            <w:numPr>
              <w:numId w:val="94"/>
            </w:numPr>
          </w:pPr>
        </w:pPrChange>
      </w:pPr>
      <w:del w:id="1040" w:author="Mythili Ramamoorthy" w:date="2022-03-18T17:11:00Z">
        <w:r w:rsidRPr="00D3165C" w:rsidDel="00E474B1">
          <w:delText>The user clicks Force Close.</w:delText>
        </w:r>
      </w:del>
    </w:p>
    <w:p w14:paraId="0899C99A" w14:textId="126F5AD2" w:rsidR="006D66DE" w:rsidRPr="00D3165C" w:rsidDel="00E474B1" w:rsidRDefault="006D66DE">
      <w:pPr>
        <w:pStyle w:val="Numbered1"/>
        <w:keepNext/>
        <w:keepLines/>
        <w:pageBreakBefore/>
        <w:numPr>
          <w:ilvl w:val="0"/>
          <w:numId w:val="83"/>
        </w:numPr>
        <w:spacing w:before="360" w:after="160"/>
        <w:outlineLvl w:val="0"/>
        <w:rPr>
          <w:del w:id="1041" w:author="Mythili Ramamoorthy" w:date="2022-03-18T17:11:00Z"/>
        </w:rPr>
        <w:pPrChange w:id="1042" w:author="Mythili Ramamoorthy" w:date="2022-03-18T17:11:00Z">
          <w:pPr>
            <w:pStyle w:val="Numbered1"/>
            <w:numPr>
              <w:numId w:val="94"/>
            </w:numPr>
          </w:pPr>
        </w:pPrChange>
      </w:pPr>
      <w:del w:id="1043" w:author="Mythili Ramamoorthy" w:date="2022-03-18T17:11:00Z">
        <w:r w:rsidRPr="00D3165C" w:rsidDel="00E474B1">
          <w:delText>The system calculates</w:delText>
        </w:r>
        <w:r w:rsidR="00763223" w:rsidDel="00E474B1">
          <w:delText xml:space="preserve"> the</w:delText>
        </w:r>
        <w:r w:rsidRPr="00D3165C" w:rsidDel="00E474B1">
          <w:delText xml:space="preserve"> missing inventory items based on the entered inventory items</w:delText>
        </w:r>
        <w:r w:rsidDel="00E474B1">
          <w:delText>, and the process</w:delText>
        </w:r>
        <w:r w:rsidRPr="00D3165C" w:rsidDel="00E474B1">
          <w:delText xml:space="preserve"> goes to step </w:delText>
        </w:r>
        <w:r w:rsidDel="00E474B1">
          <w:delText>15</w:delText>
        </w:r>
        <w:r w:rsidRPr="00D3165C" w:rsidDel="00E474B1">
          <w:delText>.</w:delText>
        </w:r>
      </w:del>
    </w:p>
    <w:p w14:paraId="0ED7BD37" w14:textId="5E045389" w:rsidR="006D66DE" w:rsidRPr="00D3165C" w:rsidDel="00E474B1" w:rsidRDefault="006D66DE">
      <w:pPr>
        <w:pStyle w:val="Numbered1"/>
        <w:keepNext/>
        <w:keepLines/>
        <w:pageBreakBefore/>
        <w:numPr>
          <w:ilvl w:val="0"/>
          <w:numId w:val="83"/>
        </w:numPr>
        <w:spacing w:before="360" w:after="160"/>
        <w:outlineLvl w:val="0"/>
        <w:rPr>
          <w:del w:id="1044" w:author="Mythili Ramamoorthy" w:date="2022-03-18T17:11:00Z"/>
        </w:rPr>
        <w:pPrChange w:id="1045" w:author="Mythili Ramamoorthy" w:date="2022-03-18T17:11:00Z">
          <w:pPr>
            <w:pStyle w:val="Numbered1"/>
            <w:numPr>
              <w:numId w:val="94"/>
            </w:numPr>
          </w:pPr>
        </w:pPrChange>
      </w:pPr>
      <w:del w:id="1046" w:author="Mythili Ramamoorthy" w:date="2022-03-18T17:11:00Z">
        <w:r w:rsidRPr="00D3165C" w:rsidDel="00E474B1">
          <w:delText>The system assumes that all the accepted inventory items are missing inventory items.</w:delText>
        </w:r>
      </w:del>
    </w:p>
    <w:p w14:paraId="0582972A" w14:textId="5C2F01DF" w:rsidR="006D66DE" w:rsidRPr="00D3165C" w:rsidDel="00E474B1" w:rsidRDefault="006D66DE">
      <w:pPr>
        <w:pStyle w:val="Numbered1"/>
        <w:keepNext/>
        <w:keepLines/>
        <w:pageBreakBefore/>
        <w:numPr>
          <w:ilvl w:val="0"/>
          <w:numId w:val="83"/>
        </w:numPr>
        <w:spacing w:before="360" w:after="160"/>
        <w:outlineLvl w:val="0"/>
        <w:rPr>
          <w:del w:id="1047" w:author="Mythili Ramamoorthy" w:date="2022-03-18T17:11:00Z"/>
        </w:rPr>
        <w:pPrChange w:id="1048" w:author="Mythili Ramamoorthy" w:date="2022-03-18T17:11:00Z">
          <w:pPr>
            <w:pStyle w:val="Numbered1"/>
            <w:numPr>
              <w:numId w:val="94"/>
            </w:numPr>
          </w:pPr>
        </w:pPrChange>
      </w:pPr>
      <w:del w:id="1049" w:author="Mythili Ramamoorthy" w:date="2022-03-18T17:11:00Z">
        <w:r w:rsidRPr="00D3165C" w:rsidDel="00E474B1">
          <w:delText xml:space="preserve">The system displays all missing inventory items for confirmation as lost items by the </w:delText>
        </w:r>
        <w:r w:rsidDel="00E474B1">
          <w:delText>user</w:delText>
        </w:r>
        <w:r w:rsidRPr="00D3165C" w:rsidDel="00E474B1">
          <w:delText>.</w:delText>
        </w:r>
      </w:del>
    </w:p>
    <w:p w14:paraId="7DEDD1DD" w14:textId="144420AD" w:rsidR="006D66DE" w:rsidRPr="00D3165C" w:rsidDel="00E474B1" w:rsidRDefault="006D66DE">
      <w:pPr>
        <w:pStyle w:val="Numbered1"/>
        <w:keepNext/>
        <w:keepLines/>
        <w:pageBreakBefore/>
        <w:numPr>
          <w:ilvl w:val="0"/>
          <w:numId w:val="83"/>
        </w:numPr>
        <w:spacing w:before="360" w:after="160"/>
        <w:outlineLvl w:val="0"/>
        <w:rPr>
          <w:del w:id="1050" w:author="Mythili Ramamoorthy" w:date="2022-03-18T17:11:00Z"/>
        </w:rPr>
        <w:pPrChange w:id="1051" w:author="Mythili Ramamoorthy" w:date="2022-03-18T17:11:00Z">
          <w:pPr>
            <w:pStyle w:val="Numbered1"/>
            <w:numPr>
              <w:numId w:val="94"/>
            </w:numPr>
          </w:pPr>
        </w:pPrChange>
      </w:pPr>
      <w:del w:id="1052" w:author="Mythili Ramamoorthy" w:date="2022-03-18T17:11:00Z">
        <w:r w:rsidRPr="00D3165C" w:rsidDel="00E474B1">
          <w:delText xml:space="preserve">The </w:delText>
        </w:r>
        <w:r w:rsidDel="00E474B1">
          <w:delText>user</w:delText>
        </w:r>
        <w:r w:rsidRPr="00D3165C" w:rsidDel="00E474B1">
          <w:delText xml:space="preserve"> confirms lost items.</w:delText>
        </w:r>
      </w:del>
    </w:p>
    <w:p w14:paraId="2799008D" w14:textId="4E9E6419" w:rsidR="006D66DE" w:rsidRPr="00D3165C" w:rsidDel="00E474B1" w:rsidRDefault="006D66DE">
      <w:pPr>
        <w:pStyle w:val="Numbered1"/>
        <w:keepNext/>
        <w:keepLines/>
        <w:pageBreakBefore/>
        <w:numPr>
          <w:ilvl w:val="0"/>
          <w:numId w:val="83"/>
        </w:numPr>
        <w:spacing w:before="360" w:after="160"/>
        <w:outlineLvl w:val="0"/>
        <w:rPr>
          <w:del w:id="1053" w:author="Mythili Ramamoorthy" w:date="2022-03-18T17:11:00Z"/>
        </w:rPr>
        <w:pPrChange w:id="1054" w:author="Mythili Ramamoorthy" w:date="2022-03-18T17:11:00Z">
          <w:pPr>
            <w:pStyle w:val="Numbered1"/>
            <w:numPr>
              <w:numId w:val="94"/>
            </w:numPr>
          </w:pPr>
        </w:pPrChange>
      </w:pPr>
      <w:del w:id="1055" w:author="Mythili Ramamoorthy" w:date="2022-03-18T17:11:00Z">
        <w:r w:rsidRPr="00D3165C" w:rsidDel="00E474B1">
          <w:delText xml:space="preserve">The system attempts to balance the shift excluding the lost items. </w:delText>
        </w:r>
      </w:del>
    </w:p>
    <w:p w14:paraId="33B6DF0A" w14:textId="2F9E4CE3" w:rsidR="006D66DE" w:rsidRPr="00D3165C" w:rsidDel="00E474B1" w:rsidRDefault="006D66DE">
      <w:pPr>
        <w:pStyle w:val="Numbered1"/>
        <w:keepNext/>
        <w:keepLines/>
        <w:pageBreakBefore/>
        <w:numPr>
          <w:ilvl w:val="0"/>
          <w:numId w:val="83"/>
        </w:numPr>
        <w:spacing w:before="360" w:after="160"/>
        <w:outlineLvl w:val="0"/>
        <w:rPr>
          <w:del w:id="1056" w:author="Mythili Ramamoorthy" w:date="2022-03-18T17:11:00Z"/>
        </w:rPr>
        <w:pPrChange w:id="1057" w:author="Mythili Ramamoorthy" w:date="2022-03-18T17:11:00Z">
          <w:pPr>
            <w:pStyle w:val="Numbered1"/>
            <w:numPr>
              <w:numId w:val="94"/>
            </w:numPr>
          </w:pPr>
        </w:pPrChange>
      </w:pPr>
      <w:del w:id="1058" w:author="Mythili Ramamoorthy" w:date="2022-03-18T17:11:00Z">
        <w:r w:rsidRPr="00D3165C" w:rsidDel="00E474B1">
          <w:delText>Is the shift balanced?</w:delText>
        </w:r>
      </w:del>
    </w:p>
    <w:p w14:paraId="099756DB" w14:textId="7FEDDA9D" w:rsidR="006D66DE" w:rsidRPr="00D3165C" w:rsidDel="00E474B1" w:rsidRDefault="006D66DE">
      <w:pPr>
        <w:pStyle w:val="Numbered1"/>
        <w:keepNext/>
        <w:keepLines/>
        <w:pageBreakBefore/>
        <w:numPr>
          <w:ilvl w:val="0"/>
          <w:numId w:val="83"/>
        </w:numPr>
        <w:spacing w:before="360" w:after="160"/>
        <w:outlineLvl w:val="0"/>
        <w:rPr>
          <w:del w:id="1059" w:author="Mythili Ramamoorthy" w:date="2022-03-18T17:11:00Z"/>
        </w:rPr>
        <w:pPrChange w:id="1060" w:author="Mythili Ramamoorthy" w:date="2022-03-18T17:11:00Z">
          <w:pPr>
            <w:pStyle w:val="Numbered1"/>
            <w:numPr>
              <w:ilvl w:val="1"/>
              <w:numId w:val="94"/>
            </w:numPr>
            <w:tabs>
              <w:tab w:val="num" w:pos="1080"/>
            </w:tabs>
            <w:ind w:left="1080"/>
          </w:pPr>
        </w:pPrChange>
      </w:pPr>
      <w:del w:id="1061" w:author="Mythili Ramamoorthy" w:date="2022-03-18T17:11:00Z">
        <w:r w:rsidRPr="00D3165C" w:rsidDel="00E474B1">
          <w:delText xml:space="preserve">If the shift is balanced (Yes), the </w:delText>
        </w:r>
        <w:r w:rsidDel="00E474B1">
          <w:delText>process</w:delText>
        </w:r>
        <w:r w:rsidRPr="00D3165C" w:rsidDel="00E474B1">
          <w:delText xml:space="preserve"> goes to step </w:delText>
        </w:r>
        <w:r w:rsidDel="00E474B1">
          <w:delText>22</w:delText>
        </w:r>
        <w:r w:rsidRPr="00D3165C" w:rsidDel="00E474B1">
          <w:delText>.</w:delText>
        </w:r>
      </w:del>
    </w:p>
    <w:p w14:paraId="0DEBC955" w14:textId="76B4ACFA" w:rsidR="006D66DE" w:rsidRPr="00D3165C" w:rsidDel="00E474B1" w:rsidRDefault="006D66DE">
      <w:pPr>
        <w:pStyle w:val="Numbered1"/>
        <w:keepNext/>
        <w:keepLines/>
        <w:pageBreakBefore/>
        <w:numPr>
          <w:ilvl w:val="0"/>
          <w:numId w:val="83"/>
        </w:numPr>
        <w:spacing w:before="360" w:after="160"/>
        <w:outlineLvl w:val="0"/>
        <w:rPr>
          <w:del w:id="1062" w:author="Mythili Ramamoorthy" w:date="2022-03-18T17:11:00Z"/>
        </w:rPr>
        <w:pPrChange w:id="1063" w:author="Mythili Ramamoorthy" w:date="2022-03-18T17:11:00Z">
          <w:pPr>
            <w:pStyle w:val="Numbered1"/>
            <w:numPr>
              <w:ilvl w:val="1"/>
              <w:numId w:val="94"/>
            </w:numPr>
            <w:tabs>
              <w:tab w:val="num" w:pos="1080"/>
            </w:tabs>
            <w:ind w:left="1080"/>
          </w:pPr>
        </w:pPrChange>
      </w:pPr>
      <w:del w:id="1064" w:author="Mythili Ramamoorthy" w:date="2022-03-18T17:11:00Z">
        <w:r w:rsidRPr="00D3165C" w:rsidDel="00E474B1">
          <w:delText xml:space="preserve">If the shift is not balanced (No), the </w:delText>
        </w:r>
        <w:r w:rsidDel="00E474B1">
          <w:delText>process</w:delText>
        </w:r>
        <w:r w:rsidRPr="00D3165C" w:rsidDel="00E474B1">
          <w:delText xml:space="preserve"> goes to step </w:delText>
        </w:r>
        <w:r w:rsidDel="00E474B1">
          <w:delText>19</w:delText>
        </w:r>
        <w:r w:rsidRPr="00D3165C" w:rsidDel="00E474B1">
          <w:delText>.</w:delText>
        </w:r>
      </w:del>
    </w:p>
    <w:p w14:paraId="29977714" w14:textId="05DBD5F1" w:rsidR="006D66DE" w:rsidRPr="00D3165C" w:rsidDel="00E474B1" w:rsidRDefault="006D66DE">
      <w:pPr>
        <w:pStyle w:val="Numbered1"/>
        <w:keepNext/>
        <w:keepLines/>
        <w:pageBreakBefore/>
        <w:numPr>
          <w:ilvl w:val="0"/>
          <w:numId w:val="83"/>
        </w:numPr>
        <w:spacing w:before="360" w:after="160"/>
        <w:outlineLvl w:val="0"/>
        <w:rPr>
          <w:del w:id="1065" w:author="Mythili Ramamoorthy" w:date="2022-03-18T17:11:00Z"/>
        </w:rPr>
        <w:pPrChange w:id="1066" w:author="Mythili Ramamoorthy" w:date="2022-03-18T17:11:00Z">
          <w:pPr>
            <w:pStyle w:val="Numbered1"/>
            <w:numPr>
              <w:numId w:val="94"/>
            </w:numPr>
          </w:pPr>
        </w:pPrChange>
      </w:pPr>
      <w:del w:id="1067" w:author="Mythili Ramamoorthy" w:date="2022-03-18T17:11:00Z">
        <w:r w:rsidRPr="00D3165C" w:rsidDel="00E474B1">
          <w:delText>The system checks if inventory returned by the customer are in defective or returned status.</w:delText>
        </w:r>
      </w:del>
    </w:p>
    <w:p w14:paraId="32C012C2" w14:textId="793B4BD6" w:rsidR="006D66DE" w:rsidRPr="00D3165C" w:rsidDel="00E474B1" w:rsidRDefault="006D66DE">
      <w:pPr>
        <w:pStyle w:val="Numbered1"/>
        <w:keepNext/>
        <w:keepLines/>
        <w:pageBreakBefore/>
        <w:numPr>
          <w:ilvl w:val="0"/>
          <w:numId w:val="83"/>
        </w:numPr>
        <w:spacing w:before="360" w:after="160"/>
        <w:outlineLvl w:val="0"/>
        <w:rPr>
          <w:del w:id="1068" w:author="Mythili Ramamoorthy" w:date="2022-03-18T17:11:00Z"/>
        </w:rPr>
        <w:pPrChange w:id="1069" w:author="Mythili Ramamoorthy" w:date="2022-03-18T17:11:00Z">
          <w:pPr>
            <w:pStyle w:val="Numbered1"/>
            <w:numPr>
              <w:ilvl w:val="1"/>
              <w:numId w:val="94"/>
            </w:numPr>
            <w:tabs>
              <w:tab w:val="num" w:pos="1080"/>
            </w:tabs>
            <w:ind w:left="1080"/>
          </w:pPr>
        </w:pPrChange>
      </w:pPr>
      <w:del w:id="1070" w:author="Mythili Ramamoorthy" w:date="2022-03-18T17:11:00Z">
        <w:r w:rsidRPr="00D3165C" w:rsidDel="00E474B1">
          <w:delText xml:space="preserve">If there is customer returned inventory in defective or returned status (Yes), the </w:delText>
        </w:r>
        <w:r w:rsidDel="00E474B1">
          <w:delText>process</w:delText>
        </w:r>
        <w:r w:rsidRPr="00D3165C" w:rsidDel="00E474B1">
          <w:delText xml:space="preserve"> goes to step </w:delText>
        </w:r>
        <w:r w:rsidDel="00E474B1">
          <w:delText>20</w:delText>
        </w:r>
        <w:r w:rsidRPr="00D3165C" w:rsidDel="00E474B1">
          <w:delText>.</w:delText>
        </w:r>
      </w:del>
    </w:p>
    <w:p w14:paraId="0D9C63D0" w14:textId="555B9690" w:rsidR="006D66DE" w:rsidRPr="00D3165C" w:rsidDel="00E474B1" w:rsidRDefault="006D66DE">
      <w:pPr>
        <w:pStyle w:val="Numbered1"/>
        <w:keepNext/>
        <w:keepLines/>
        <w:pageBreakBefore/>
        <w:numPr>
          <w:ilvl w:val="0"/>
          <w:numId w:val="83"/>
        </w:numPr>
        <w:spacing w:before="360" w:after="160"/>
        <w:outlineLvl w:val="0"/>
        <w:rPr>
          <w:del w:id="1071" w:author="Mythili Ramamoorthy" w:date="2022-03-18T17:11:00Z"/>
        </w:rPr>
        <w:pPrChange w:id="1072" w:author="Mythili Ramamoorthy" w:date="2022-03-18T17:11:00Z">
          <w:pPr>
            <w:pStyle w:val="Numbered1"/>
            <w:numPr>
              <w:ilvl w:val="1"/>
              <w:numId w:val="94"/>
            </w:numPr>
            <w:tabs>
              <w:tab w:val="num" w:pos="1080"/>
            </w:tabs>
            <w:ind w:left="1080"/>
          </w:pPr>
        </w:pPrChange>
      </w:pPr>
      <w:del w:id="1073" w:author="Mythili Ramamoorthy" w:date="2022-03-18T17:11:00Z">
        <w:r w:rsidRPr="00D3165C" w:rsidDel="00E474B1">
          <w:delText xml:space="preserve">If there are no customer returned inventory in defective or returned status (No), the </w:delText>
        </w:r>
        <w:r w:rsidDel="00E474B1">
          <w:delText>process</w:delText>
        </w:r>
        <w:r w:rsidRPr="00D3165C" w:rsidDel="00E474B1">
          <w:delText xml:space="preserve"> goes to step </w:delText>
        </w:r>
        <w:r w:rsidDel="00E474B1">
          <w:delText>3</w:delText>
        </w:r>
        <w:r w:rsidRPr="00D3165C" w:rsidDel="00E474B1">
          <w:delText>.</w:delText>
        </w:r>
      </w:del>
    </w:p>
    <w:p w14:paraId="43ADD30B" w14:textId="494AF22C" w:rsidR="006D66DE" w:rsidRPr="00D3165C" w:rsidDel="00E474B1" w:rsidRDefault="006D66DE">
      <w:pPr>
        <w:pStyle w:val="Numbered1"/>
        <w:keepNext/>
        <w:keepLines/>
        <w:pageBreakBefore/>
        <w:numPr>
          <w:ilvl w:val="0"/>
          <w:numId w:val="83"/>
        </w:numPr>
        <w:spacing w:before="360" w:after="160"/>
        <w:outlineLvl w:val="0"/>
        <w:rPr>
          <w:del w:id="1074" w:author="Mythili Ramamoorthy" w:date="2022-03-18T17:11:00Z"/>
        </w:rPr>
        <w:pPrChange w:id="1075" w:author="Mythili Ramamoorthy" w:date="2022-03-18T17:11:00Z">
          <w:pPr>
            <w:pStyle w:val="Numbered1"/>
            <w:keepNext/>
            <w:keepLines/>
            <w:numPr>
              <w:numId w:val="94"/>
            </w:numPr>
          </w:pPr>
        </w:pPrChange>
      </w:pPr>
      <w:del w:id="1076" w:author="Mythili Ramamoorthy" w:date="2022-03-18T17:11:00Z">
        <w:r w:rsidRPr="00D3165C" w:rsidDel="00E474B1">
          <w:delText>The system checks if the user has chosen to return their inventory in defective or returned status.</w:delText>
        </w:r>
      </w:del>
    </w:p>
    <w:p w14:paraId="7E861479" w14:textId="0883C879" w:rsidR="006D66DE" w:rsidRPr="00D3165C" w:rsidDel="00E474B1" w:rsidRDefault="006D66DE">
      <w:pPr>
        <w:pStyle w:val="Numbered1"/>
        <w:keepNext/>
        <w:keepLines/>
        <w:pageBreakBefore/>
        <w:numPr>
          <w:ilvl w:val="0"/>
          <w:numId w:val="83"/>
        </w:numPr>
        <w:spacing w:before="360" w:after="160"/>
        <w:outlineLvl w:val="0"/>
        <w:rPr>
          <w:del w:id="1077" w:author="Mythili Ramamoorthy" w:date="2022-03-18T17:11:00Z"/>
        </w:rPr>
        <w:pPrChange w:id="1078" w:author="Mythili Ramamoorthy" w:date="2022-03-18T17:11:00Z">
          <w:pPr>
            <w:pStyle w:val="Numbered1"/>
            <w:keepNext/>
            <w:keepLines/>
            <w:numPr>
              <w:ilvl w:val="1"/>
              <w:numId w:val="94"/>
            </w:numPr>
            <w:tabs>
              <w:tab w:val="num" w:pos="1080"/>
            </w:tabs>
            <w:ind w:left="1080"/>
          </w:pPr>
        </w:pPrChange>
      </w:pPr>
      <w:del w:id="1079" w:author="Mythili Ramamoorthy" w:date="2022-03-18T17:11:00Z">
        <w:r w:rsidRPr="00D3165C" w:rsidDel="00E474B1">
          <w:delText xml:space="preserve">If the user has chosen to return the customer returned inventory (Yes), the </w:delText>
        </w:r>
        <w:r w:rsidDel="00E474B1">
          <w:delText>process</w:delText>
        </w:r>
        <w:r w:rsidRPr="00D3165C" w:rsidDel="00E474B1">
          <w:delText xml:space="preserve"> goes to step </w:delText>
        </w:r>
        <w:r w:rsidDel="00E474B1">
          <w:delText>3</w:delText>
        </w:r>
        <w:r w:rsidRPr="00D3165C" w:rsidDel="00E474B1">
          <w:delText>.</w:delText>
        </w:r>
      </w:del>
    </w:p>
    <w:p w14:paraId="78CC7119" w14:textId="08BFD845" w:rsidR="006D66DE" w:rsidRPr="00D3165C" w:rsidDel="00E474B1" w:rsidRDefault="006D66DE">
      <w:pPr>
        <w:pStyle w:val="Numbered1"/>
        <w:keepNext/>
        <w:keepLines/>
        <w:pageBreakBefore/>
        <w:numPr>
          <w:ilvl w:val="0"/>
          <w:numId w:val="83"/>
        </w:numPr>
        <w:spacing w:before="360" w:after="160"/>
        <w:outlineLvl w:val="0"/>
        <w:rPr>
          <w:del w:id="1080" w:author="Mythili Ramamoorthy" w:date="2022-03-18T17:11:00Z"/>
        </w:rPr>
        <w:pPrChange w:id="1081" w:author="Mythili Ramamoorthy" w:date="2022-03-18T17:11:00Z">
          <w:pPr>
            <w:pStyle w:val="Numbered1"/>
            <w:numPr>
              <w:ilvl w:val="1"/>
              <w:numId w:val="94"/>
            </w:numPr>
            <w:tabs>
              <w:tab w:val="num" w:pos="1080"/>
            </w:tabs>
            <w:ind w:left="1080"/>
          </w:pPr>
        </w:pPrChange>
      </w:pPr>
      <w:del w:id="1082" w:author="Mythili Ramamoorthy" w:date="2022-03-18T17:11:00Z">
        <w:r w:rsidRPr="00D3165C" w:rsidDel="00E474B1">
          <w:delText xml:space="preserve">If the user has not chosen to return the customer returned inventory (No), the </w:delText>
        </w:r>
        <w:r w:rsidDel="00E474B1">
          <w:delText>process</w:delText>
        </w:r>
        <w:r w:rsidRPr="00D3165C" w:rsidDel="00E474B1">
          <w:delText xml:space="preserve"> goes to step </w:delText>
        </w:r>
        <w:r w:rsidDel="00E474B1">
          <w:delText>21</w:delText>
        </w:r>
        <w:r w:rsidRPr="00D3165C" w:rsidDel="00E474B1">
          <w:delText>.</w:delText>
        </w:r>
      </w:del>
    </w:p>
    <w:p w14:paraId="561BB1C2" w14:textId="097644C1" w:rsidR="006D66DE" w:rsidRPr="00D3165C" w:rsidDel="00E474B1" w:rsidRDefault="006D66DE">
      <w:pPr>
        <w:pStyle w:val="Numbered1"/>
        <w:keepNext/>
        <w:keepLines/>
        <w:pageBreakBefore/>
        <w:numPr>
          <w:ilvl w:val="0"/>
          <w:numId w:val="83"/>
        </w:numPr>
        <w:spacing w:before="360" w:after="160"/>
        <w:outlineLvl w:val="0"/>
        <w:rPr>
          <w:del w:id="1083" w:author="Mythili Ramamoorthy" w:date="2022-03-18T17:11:00Z"/>
        </w:rPr>
        <w:pPrChange w:id="1084" w:author="Mythili Ramamoorthy" w:date="2022-03-18T17:11:00Z">
          <w:pPr>
            <w:pStyle w:val="Numbered1"/>
            <w:numPr>
              <w:numId w:val="94"/>
            </w:numPr>
          </w:pPr>
        </w:pPrChange>
      </w:pPr>
      <w:del w:id="1085" w:author="Mythili Ramamoorthy" w:date="2022-03-18T17:11:00Z">
        <w:r w:rsidRPr="00D3165C" w:rsidDel="00E474B1">
          <w:delText xml:space="preserve">The system notifies the users that by continuing, their defective and/or returned inventory is marked as lost. </w:delText>
        </w:r>
      </w:del>
    </w:p>
    <w:p w14:paraId="7F7F4C0B" w14:textId="577CBB3F" w:rsidR="006D66DE" w:rsidRPr="00D3165C" w:rsidDel="00E474B1" w:rsidRDefault="006D66DE">
      <w:pPr>
        <w:pStyle w:val="Numbered1"/>
        <w:keepNext/>
        <w:keepLines/>
        <w:pageBreakBefore/>
        <w:numPr>
          <w:ilvl w:val="0"/>
          <w:numId w:val="83"/>
        </w:numPr>
        <w:spacing w:before="360" w:after="160"/>
        <w:outlineLvl w:val="0"/>
        <w:rPr>
          <w:del w:id="1086" w:author="Mythili Ramamoorthy" w:date="2022-03-18T17:11:00Z"/>
        </w:rPr>
        <w:pPrChange w:id="1087" w:author="Mythili Ramamoorthy" w:date="2022-03-18T17:11:00Z">
          <w:pPr>
            <w:pStyle w:val="Numbered1"/>
            <w:numPr>
              <w:ilvl w:val="1"/>
              <w:numId w:val="94"/>
            </w:numPr>
            <w:tabs>
              <w:tab w:val="num" w:pos="1080"/>
            </w:tabs>
            <w:ind w:left="1080"/>
          </w:pPr>
        </w:pPrChange>
      </w:pPr>
      <w:del w:id="1088" w:author="Mythili Ramamoorthy" w:date="2022-03-18T17:11:00Z">
        <w:r w:rsidRPr="00D3165C" w:rsidDel="00E474B1">
          <w:delText xml:space="preserve">If the user chooses to stop and change the selection (Yes), the </w:delText>
        </w:r>
        <w:r w:rsidDel="00E474B1">
          <w:delText>process</w:delText>
        </w:r>
        <w:r w:rsidRPr="00D3165C" w:rsidDel="00E474B1">
          <w:delText xml:space="preserve"> goes to step </w:delText>
        </w:r>
        <w:r w:rsidDel="00E474B1">
          <w:delText>18</w:delText>
        </w:r>
        <w:r w:rsidRPr="00D3165C" w:rsidDel="00E474B1">
          <w:delText>.</w:delText>
        </w:r>
      </w:del>
    </w:p>
    <w:p w14:paraId="519549C4" w14:textId="3C450532" w:rsidR="006D66DE" w:rsidRPr="00D3165C" w:rsidDel="00E474B1" w:rsidRDefault="006D66DE">
      <w:pPr>
        <w:pStyle w:val="Numbered1"/>
        <w:keepNext/>
        <w:keepLines/>
        <w:pageBreakBefore/>
        <w:numPr>
          <w:ilvl w:val="0"/>
          <w:numId w:val="83"/>
        </w:numPr>
        <w:spacing w:before="360" w:after="160"/>
        <w:outlineLvl w:val="0"/>
        <w:rPr>
          <w:del w:id="1089" w:author="Mythili Ramamoorthy" w:date="2022-03-18T17:11:00Z"/>
        </w:rPr>
        <w:pPrChange w:id="1090" w:author="Mythili Ramamoorthy" w:date="2022-03-18T17:11:00Z">
          <w:pPr>
            <w:pStyle w:val="Numbered1"/>
            <w:numPr>
              <w:ilvl w:val="1"/>
              <w:numId w:val="94"/>
            </w:numPr>
            <w:tabs>
              <w:tab w:val="num" w:pos="1080"/>
            </w:tabs>
            <w:ind w:left="1080"/>
          </w:pPr>
        </w:pPrChange>
      </w:pPr>
      <w:del w:id="1091" w:author="Mythili Ramamoorthy" w:date="2022-03-18T17:11:00Z">
        <w:r w:rsidRPr="00D3165C" w:rsidDel="00E474B1">
          <w:delText xml:space="preserve">If the user chooses </w:delText>
        </w:r>
        <w:r w:rsidR="00D3352A" w:rsidDel="00E474B1">
          <w:delText xml:space="preserve">not </w:delText>
        </w:r>
        <w:r w:rsidR="00D176F5" w:rsidDel="00E474B1">
          <w:delText xml:space="preserve">to </w:delText>
        </w:r>
        <w:r w:rsidR="00D3352A" w:rsidRPr="00D3165C" w:rsidDel="00E474B1">
          <w:delText xml:space="preserve">stop and change the selection </w:delText>
        </w:r>
        <w:r w:rsidRPr="00D3165C" w:rsidDel="00E474B1">
          <w:delText xml:space="preserve">(No), the </w:delText>
        </w:r>
        <w:r w:rsidDel="00E474B1">
          <w:delText>process</w:delText>
        </w:r>
        <w:r w:rsidRPr="00D3165C" w:rsidDel="00E474B1">
          <w:delText xml:space="preserve"> goes to step </w:delText>
        </w:r>
        <w:r w:rsidDel="00E474B1">
          <w:delText>3</w:delText>
        </w:r>
        <w:r w:rsidRPr="00D3165C" w:rsidDel="00E474B1">
          <w:delText xml:space="preserve">. </w:delText>
        </w:r>
      </w:del>
    </w:p>
    <w:p w14:paraId="673BC323" w14:textId="22C6F44F" w:rsidR="006D66DE" w:rsidRPr="00D3165C" w:rsidDel="00E474B1" w:rsidRDefault="006D66DE">
      <w:pPr>
        <w:pStyle w:val="Numbered1"/>
        <w:keepNext/>
        <w:keepLines/>
        <w:pageBreakBefore/>
        <w:numPr>
          <w:ilvl w:val="0"/>
          <w:numId w:val="83"/>
        </w:numPr>
        <w:spacing w:before="360" w:after="160"/>
        <w:outlineLvl w:val="0"/>
        <w:rPr>
          <w:del w:id="1092" w:author="Mythili Ramamoorthy" w:date="2022-03-18T17:11:00Z"/>
        </w:rPr>
        <w:pPrChange w:id="1093" w:author="Mythili Ramamoorthy" w:date="2022-03-18T17:11:00Z">
          <w:pPr>
            <w:pStyle w:val="Numbered1"/>
            <w:numPr>
              <w:numId w:val="94"/>
            </w:numPr>
          </w:pPr>
        </w:pPrChange>
      </w:pPr>
      <w:del w:id="1094" w:author="Mythili Ramamoorthy" w:date="2022-03-18T17:11:00Z">
        <w:r w:rsidRPr="00D3165C" w:rsidDel="00E474B1">
          <w:delText xml:space="preserve">The </w:delText>
        </w:r>
        <w:r w:rsidDel="00E474B1">
          <w:delText>user</w:delText>
        </w:r>
        <w:r w:rsidRPr="00D3165C" w:rsidDel="00E474B1">
          <w:delText xml:space="preserve"> clicks Close Shift.</w:delText>
        </w:r>
      </w:del>
    </w:p>
    <w:p w14:paraId="7AB9F4DF" w14:textId="2CB3FD44" w:rsidR="006D66DE" w:rsidRPr="00D3165C" w:rsidDel="00E474B1" w:rsidRDefault="006D66DE">
      <w:pPr>
        <w:pStyle w:val="Numbered1"/>
        <w:keepNext/>
        <w:keepLines/>
        <w:pageBreakBefore/>
        <w:numPr>
          <w:ilvl w:val="0"/>
          <w:numId w:val="83"/>
        </w:numPr>
        <w:spacing w:before="360" w:after="160"/>
        <w:outlineLvl w:val="0"/>
        <w:rPr>
          <w:del w:id="1095" w:author="Mythili Ramamoorthy" w:date="2022-03-18T17:11:00Z"/>
        </w:rPr>
        <w:pPrChange w:id="1096" w:author="Mythili Ramamoorthy" w:date="2022-03-18T17:11:00Z">
          <w:pPr>
            <w:pStyle w:val="Numbered1"/>
            <w:numPr>
              <w:numId w:val="94"/>
            </w:numPr>
          </w:pPr>
        </w:pPrChange>
      </w:pPr>
      <w:del w:id="1097" w:author="Mythili Ramamoorthy" w:date="2022-03-18T17:11:00Z">
        <w:r w:rsidRPr="00D3165C" w:rsidDel="00E474B1">
          <w:delText>The shift is closed successfully. The system displays the message “Shift was successfully closed”. The system makes the appropriate SL entries</w:delText>
        </w:r>
        <w:r w:rsidDel="00E474B1">
          <w:delText>,</w:delText>
        </w:r>
        <w:r w:rsidRPr="00D3165C" w:rsidDel="00E474B1">
          <w:delText xml:space="preserve"> and the process ends.</w:delText>
        </w:r>
      </w:del>
    </w:p>
    <w:p w14:paraId="4AF40313" w14:textId="19200F50" w:rsidR="006D66DE" w:rsidRPr="00C21468" w:rsidDel="00E474B1" w:rsidRDefault="006D66DE">
      <w:pPr>
        <w:pStyle w:val="Body"/>
        <w:keepNext/>
        <w:keepLines/>
        <w:pageBreakBefore/>
        <w:numPr>
          <w:ilvl w:val="0"/>
          <w:numId w:val="83"/>
        </w:numPr>
        <w:spacing w:before="360" w:after="160"/>
        <w:outlineLvl w:val="0"/>
        <w:rPr>
          <w:del w:id="1098" w:author="Mythili Ramamoorthy" w:date="2022-03-18T17:11:00Z"/>
          <w:rFonts w:eastAsiaTheme="majorEastAsia"/>
        </w:rPr>
        <w:pPrChange w:id="1099" w:author="Mythili Ramamoorthy" w:date="2022-03-18T17:11:00Z">
          <w:pPr>
            <w:pStyle w:val="Body"/>
          </w:pPr>
        </w:pPrChange>
      </w:pPr>
      <w:del w:id="1100" w:author="Mythili Ramamoorthy" w:date="2022-03-18T17:11:00Z">
        <w:r w:rsidDel="00E474B1">
          <w:br w:type="page"/>
        </w:r>
      </w:del>
    </w:p>
    <w:p w14:paraId="6DD1899E" w14:textId="190E3C38" w:rsidR="00F74B93" w:rsidRPr="00135249" w:rsidDel="00E474B1" w:rsidRDefault="00257337">
      <w:pPr>
        <w:pStyle w:val="Heading2"/>
        <w:pageBreakBefore/>
        <w:numPr>
          <w:ilvl w:val="0"/>
          <w:numId w:val="83"/>
        </w:numPr>
        <w:spacing w:before="360" w:after="160"/>
        <w:rPr>
          <w:del w:id="1101" w:author="Mythili Ramamoorthy" w:date="2022-03-18T17:11:00Z"/>
          <w:lang w:val="en-US"/>
        </w:rPr>
        <w:pPrChange w:id="1102" w:author="Mythili Ramamoorthy" w:date="2022-03-18T17:11:00Z">
          <w:pPr>
            <w:pStyle w:val="Heading2"/>
          </w:pPr>
        </w:pPrChange>
      </w:pPr>
      <w:del w:id="1103" w:author="Mythili Ramamoorthy" w:date="2022-03-18T17:11:00Z">
        <w:r w:rsidDel="00E474B1">
          <w:rPr>
            <w:lang w:val="en-US"/>
          </w:rPr>
          <w:delText xml:space="preserve"> </w:delText>
        </w:r>
        <w:r w:rsidR="00F74B93" w:rsidRPr="00135249" w:rsidDel="00E474B1">
          <w:rPr>
            <w:lang w:val="en-US"/>
          </w:rPr>
          <w:delText>Technical Design</w:delText>
        </w:r>
      </w:del>
    </w:p>
    <w:p w14:paraId="2855482D" w14:textId="16ADBC41" w:rsidR="00E915B2" w:rsidDel="00E474B1" w:rsidRDefault="00897A83">
      <w:pPr>
        <w:pStyle w:val="Heading3"/>
        <w:pageBreakBefore/>
        <w:numPr>
          <w:ilvl w:val="0"/>
          <w:numId w:val="83"/>
        </w:numPr>
        <w:spacing w:before="360" w:after="160"/>
        <w:rPr>
          <w:del w:id="1104" w:author="Mythili Ramamoorthy" w:date="2022-03-18T17:11:00Z"/>
          <w:lang w:val="en-US"/>
        </w:rPr>
        <w:pPrChange w:id="1105" w:author="Mythili Ramamoorthy" w:date="2022-03-18T17:11:00Z">
          <w:pPr>
            <w:pStyle w:val="Heading3"/>
          </w:pPr>
        </w:pPrChange>
      </w:pPr>
      <w:del w:id="1106" w:author="Mythili Ramamoorthy" w:date="2022-03-18T17:11:00Z">
        <w:r w:rsidDel="00E474B1">
          <w:delText>Force Close Shift</w:delText>
        </w:r>
        <w:r w:rsidR="00F74B93" w:rsidDel="00E474B1">
          <w:delText xml:space="preserve"> </w:delText>
        </w:r>
        <w:r w:rsidR="00F74B93" w:rsidRPr="00135249" w:rsidDel="00E474B1">
          <w:rPr>
            <w:lang w:val="en-US"/>
          </w:rPr>
          <w:delText>User Interfaces</w:delText>
        </w:r>
      </w:del>
    </w:p>
    <w:p w14:paraId="7BE262AE" w14:textId="2C3BBB88" w:rsidR="002977DA" w:rsidDel="00E474B1" w:rsidRDefault="00A52A06">
      <w:pPr>
        <w:pStyle w:val="Body"/>
        <w:keepNext/>
        <w:keepLines/>
        <w:pageBreakBefore/>
        <w:numPr>
          <w:ilvl w:val="0"/>
          <w:numId w:val="83"/>
        </w:numPr>
        <w:spacing w:before="360" w:after="160"/>
        <w:outlineLvl w:val="0"/>
        <w:rPr>
          <w:del w:id="1107" w:author="Mythili Ramamoorthy" w:date="2022-03-18T17:11:00Z"/>
        </w:rPr>
        <w:pPrChange w:id="1108" w:author="Mythili Ramamoorthy" w:date="2022-03-18T17:11:00Z">
          <w:pPr>
            <w:pStyle w:val="Body"/>
          </w:pPr>
        </w:pPrChange>
      </w:pPr>
      <w:del w:id="1109" w:author="Mythili Ramamoorthy" w:date="2022-03-18T17:11:00Z">
        <w:r w:rsidRPr="00F84AA3" w:rsidDel="00E474B1">
          <w:delText>After the Force Close Shif</w:delText>
        </w:r>
        <w:r w:rsidDel="00E474B1">
          <w:delText>t button is clicked, a</w:delText>
        </w:r>
        <w:r w:rsidR="006A0CAC" w:rsidDel="00E474B1">
          <w:delText xml:space="preserve"> Supervisor Override popup will display if the </w:delText>
        </w:r>
        <w:r w:rsidR="00E23D29" w:rsidDel="00E474B1">
          <w:delText>m</w:delText>
        </w:r>
        <w:r w:rsidR="006A0CAC" w:rsidDel="00E474B1">
          <w:delText xml:space="preserve">aximum </w:delText>
        </w:r>
        <w:r w:rsidR="00E23D29" w:rsidDel="00E474B1">
          <w:delText>v</w:delText>
        </w:r>
        <w:r w:rsidR="006A0CAC" w:rsidDel="00E474B1">
          <w:delText xml:space="preserve">ariance is exceeded.  </w:delText>
        </w:r>
        <w:r w:rsidR="009A1015" w:rsidDel="00E474B1">
          <w:delText>By clicking the Login button, t</w:delText>
        </w:r>
        <w:r w:rsidR="005E0396" w:rsidDel="00E474B1">
          <w:delText xml:space="preserve">he CSR </w:delText>
        </w:r>
        <w:r w:rsidR="00226D37" w:rsidDel="00E474B1">
          <w:delText xml:space="preserve">can have the </w:delText>
        </w:r>
        <w:r w:rsidR="005E0396" w:rsidDel="00E474B1">
          <w:delText xml:space="preserve">Supervisor </w:delText>
        </w:r>
        <w:r w:rsidR="00D76FEA" w:rsidDel="00E474B1">
          <w:delText>approve</w:delText>
        </w:r>
        <w:r w:rsidR="00EB64E9" w:rsidDel="00E474B1">
          <w:delText xml:space="preserve"> the </w:delText>
        </w:r>
        <w:r w:rsidR="0008174A" w:rsidDel="00E474B1">
          <w:delText>override</w:delText>
        </w:r>
        <w:r w:rsidR="00D76FEA" w:rsidDel="00E474B1">
          <w:delText xml:space="preserve"> by logging in</w:delText>
        </w:r>
        <w:r w:rsidR="005E0396" w:rsidDel="00E474B1">
          <w:delText xml:space="preserve"> at the CSR’s computer</w:delText>
        </w:r>
        <w:r w:rsidR="00801D2C" w:rsidDel="00E474B1">
          <w:delText xml:space="preserve">.  </w:delText>
        </w:r>
        <w:r w:rsidR="00112448" w:rsidDel="00E474B1">
          <w:delText>By clicking the Request button, the CSR can</w:delText>
        </w:r>
        <w:r w:rsidR="00801D2C" w:rsidDel="00E474B1">
          <w:delText xml:space="preserve"> send </w:delText>
        </w:r>
        <w:r w:rsidR="00EB1D52" w:rsidDel="00E474B1">
          <w:delText xml:space="preserve">an override </w:delText>
        </w:r>
        <w:r w:rsidR="00801D2C" w:rsidDel="00E474B1">
          <w:delText>request notification to the Supervisor</w:delText>
        </w:r>
        <w:r w:rsidR="00767595" w:rsidDel="00E474B1">
          <w:delText>’</w:delText>
        </w:r>
        <w:r w:rsidR="00801D2C" w:rsidDel="00E474B1">
          <w:delText xml:space="preserve">s </w:delText>
        </w:r>
        <w:r w:rsidR="00E23D29" w:rsidDel="00E474B1">
          <w:delText>computer</w:delText>
        </w:r>
        <w:r w:rsidR="00F57368" w:rsidDel="00E474B1">
          <w:delText xml:space="preserve"> by clicking the Request button</w:delText>
        </w:r>
        <w:r w:rsidR="00EB1D52" w:rsidDel="00E474B1">
          <w:delText>.</w:delText>
        </w:r>
        <w:r w:rsidR="00801D2C" w:rsidDel="00E474B1">
          <w:delText xml:space="preserve"> </w:delText>
        </w:r>
      </w:del>
    </w:p>
    <w:p w14:paraId="6868698E" w14:textId="57B30155" w:rsidR="007B381A" w:rsidDel="00E474B1" w:rsidRDefault="009418CE">
      <w:pPr>
        <w:pStyle w:val="CenteredGraphic"/>
        <w:pageBreakBefore/>
        <w:numPr>
          <w:ilvl w:val="0"/>
          <w:numId w:val="83"/>
        </w:numPr>
        <w:spacing w:before="360" w:after="160"/>
        <w:outlineLvl w:val="0"/>
        <w:rPr>
          <w:del w:id="1110" w:author="Mythili Ramamoorthy" w:date="2022-03-18T17:11:00Z"/>
        </w:rPr>
        <w:pPrChange w:id="1111" w:author="Mythili Ramamoorthy" w:date="2022-03-18T17:11:00Z">
          <w:pPr>
            <w:pStyle w:val="CenteredGraphic"/>
          </w:pPr>
        </w:pPrChange>
      </w:pPr>
      <w:del w:id="1112" w:author="Mythili Ramamoorthy" w:date="2022-03-18T17:11:00Z">
        <w:r w:rsidDel="00E474B1">
          <w:drawing>
            <wp:inline distT="0" distB="0" distL="0" distR="0" wp14:anchorId="48142582" wp14:editId="50B4DD93">
              <wp:extent cx="2419350" cy="950173"/>
              <wp:effectExtent l="0" t="0" r="0" b="254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52"/>
                      <a:stretch>
                        <a:fillRect/>
                      </a:stretch>
                    </pic:blipFill>
                    <pic:spPr>
                      <a:xfrm>
                        <a:off x="0" y="0"/>
                        <a:ext cx="2433864" cy="955873"/>
                      </a:xfrm>
                      <a:prstGeom prst="rect">
                        <a:avLst/>
                      </a:prstGeom>
                    </pic:spPr>
                  </pic:pic>
                </a:graphicData>
              </a:graphic>
            </wp:inline>
          </w:drawing>
        </w:r>
      </w:del>
    </w:p>
    <w:p w14:paraId="35A0A885" w14:textId="0E91B78D" w:rsidR="00E85BD6" w:rsidRPr="005F3BA1" w:rsidDel="00E474B1" w:rsidRDefault="00E85BD6">
      <w:pPr>
        <w:pStyle w:val="CaptionFigure"/>
        <w:keepNext/>
        <w:pageBreakBefore/>
        <w:numPr>
          <w:ilvl w:val="0"/>
          <w:numId w:val="83"/>
        </w:numPr>
        <w:spacing w:before="360" w:after="160"/>
        <w:outlineLvl w:val="0"/>
        <w:rPr>
          <w:del w:id="1113" w:author="Mythili Ramamoorthy" w:date="2022-03-18T17:11:00Z"/>
        </w:rPr>
        <w:pPrChange w:id="1114" w:author="Mythili Ramamoorthy" w:date="2022-03-18T17:11:00Z">
          <w:pPr>
            <w:pStyle w:val="CaptionFigure"/>
          </w:pPr>
        </w:pPrChange>
      </w:pPr>
      <w:del w:id="1115" w:author="Mythili Ramamoorthy" w:date="2022-03-18T17:11:00Z">
        <w:r w:rsidRPr="005F3BA1" w:rsidDel="00E474B1">
          <w:delText xml:space="preserve">Figure </w:delText>
        </w:r>
        <w:r w:rsidRPr="005F3BA1" w:rsidDel="00E474B1">
          <w:rPr>
            <w:i w:val="0"/>
          </w:rPr>
          <w:fldChar w:fldCharType="begin"/>
        </w:r>
        <w:r w:rsidRPr="005F3BA1" w:rsidDel="00E474B1">
          <w:rPr>
            <w:noProof/>
          </w:rPr>
          <w:delInstrText xml:space="preserve"> SEQ Figure \* ARABIC </w:delInstrText>
        </w:r>
        <w:r w:rsidRPr="005F3BA1" w:rsidDel="00E474B1">
          <w:rPr>
            <w:i w:val="0"/>
          </w:rPr>
          <w:fldChar w:fldCharType="separate"/>
        </w:r>
        <w:r w:rsidR="00A45846" w:rsidDel="00E474B1">
          <w:rPr>
            <w:noProof/>
          </w:rPr>
          <w:delText>11</w:delText>
        </w:r>
        <w:r w:rsidRPr="005F3BA1" w:rsidDel="00E474B1">
          <w:rPr>
            <w:i w:val="0"/>
          </w:rPr>
          <w:fldChar w:fldCharType="end"/>
        </w:r>
        <w:r w:rsidRPr="005F3BA1" w:rsidDel="00E474B1">
          <w:delText xml:space="preserve">: </w:delText>
        </w:r>
        <w:r w:rsidR="008A165D" w:rsidDel="00E474B1">
          <w:delText>CSR’s</w:delText>
        </w:r>
        <w:r w:rsidR="001E1DBD" w:rsidDel="00E474B1">
          <w:delText xml:space="preserve"> Computer: </w:delText>
        </w:r>
        <w:r w:rsidDel="00E474B1">
          <w:delText xml:space="preserve">Supervisor </w:delText>
        </w:r>
        <w:r w:rsidR="000A5AE6" w:rsidDel="00E474B1">
          <w:delText>Override Popup</w:delText>
        </w:r>
      </w:del>
    </w:p>
    <w:p w14:paraId="5A0C0125" w14:textId="1A6456A3" w:rsidR="0014265B" w:rsidDel="00E474B1" w:rsidRDefault="00767595">
      <w:pPr>
        <w:pStyle w:val="Body"/>
        <w:keepNext/>
        <w:keepLines/>
        <w:pageBreakBefore/>
        <w:numPr>
          <w:ilvl w:val="0"/>
          <w:numId w:val="83"/>
        </w:numPr>
        <w:spacing w:before="360" w:after="160"/>
        <w:outlineLvl w:val="0"/>
        <w:rPr>
          <w:del w:id="1116" w:author="Mythili Ramamoorthy" w:date="2022-03-18T17:11:00Z"/>
        </w:rPr>
        <w:pPrChange w:id="1117" w:author="Mythili Ramamoorthy" w:date="2022-03-18T17:11:00Z">
          <w:pPr>
            <w:pStyle w:val="Body"/>
          </w:pPr>
        </w:pPrChange>
      </w:pPr>
      <w:del w:id="1118" w:author="Mythili Ramamoorthy" w:date="2022-03-18T17:11:00Z">
        <w:r w:rsidRPr="00F84AA3" w:rsidDel="00E474B1">
          <w:delText xml:space="preserve">This </w:delText>
        </w:r>
        <w:r w:rsidR="00AF6503" w:rsidDel="00E474B1">
          <w:delText xml:space="preserve">is the popup displayed if the </w:delText>
        </w:r>
        <w:r w:rsidR="001372AF" w:rsidDel="00E474B1">
          <w:delText>Login</w:delText>
        </w:r>
        <w:r w:rsidR="00AF6503" w:rsidDel="00E474B1">
          <w:delText xml:space="preserve"> button is clicked. </w:delText>
        </w:r>
        <w:r w:rsidR="00EC373D" w:rsidDel="00E474B1">
          <w:delText xml:space="preserve">Once </w:delText>
        </w:r>
        <w:r w:rsidR="008A165D" w:rsidDel="00E474B1">
          <w:delText xml:space="preserve">the </w:delText>
        </w:r>
        <w:r w:rsidR="00EC373D" w:rsidDel="00E474B1">
          <w:delText>Supervis</w:delText>
        </w:r>
        <w:r w:rsidR="00B64D9E" w:rsidDel="00E474B1">
          <w:delText>or logs in</w:delText>
        </w:r>
        <w:r w:rsidR="007A2BF1" w:rsidDel="00E474B1">
          <w:delText xml:space="preserve"> at the CSR’s computer</w:delText>
        </w:r>
        <w:r w:rsidR="008A165D" w:rsidDel="00E474B1">
          <w:delText>,</w:delText>
        </w:r>
        <w:r w:rsidR="00B64D9E" w:rsidDel="00E474B1">
          <w:delText xml:space="preserve"> the override is au</w:delText>
        </w:r>
        <w:r w:rsidR="008A165D" w:rsidDel="00E474B1">
          <w:delText>tomatically approved.</w:delText>
        </w:r>
        <w:r w:rsidR="00AF6503" w:rsidDel="00E474B1">
          <w:delText xml:space="preserve"> </w:delText>
        </w:r>
      </w:del>
    </w:p>
    <w:p w14:paraId="4802FD97" w14:textId="742C20C6" w:rsidR="007B381A" w:rsidRPr="002977DA" w:rsidDel="00E474B1" w:rsidRDefault="0014265B">
      <w:pPr>
        <w:pStyle w:val="CenteredGraphic"/>
        <w:pageBreakBefore/>
        <w:numPr>
          <w:ilvl w:val="0"/>
          <w:numId w:val="83"/>
        </w:numPr>
        <w:spacing w:before="360" w:after="160"/>
        <w:outlineLvl w:val="0"/>
        <w:rPr>
          <w:del w:id="1119" w:author="Mythili Ramamoorthy" w:date="2022-03-18T17:11:00Z"/>
        </w:rPr>
        <w:pPrChange w:id="1120" w:author="Mythili Ramamoorthy" w:date="2022-03-18T17:11:00Z">
          <w:pPr>
            <w:pStyle w:val="CenteredGraphic"/>
          </w:pPr>
        </w:pPrChange>
      </w:pPr>
      <w:del w:id="1121" w:author="Mythili Ramamoorthy" w:date="2022-03-18T17:11:00Z">
        <w:r w:rsidDel="00E474B1">
          <w:drawing>
            <wp:inline distT="0" distB="0" distL="0" distR="0" wp14:anchorId="3C906465" wp14:editId="634B2C1B">
              <wp:extent cx="2156850" cy="1192695"/>
              <wp:effectExtent l="0" t="0" r="0" b="762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53"/>
                      <a:stretch>
                        <a:fillRect/>
                      </a:stretch>
                    </pic:blipFill>
                    <pic:spPr>
                      <a:xfrm>
                        <a:off x="0" y="0"/>
                        <a:ext cx="2170427" cy="1200203"/>
                      </a:xfrm>
                      <a:prstGeom prst="rect">
                        <a:avLst/>
                      </a:prstGeom>
                    </pic:spPr>
                  </pic:pic>
                </a:graphicData>
              </a:graphic>
            </wp:inline>
          </w:drawing>
        </w:r>
      </w:del>
    </w:p>
    <w:p w14:paraId="551F1908" w14:textId="2E705E15" w:rsidR="00E85BD6" w:rsidDel="00E474B1" w:rsidRDefault="00E85BD6">
      <w:pPr>
        <w:pStyle w:val="CaptionFigure"/>
        <w:keepNext/>
        <w:pageBreakBefore/>
        <w:numPr>
          <w:ilvl w:val="0"/>
          <w:numId w:val="83"/>
        </w:numPr>
        <w:spacing w:before="360" w:after="160"/>
        <w:outlineLvl w:val="0"/>
        <w:rPr>
          <w:del w:id="1122" w:author="Mythili Ramamoorthy" w:date="2022-03-18T17:11:00Z"/>
        </w:rPr>
        <w:pPrChange w:id="1123" w:author="Mythili Ramamoorthy" w:date="2022-03-18T17:11:00Z">
          <w:pPr>
            <w:pStyle w:val="CaptionFigure"/>
          </w:pPr>
        </w:pPrChange>
      </w:pPr>
      <w:del w:id="1124" w:author="Mythili Ramamoorthy" w:date="2022-03-18T17:11:00Z">
        <w:r w:rsidRPr="005F3BA1" w:rsidDel="00E474B1">
          <w:delText xml:space="preserve">Figure </w:delText>
        </w:r>
        <w:r w:rsidRPr="005F3BA1" w:rsidDel="00E474B1">
          <w:rPr>
            <w:i w:val="0"/>
          </w:rPr>
          <w:fldChar w:fldCharType="begin"/>
        </w:r>
        <w:r w:rsidRPr="005F3BA1" w:rsidDel="00E474B1">
          <w:rPr>
            <w:noProof/>
          </w:rPr>
          <w:delInstrText xml:space="preserve"> SEQ Figure \* ARABIC </w:delInstrText>
        </w:r>
        <w:r w:rsidRPr="005F3BA1" w:rsidDel="00E474B1">
          <w:rPr>
            <w:i w:val="0"/>
          </w:rPr>
          <w:fldChar w:fldCharType="separate"/>
        </w:r>
        <w:r w:rsidR="00A45846" w:rsidDel="00E474B1">
          <w:rPr>
            <w:noProof/>
          </w:rPr>
          <w:delText>12</w:delText>
        </w:r>
        <w:r w:rsidRPr="005F3BA1" w:rsidDel="00E474B1">
          <w:rPr>
            <w:i w:val="0"/>
          </w:rPr>
          <w:fldChar w:fldCharType="end"/>
        </w:r>
        <w:r w:rsidRPr="005F3BA1" w:rsidDel="00E474B1">
          <w:delText xml:space="preserve">: </w:delText>
        </w:r>
        <w:r w:rsidR="001E1DBD" w:rsidDel="00E474B1">
          <w:delText xml:space="preserve">CSR’s Computer: </w:delText>
        </w:r>
        <w:r w:rsidR="000A5AE6" w:rsidDel="00E474B1">
          <w:delText xml:space="preserve">Supervisor </w:delText>
        </w:r>
        <w:r w:rsidR="0014265B" w:rsidDel="00E474B1">
          <w:delText>Login</w:delText>
        </w:r>
      </w:del>
    </w:p>
    <w:p w14:paraId="21429EE0" w14:textId="743A2E7D" w:rsidR="001372AF" w:rsidRPr="001372AF" w:rsidDel="00E474B1" w:rsidRDefault="001372AF">
      <w:pPr>
        <w:pStyle w:val="Body"/>
        <w:keepNext/>
        <w:keepLines/>
        <w:pageBreakBefore/>
        <w:numPr>
          <w:ilvl w:val="0"/>
          <w:numId w:val="83"/>
        </w:numPr>
        <w:spacing w:before="360" w:after="160"/>
        <w:outlineLvl w:val="0"/>
        <w:rPr>
          <w:del w:id="1125" w:author="Mythili Ramamoorthy" w:date="2022-03-18T17:11:00Z"/>
        </w:rPr>
        <w:pPrChange w:id="1126" w:author="Mythili Ramamoorthy" w:date="2022-03-18T17:11:00Z">
          <w:pPr>
            <w:pStyle w:val="Body"/>
          </w:pPr>
        </w:pPrChange>
      </w:pPr>
      <w:del w:id="1127" w:author="Mythili Ramamoorthy" w:date="2022-03-18T17:11:00Z">
        <w:r w:rsidDel="00E474B1">
          <w:delText xml:space="preserve">This is the popup displayed if the Request button is clicked. </w:delText>
        </w:r>
        <w:r w:rsidR="00B159D9" w:rsidDel="00E474B1">
          <w:delText xml:space="preserve">The </w:delText>
        </w:r>
        <w:r w:rsidR="00864C28" w:rsidDel="00E474B1">
          <w:delText xml:space="preserve">CSR can submit </w:delText>
        </w:r>
        <w:r w:rsidR="00B159D9" w:rsidDel="00E474B1">
          <w:delText xml:space="preserve">a </w:delText>
        </w:r>
        <w:r w:rsidR="000F4A5D" w:rsidDel="00E474B1">
          <w:delText>Supervisor Override Request from this form.</w:delText>
        </w:r>
        <w:r w:rsidDel="00E474B1">
          <w:delText xml:space="preserve"> </w:delText>
        </w:r>
      </w:del>
    </w:p>
    <w:p w14:paraId="1A1B0B90" w14:textId="328D4B15" w:rsidR="0026344E" w:rsidDel="00E474B1" w:rsidRDefault="0014265B">
      <w:pPr>
        <w:pStyle w:val="CenteredGraphic"/>
        <w:pageBreakBefore/>
        <w:numPr>
          <w:ilvl w:val="0"/>
          <w:numId w:val="83"/>
        </w:numPr>
        <w:spacing w:before="360" w:after="160"/>
        <w:outlineLvl w:val="0"/>
        <w:rPr>
          <w:del w:id="1128" w:author="Mythili Ramamoorthy" w:date="2022-03-18T17:11:00Z"/>
        </w:rPr>
        <w:pPrChange w:id="1129" w:author="Mythili Ramamoorthy" w:date="2022-03-18T17:11:00Z">
          <w:pPr>
            <w:pStyle w:val="CenteredGraphic"/>
          </w:pPr>
        </w:pPrChange>
      </w:pPr>
      <w:del w:id="1130" w:author="Mythili Ramamoorthy" w:date="2022-03-18T17:11:00Z">
        <w:r w:rsidDel="00E474B1">
          <w:drawing>
            <wp:inline distT="0" distB="0" distL="0" distR="0" wp14:anchorId="0BCCBC98" wp14:editId="5F9C5D42">
              <wp:extent cx="2115047" cy="186882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54"/>
                      <a:stretch>
                        <a:fillRect/>
                      </a:stretch>
                    </pic:blipFill>
                    <pic:spPr>
                      <a:xfrm>
                        <a:off x="0" y="0"/>
                        <a:ext cx="2137640" cy="1888783"/>
                      </a:xfrm>
                      <a:prstGeom prst="rect">
                        <a:avLst/>
                      </a:prstGeom>
                    </pic:spPr>
                  </pic:pic>
                </a:graphicData>
              </a:graphic>
            </wp:inline>
          </w:drawing>
        </w:r>
      </w:del>
    </w:p>
    <w:p w14:paraId="6C87DC29" w14:textId="3B52CF98" w:rsidR="001F2465" w:rsidDel="00E474B1" w:rsidRDefault="001F2465">
      <w:pPr>
        <w:pStyle w:val="CaptionFigure"/>
        <w:keepNext/>
        <w:pageBreakBefore/>
        <w:numPr>
          <w:ilvl w:val="0"/>
          <w:numId w:val="83"/>
        </w:numPr>
        <w:spacing w:before="360" w:after="160"/>
        <w:outlineLvl w:val="0"/>
        <w:rPr>
          <w:del w:id="1131" w:author="Mythili Ramamoorthy" w:date="2022-03-18T17:11:00Z"/>
        </w:rPr>
        <w:pPrChange w:id="1132" w:author="Mythili Ramamoorthy" w:date="2022-03-18T17:11:00Z">
          <w:pPr>
            <w:pStyle w:val="CaptionFigure"/>
          </w:pPr>
        </w:pPrChange>
      </w:pPr>
      <w:del w:id="1133" w:author="Mythili Ramamoorthy" w:date="2022-03-18T17:11:00Z">
        <w:r w:rsidRPr="005F3BA1" w:rsidDel="00E474B1">
          <w:delText xml:space="preserve">Figure </w:delText>
        </w:r>
        <w:r w:rsidRPr="005F3BA1" w:rsidDel="00E474B1">
          <w:rPr>
            <w:i w:val="0"/>
          </w:rPr>
          <w:fldChar w:fldCharType="begin"/>
        </w:r>
        <w:r w:rsidRPr="005F3BA1" w:rsidDel="00E474B1">
          <w:rPr>
            <w:noProof/>
          </w:rPr>
          <w:delInstrText xml:space="preserve"> SEQ Figure \* ARABIC </w:delInstrText>
        </w:r>
        <w:r w:rsidRPr="005F3BA1" w:rsidDel="00E474B1">
          <w:rPr>
            <w:i w:val="0"/>
          </w:rPr>
          <w:fldChar w:fldCharType="separate"/>
        </w:r>
        <w:r w:rsidR="00A45846" w:rsidDel="00E474B1">
          <w:rPr>
            <w:noProof/>
          </w:rPr>
          <w:delText>13</w:delText>
        </w:r>
        <w:r w:rsidRPr="005F3BA1" w:rsidDel="00E474B1">
          <w:rPr>
            <w:i w:val="0"/>
          </w:rPr>
          <w:fldChar w:fldCharType="end"/>
        </w:r>
        <w:r w:rsidRPr="005F3BA1" w:rsidDel="00E474B1">
          <w:delText xml:space="preserve">: </w:delText>
        </w:r>
        <w:r w:rsidR="001E1DBD" w:rsidDel="00E474B1">
          <w:delText xml:space="preserve">CSR’s Computer: </w:delText>
        </w:r>
        <w:r w:rsidDel="00E474B1">
          <w:delText xml:space="preserve">Supervisor </w:delText>
        </w:r>
        <w:r w:rsidR="000F4A5D" w:rsidDel="00E474B1">
          <w:delText xml:space="preserve">Override </w:delText>
        </w:r>
        <w:r w:rsidR="0014265B" w:rsidDel="00E474B1">
          <w:delText>Request</w:delText>
        </w:r>
      </w:del>
    </w:p>
    <w:p w14:paraId="48869DE1" w14:textId="72F2BCD4" w:rsidR="00725627" w:rsidDel="00E474B1" w:rsidRDefault="00725627">
      <w:pPr>
        <w:pStyle w:val="Body"/>
        <w:keepNext/>
        <w:keepLines/>
        <w:pageBreakBefore/>
        <w:numPr>
          <w:ilvl w:val="0"/>
          <w:numId w:val="83"/>
        </w:numPr>
        <w:spacing w:before="360" w:after="160"/>
        <w:outlineLvl w:val="0"/>
        <w:rPr>
          <w:del w:id="1134" w:author="Mythili Ramamoorthy" w:date="2022-03-18T17:11:00Z"/>
          <w:lang w:bidi="en-US"/>
        </w:rPr>
        <w:pPrChange w:id="1135" w:author="Mythili Ramamoorthy" w:date="2022-03-18T17:11:00Z">
          <w:pPr>
            <w:pStyle w:val="Body"/>
          </w:pPr>
        </w:pPrChange>
      </w:pPr>
    </w:p>
    <w:p w14:paraId="2A80809F" w14:textId="2B40BA16" w:rsidR="00725627" w:rsidRPr="00725627" w:rsidDel="00E474B1" w:rsidRDefault="00725627">
      <w:pPr>
        <w:pStyle w:val="Body"/>
        <w:keepNext/>
        <w:keepLines/>
        <w:pageBreakBefore/>
        <w:numPr>
          <w:ilvl w:val="0"/>
          <w:numId w:val="83"/>
        </w:numPr>
        <w:spacing w:before="360" w:after="160"/>
        <w:outlineLvl w:val="0"/>
        <w:rPr>
          <w:del w:id="1136" w:author="Mythili Ramamoorthy" w:date="2022-03-18T17:11:00Z"/>
          <w:lang w:bidi="en-US"/>
        </w:rPr>
        <w:pPrChange w:id="1137" w:author="Mythili Ramamoorthy" w:date="2022-03-18T17:11:00Z">
          <w:pPr>
            <w:pStyle w:val="Body"/>
          </w:pPr>
        </w:pPrChange>
      </w:pPr>
      <w:del w:id="1138" w:author="Mythili Ramamoorthy" w:date="2022-03-18T17:11:00Z">
        <w:r w:rsidDel="00E474B1">
          <w:rPr>
            <w:lang w:bidi="en-US"/>
          </w:rPr>
          <w:delText>This is the Supervisor Override notification displayed to the Supervisor</w:delText>
        </w:r>
        <w:r w:rsidR="00864C28" w:rsidDel="00E474B1">
          <w:rPr>
            <w:lang w:bidi="en-US"/>
          </w:rPr>
          <w:delText xml:space="preserve"> for approval/decline decision</w:delText>
        </w:r>
        <w:r w:rsidR="00DD0933" w:rsidDel="00E474B1">
          <w:rPr>
            <w:lang w:bidi="en-US"/>
          </w:rPr>
          <w:delText xml:space="preserve"> </w:delText>
        </w:r>
        <w:r w:rsidR="00023BFF" w:rsidDel="00E474B1">
          <w:rPr>
            <w:lang w:bidi="en-US"/>
          </w:rPr>
          <w:delText>from</w:delText>
        </w:r>
        <w:r w:rsidR="00DD0933" w:rsidDel="00E474B1">
          <w:rPr>
            <w:lang w:bidi="en-US"/>
          </w:rPr>
          <w:delText xml:space="preserve"> </w:delText>
        </w:r>
        <w:r w:rsidR="00023BFF" w:rsidDel="00E474B1">
          <w:rPr>
            <w:lang w:bidi="en-US"/>
          </w:rPr>
          <w:delText xml:space="preserve">the </w:delText>
        </w:r>
        <w:r w:rsidR="00DD0933" w:rsidDel="00E474B1">
          <w:rPr>
            <w:lang w:bidi="en-US"/>
          </w:rPr>
          <w:delText>supervisor’s computer</w:delText>
        </w:r>
        <w:r w:rsidDel="00E474B1">
          <w:rPr>
            <w:lang w:bidi="en-US"/>
          </w:rPr>
          <w:delText xml:space="preserve">.  </w:delText>
        </w:r>
      </w:del>
    </w:p>
    <w:p w14:paraId="2150C866" w14:textId="0D142A79" w:rsidR="001F2465" w:rsidDel="00E474B1" w:rsidRDefault="005C7E04">
      <w:pPr>
        <w:pStyle w:val="CenteredGraphic"/>
        <w:pageBreakBefore/>
        <w:numPr>
          <w:ilvl w:val="0"/>
          <w:numId w:val="83"/>
        </w:numPr>
        <w:spacing w:before="360" w:after="160"/>
        <w:outlineLvl w:val="0"/>
        <w:rPr>
          <w:del w:id="1139" w:author="Mythili Ramamoorthy" w:date="2022-03-18T17:11:00Z"/>
        </w:rPr>
        <w:pPrChange w:id="1140" w:author="Mythili Ramamoorthy" w:date="2022-03-18T17:11:00Z">
          <w:pPr>
            <w:pStyle w:val="CenteredGraphic"/>
          </w:pPr>
        </w:pPrChange>
      </w:pPr>
      <w:ins w:id="1141" w:author="Leo Ferro" w:date="2022-01-12T10:46:00Z">
        <w:del w:id="1142" w:author="Mythili Ramamoorthy" w:date="2022-03-18T17:11:00Z">
          <w:r w:rsidDel="00E474B1">
            <w:drawing>
              <wp:inline distT="0" distB="0" distL="0" distR="0" wp14:anchorId="293BEA84" wp14:editId="07331C33">
                <wp:extent cx="5943600" cy="2821940"/>
                <wp:effectExtent l="19050" t="19050" r="19050" b="16510"/>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chat or text message&#10;&#10;Description automatically generated"/>
                        <pic:cNvPicPr/>
                      </pic:nvPicPr>
                      <pic:blipFill>
                        <a:blip r:embed="rId55"/>
                        <a:stretch>
                          <a:fillRect/>
                        </a:stretch>
                      </pic:blipFill>
                      <pic:spPr>
                        <a:xfrm>
                          <a:off x="0" y="0"/>
                          <a:ext cx="5943600" cy="2821940"/>
                        </a:xfrm>
                        <a:prstGeom prst="rect">
                          <a:avLst/>
                        </a:prstGeom>
                        <a:ln>
                          <a:solidFill>
                            <a:schemeClr val="bg1">
                              <a:lumMod val="75000"/>
                            </a:schemeClr>
                          </a:solidFill>
                        </a:ln>
                      </pic:spPr>
                    </pic:pic>
                  </a:graphicData>
                </a:graphic>
              </wp:inline>
            </w:drawing>
          </w:r>
        </w:del>
      </w:ins>
    </w:p>
    <w:p w14:paraId="78A7A9EC" w14:textId="6D3021BD" w:rsidR="005961B0" w:rsidDel="00E474B1" w:rsidRDefault="005961B0">
      <w:pPr>
        <w:pStyle w:val="CaptionFigure"/>
        <w:keepNext/>
        <w:pageBreakBefore/>
        <w:numPr>
          <w:ilvl w:val="0"/>
          <w:numId w:val="83"/>
        </w:numPr>
        <w:spacing w:before="360" w:after="160"/>
        <w:outlineLvl w:val="0"/>
        <w:rPr>
          <w:ins w:id="1143" w:author="Leo Ferro" w:date="2022-01-11T10:35:00Z"/>
          <w:del w:id="1144" w:author="Mythili Ramamoorthy" w:date="2022-03-18T17:11:00Z"/>
        </w:rPr>
        <w:pPrChange w:id="1145" w:author="Mythili Ramamoorthy" w:date="2022-03-18T17:11:00Z">
          <w:pPr>
            <w:pStyle w:val="CaptionFigure"/>
          </w:pPr>
        </w:pPrChange>
      </w:pPr>
      <w:del w:id="1146" w:author="Mythili Ramamoorthy" w:date="2022-03-18T17:11:00Z">
        <w:r w:rsidRPr="005F3BA1" w:rsidDel="00E474B1">
          <w:delText xml:space="preserve">Figure </w:delText>
        </w:r>
        <w:r w:rsidRPr="005F3BA1" w:rsidDel="00E474B1">
          <w:rPr>
            <w:i w:val="0"/>
          </w:rPr>
          <w:fldChar w:fldCharType="begin"/>
        </w:r>
        <w:r w:rsidRPr="005F3BA1" w:rsidDel="00E474B1">
          <w:rPr>
            <w:noProof/>
          </w:rPr>
          <w:delInstrText xml:space="preserve"> SEQ Figure \* ARABIC </w:delInstrText>
        </w:r>
        <w:r w:rsidRPr="005F3BA1" w:rsidDel="00E474B1">
          <w:rPr>
            <w:i w:val="0"/>
          </w:rPr>
          <w:fldChar w:fldCharType="separate"/>
        </w:r>
        <w:r w:rsidR="00A45846" w:rsidDel="00E474B1">
          <w:rPr>
            <w:noProof/>
          </w:rPr>
          <w:delText>14</w:delText>
        </w:r>
        <w:r w:rsidRPr="005F3BA1" w:rsidDel="00E474B1">
          <w:rPr>
            <w:i w:val="0"/>
          </w:rPr>
          <w:fldChar w:fldCharType="end"/>
        </w:r>
        <w:r w:rsidRPr="005F3BA1" w:rsidDel="00E474B1">
          <w:delText xml:space="preserve">: </w:delText>
        </w:r>
        <w:r w:rsidR="001E1DBD" w:rsidDel="00E474B1">
          <w:delText xml:space="preserve">Supervisor’s Computer: </w:delText>
        </w:r>
        <w:r w:rsidDel="00E474B1">
          <w:delText>Supervisor Override Notification</w:delText>
        </w:r>
      </w:del>
    </w:p>
    <w:p w14:paraId="3BDD10E3" w14:textId="5C5A0122" w:rsidR="00FB7F22" w:rsidDel="00E474B1" w:rsidRDefault="005B4A6F">
      <w:pPr>
        <w:pStyle w:val="Body"/>
        <w:keepNext/>
        <w:keepLines/>
        <w:pageBreakBefore/>
        <w:numPr>
          <w:ilvl w:val="0"/>
          <w:numId w:val="83"/>
        </w:numPr>
        <w:spacing w:before="360" w:after="160"/>
        <w:outlineLvl w:val="0"/>
        <w:rPr>
          <w:ins w:id="1147" w:author="Leo Ferro" w:date="2022-01-11T13:09:00Z"/>
          <w:del w:id="1148" w:author="Mythili Ramamoorthy" w:date="2022-03-18T17:11:00Z"/>
          <w:lang w:bidi="en-US"/>
        </w:rPr>
        <w:pPrChange w:id="1149" w:author="Mythili Ramamoorthy" w:date="2022-03-18T17:11:00Z">
          <w:pPr>
            <w:pStyle w:val="Body"/>
          </w:pPr>
        </w:pPrChange>
      </w:pPr>
      <w:ins w:id="1150" w:author="Leo Ferro" w:date="2022-01-11T13:16:00Z">
        <w:del w:id="1151" w:author="Mythili Ramamoorthy" w:date="2022-03-18T17:11:00Z">
          <w:r w:rsidDel="00E474B1">
            <w:rPr>
              <w:lang w:bidi="en-US"/>
            </w:rPr>
            <w:delText>T</w:delText>
          </w:r>
        </w:del>
      </w:ins>
      <w:ins w:id="1152" w:author="Leo Ferro" w:date="2022-01-11T13:08:00Z">
        <w:del w:id="1153" w:author="Mythili Ramamoorthy" w:date="2022-03-18T17:11:00Z">
          <w:r w:rsidR="007510D7" w:rsidDel="00E474B1">
            <w:rPr>
              <w:lang w:bidi="en-US"/>
            </w:rPr>
            <w:delText xml:space="preserve">o </w:delText>
          </w:r>
        </w:del>
      </w:ins>
      <w:ins w:id="1154" w:author="Leo Ferro" w:date="2022-01-11T13:12:00Z">
        <w:del w:id="1155" w:author="Mythili Ramamoorthy" w:date="2022-03-18T17:11:00Z">
          <w:r w:rsidR="0008582B" w:rsidDel="00E474B1">
            <w:rPr>
              <w:lang w:bidi="en-US"/>
            </w:rPr>
            <w:delText>facilitate the supervisor’s informed decision</w:delText>
          </w:r>
        </w:del>
      </w:ins>
      <w:ins w:id="1156" w:author="Leo Ferro" w:date="2022-01-11T13:08:00Z">
        <w:del w:id="1157" w:author="Mythili Ramamoorthy" w:date="2022-03-18T17:11:00Z">
          <w:r w:rsidR="007820F9" w:rsidDel="00E474B1">
            <w:rPr>
              <w:lang w:bidi="en-US"/>
            </w:rPr>
            <w:delText xml:space="preserve"> for the override, the following will</w:delText>
          </w:r>
        </w:del>
      </w:ins>
      <w:ins w:id="1158" w:author="Leo Ferro" w:date="2022-01-11T13:09:00Z">
        <w:del w:id="1159" w:author="Mythili Ramamoorthy" w:date="2022-03-18T17:11:00Z">
          <w:r w:rsidR="00FB7F22" w:rsidDel="00E474B1">
            <w:rPr>
              <w:lang w:bidi="en-US"/>
            </w:rPr>
            <w:delText xml:space="preserve"> be </w:delText>
          </w:r>
        </w:del>
      </w:ins>
      <w:ins w:id="1160" w:author="Leo Ferro" w:date="2022-01-11T13:14:00Z">
        <w:del w:id="1161" w:author="Mythili Ramamoorthy" w:date="2022-03-18T17:11:00Z">
          <w:r w:rsidR="00497628" w:rsidDel="00E474B1">
            <w:rPr>
              <w:lang w:bidi="en-US"/>
            </w:rPr>
            <w:delText>included</w:delText>
          </w:r>
        </w:del>
      </w:ins>
      <w:ins w:id="1162" w:author="Leo Ferro" w:date="2022-01-11T13:09:00Z">
        <w:del w:id="1163" w:author="Mythili Ramamoorthy" w:date="2022-03-18T17:11:00Z">
          <w:r w:rsidR="00FB7F22" w:rsidDel="00E474B1">
            <w:rPr>
              <w:lang w:bidi="en-US"/>
            </w:rPr>
            <w:delText xml:space="preserve">: </w:delText>
          </w:r>
        </w:del>
      </w:ins>
    </w:p>
    <w:p w14:paraId="0D6634EE" w14:textId="7C46B957" w:rsidR="00023E34" w:rsidDel="00E474B1" w:rsidRDefault="00F13732">
      <w:pPr>
        <w:pStyle w:val="BodyBullet1-Level1"/>
        <w:keepNext/>
        <w:keepLines/>
        <w:pageBreakBefore/>
        <w:numPr>
          <w:ilvl w:val="0"/>
          <w:numId w:val="83"/>
        </w:numPr>
        <w:spacing w:before="360" w:after="160"/>
        <w:outlineLvl w:val="0"/>
        <w:rPr>
          <w:ins w:id="1164" w:author="Leo Ferro" w:date="2022-01-11T13:09:00Z"/>
          <w:del w:id="1165" w:author="Mythili Ramamoorthy" w:date="2022-03-18T17:11:00Z"/>
        </w:rPr>
        <w:pPrChange w:id="1166" w:author="Mythili Ramamoorthy" w:date="2022-03-18T17:11:00Z">
          <w:pPr>
            <w:pStyle w:val="BodyBullet1-Level1"/>
          </w:pPr>
        </w:pPrChange>
      </w:pPr>
      <w:ins w:id="1167" w:author="Leo Ferro" w:date="2022-01-11T10:36:00Z">
        <w:del w:id="1168" w:author="Mythili Ramamoorthy" w:date="2022-03-18T17:11:00Z">
          <w:r w:rsidDel="00E474B1">
            <w:delText xml:space="preserve">The supervisor override notification will </w:delText>
          </w:r>
        </w:del>
      </w:ins>
      <w:ins w:id="1169" w:author="Leo Ferro" w:date="2022-01-11T10:38:00Z">
        <w:del w:id="1170" w:author="Mythili Ramamoorthy" w:date="2022-03-18T17:11:00Z">
          <w:r w:rsidR="001F00C4" w:rsidDel="00E474B1">
            <w:delText xml:space="preserve">include the Shift Id </w:delText>
          </w:r>
        </w:del>
      </w:ins>
      <w:ins w:id="1171" w:author="Leo Ferro" w:date="2022-01-12T09:57:00Z">
        <w:del w:id="1172" w:author="Mythili Ramamoorthy" w:date="2022-03-18T17:11:00Z">
          <w:r w:rsidR="002B2FD2" w:rsidDel="00E474B1">
            <w:delText>as</w:delText>
          </w:r>
        </w:del>
      </w:ins>
      <w:ins w:id="1173" w:author="Leo Ferro" w:date="2022-01-11T10:38:00Z">
        <w:del w:id="1174" w:author="Mythili Ramamoorthy" w:date="2022-03-18T17:11:00Z">
          <w:r w:rsidR="001F00C4" w:rsidDel="00E474B1">
            <w:delText xml:space="preserve"> a </w:delText>
          </w:r>
          <w:r w:rsidR="00417F16" w:rsidDel="00E474B1">
            <w:delText xml:space="preserve">link </w:delText>
          </w:r>
        </w:del>
      </w:ins>
      <w:ins w:id="1175" w:author="Leo Ferro" w:date="2022-01-11T12:48:00Z">
        <w:del w:id="1176" w:author="Mythili Ramamoorthy" w:date="2022-03-18T17:11:00Z">
          <w:r w:rsidR="00787647" w:rsidDel="00E474B1">
            <w:delText xml:space="preserve">that will allow </w:delText>
          </w:r>
        </w:del>
      </w:ins>
      <w:ins w:id="1177" w:author="Leo Ferro" w:date="2022-01-11T13:12:00Z">
        <w:del w:id="1178" w:author="Mythili Ramamoorthy" w:date="2022-03-18T17:11:00Z">
          <w:r w:rsidR="00F15574" w:rsidDel="00E474B1">
            <w:delText>the</w:delText>
          </w:r>
        </w:del>
      </w:ins>
      <w:ins w:id="1179" w:author="Leo Ferro" w:date="2022-01-11T12:48:00Z">
        <w:del w:id="1180" w:author="Mythili Ramamoorthy" w:date="2022-03-18T17:11:00Z">
          <w:r w:rsidR="00787647" w:rsidDel="00E474B1">
            <w:delText xml:space="preserve"> supervisor</w:delText>
          </w:r>
        </w:del>
      </w:ins>
      <w:ins w:id="1181" w:author="Leo Ferro" w:date="2022-01-11T10:38:00Z">
        <w:del w:id="1182" w:author="Mythili Ramamoorthy" w:date="2022-03-18T17:11:00Z">
          <w:r w:rsidR="00417F16" w:rsidDel="00E474B1">
            <w:delText xml:space="preserve"> to </w:delText>
          </w:r>
        </w:del>
      </w:ins>
      <w:ins w:id="1183" w:author="Leo Ferro" w:date="2022-01-11T13:15:00Z">
        <w:del w:id="1184" w:author="Mythili Ramamoorthy" w:date="2022-03-18T17:11:00Z">
          <w:r w:rsidR="000903B1" w:rsidDel="00E474B1">
            <w:delText xml:space="preserve">quickly </w:delText>
          </w:r>
        </w:del>
      </w:ins>
      <w:ins w:id="1185" w:author="Leo Ferro" w:date="2022-01-11T11:10:00Z">
        <w:del w:id="1186" w:author="Mythili Ramamoorthy" w:date="2022-03-18T17:11:00Z">
          <w:r w:rsidR="009833B9" w:rsidDel="00E474B1">
            <w:delText>load/</w:delText>
          </w:r>
        </w:del>
      </w:ins>
      <w:ins w:id="1187" w:author="Leo Ferro" w:date="2022-01-11T10:38:00Z">
        <w:del w:id="1188" w:author="Mythili Ramamoorthy" w:date="2022-03-18T17:11:00Z">
          <w:r w:rsidR="00417F16" w:rsidDel="00E474B1">
            <w:delText xml:space="preserve">view the </w:delText>
          </w:r>
        </w:del>
      </w:ins>
      <w:ins w:id="1189" w:author="Leo Ferro" w:date="2022-01-11T11:10:00Z">
        <w:del w:id="1190" w:author="Mythili Ramamoorthy" w:date="2022-03-18T17:11:00Z">
          <w:r w:rsidR="009833B9" w:rsidDel="00E474B1">
            <w:delText>specific</w:delText>
          </w:r>
        </w:del>
      </w:ins>
      <w:ins w:id="1191" w:author="Leo Ferro" w:date="2022-01-11T11:09:00Z">
        <w:del w:id="1192" w:author="Mythili Ramamoorthy" w:date="2022-03-18T17:11:00Z">
          <w:r w:rsidR="00B573A6" w:rsidDel="00E474B1">
            <w:delText xml:space="preserve"> s</w:delText>
          </w:r>
        </w:del>
      </w:ins>
      <w:ins w:id="1193" w:author="Leo Ferro" w:date="2022-01-11T10:38:00Z">
        <w:del w:id="1194" w:author="Mythili Ramamoorthy" w:date="2022-03-18T17:11:00Z">
          <w:r w:rsidR="00417F16" w:rsidDel="00E474B1">
            <w:delText xml:space="preserve">hift in the </w:delText>
          </w:r>
        </w:del>
      </w:ins>
      <w:ins w:id="1195" w:author="Leo Ferro" w:date="2022-01-11T10:39:00Z">
        <w:del w:id="1196" w:author="Mythili Ramamoorthy" w:date="2022-03-18T17:11:00Z">
          <w:r w:rsidR="00B868E5" w:rsidDel="00E474B1">
            <w:delText>Shift</w:delText>
          </w:r>
        </w:del>
      </w:ins>
      <w:ins w:id="1197" w:author="Leo Ferro" w:date="2022-01-12T10:13:00Z">
        <w:del w:id="1198" w:author="Mythili Ramamoorthy" w:date="2022-03-18T17:11:00Z">
          <w:r w:rsidR="000B1AC0" w:rsidDel="00E474B1">
            <w:delText xml:space="preserve"> Detail</w:delText>
          </w:r>
        </w:del>
      </w:ins>
      <w:ins w:id="1199" w:author="Leo Ferro" w:date="2022-01-11T10:39:00Z">
        <w:del w:id="1200" w:author="Mythili Ramamoorthy" w:date="2022-03-18T17:11:00Z">
          <w:r w:rsidR="00417F16" w:rsidDel="00E474B1">
            <w:delText xml:space="preserve"> screen.  </w:delText>
          </w:r>
        </w:del>
      </w:ins>
    </w:p>
    <w:p w14:paraId="50681DA8" w14:textId="361879B3" w:rsidR="00023E34" w:rsidDel="00E474B1" w:rsidRDefault="0033535E">
      <w:pPr>
        <w:pStyle w:val="BodyBullet1-Level1"/>
        <w:keepNext/>
        <w:keepLines/>
        <w:pageBreakBefore/>
        <w:numPr>
          <w:ilvl w:val="0"/>
          <w:numId w:val="83"/>
        </w:numPr>
        <w:spacing w:before="360" w:after="160"/>
        <w:outlineLvl w:val="0"/>
        <w:rPr>
          <w:ins w:id="1201" w:author="Leo Ferro" w:date="2022-01-11T13:09:00Z"/>
          <w:del w:id="1202" w:author="Mythili Ramamoorthy" w:date="2022-03-18T17:11:00Z"/>
        </w:rPr>
        <w:pPrChange w:id="1203" w:author="Mythili Ramamoorthy" w:date="2022-03-18T17:11:00Z">
          <w:pPr>
            <w:pStyle w:val="BodyBullet1-Level1"/>
          </w:pPr>
        </w:pPrChange>
      </w:pPr>
      <w:ins w:id="1204" w:author="Reba Reames" w:date="2022-01-11T14:44:00Z">
        <w:del w:id="1205" w:author="Mythili Ramamoorthy" w:date="2022-03-18T17:11:00Z">
          <w:r w:rsidDel="00E474B1">
            <w:delText>The</w:delText>
          </w:r>
        </w:del>
      </w:ins>
      <w:ins w:id="1206" w:author="Leo Ferro" w:date="2022-01-11T10:39:00Z">
        <w:del w:id="1207" w:author="Mythili Ramamoorthy" w:date="2022-03-18T17:11:00Z">
          <w:r w:rsidR="00417F16" w:rsidDel="00E474B1">
            <w:delText xml:space="preserve"> Searc</w:delText>
          </w:r>
          <w:r w:rsidR="00B868E5" w:rsidDel="00E474B1">
            <w:delText xml:space="preserve">h Shifts screen will be </w:delText>
          </w:r>
        </w:del>
      </w:ins>
      <w:ins w:id="1208" w:author="Leo Ferro" w:date="2022-01-11T11:10:00Z">
        <w:del w:id="1209" w:author="Mythili Ramamoorthy" w:date="2022-03-18T17:11:00Z">
          <w:r w:rsidR="009833B9" w:rsidDel="00E474B1">
            <w:delText>added</w:delText>
          </w:r>
        </w:del>
      </w:ins>
      <w:ins w:id="1210" w:author="Leo Ferro" w:date="2022-01-11T10:39:00Z">
        <w:del w:id="1211" w:author="Mythili Ramamoorthy" w:date="2022-03-18T17:11:00Z">
          <w:r w:rsidR="00B868E5" w:rsidDel="00E474B1">
            <w:delText xml:space="preserve"> for the Supervisor to be able to view </w:delText>
          </w:r>
        </w:del>
      </w:ins>
      <w:ins w:id="1212" w:author="Leo Ferro" w:date="2022-01-11T13:16:00Z">
        <w:del w:id="1213" w:author="Mythili Ramamoorthy" w:date="2022-03-18T17:11:00Z">
          <w:r w:rsidR="00D37195" w:rsidDel="00E474B1">
            <w:delText xml:space="preserve">any </w:delText>
          </w:r>
        </w:del>
      </w:ins>
      <w:ins w:id="1214" w:author="Leo Ferro" w:date="2022-01-11T10:39:00Z">
        <w:del w:id="1215" w:author="Mythili Ramamoorthy" w:date="2022-03-18T17:11:00Z">
          <w:r w:rsidR="00E171E4" w:rsidDel="00E474B1">
            <w:delText>CSR’s shift d</w:delText>
          </w:r>
        </w:del>
      </w:ins>
      <w:ins w:id="1216" w:author="Leo Ferro" w:date="2022-01-11T10:40:00Z">
        <w:del w:id="1217" w:author="Mythili Ramamoorthy" w:date="2022-03-18T17:11:00Z">
          <w:r w:rsidR="00E171E4" w:rsidDel="00E474B1">
            <w:delText xml:space="preserve">etails. </w:delText>
          </w:r>
        </w:del>
      </w:ins>
      <w:ins w:id="1218" w:author="Leo Ferro" w:date="2022-01-12T10:06:00Z">
        <w:del w:id="1219" w:author="Mythili Ramamoorthy" w:date="2022-03-18T17:11:00Z">
          <w:r w:rsidR="00710991" w:rsidDel="00E474B1">
            <w:delText xml:space="preserve">This screen </w:delText>
          </w:r>
          <w:r w:rsidR="00383E26" w:rsidDel="00E474B1">
            <w:delText xml:space="preserve">will </w:delText>
          </w:r>
        </w:del>
      </w:ins>
      <w:ins w:id="1220" w:author="Leo Ferro" w:date="2022-01-12T10:07:00Z">
        <w:del w:id="1221" w:author="Mythili Ramamoorthy" w:date="2022-03-18T17:11:00Z">
          <w:r w:rsidR="00383E26" w:rsidDel="00E474B1">
            <w:delText xml:space="preserve">be </w:delText>
          </w:r>
        </w:del>
      </w:ins>
      <w:ins w:id="1222" w:author="Leo Ferro" w:date="2022-01-12T10:06:00Z">
        <w:del w:id="1223" w:author="Mythili Ramamoorthy" w:date="2022-03-18T17:11:00Z">
          <w:r w:rsidR="00383E26" w:rsidDel="00E474B1">
            <w:delText>a</w:delText>
          </w:r>
        </w:del>
      </w:ins>
      <w:ins w:id="1224" w:author="Leo Ferro" w:date="2022-01-12T10:07:00Z">
        <w:del w:id="1225" w:author="Mythili Ramamoorthy" w:date="2022-03-18T17:11:00Z">
          <w:r w:rsidR="00383E26" w:rsidDel="00E474B1">
            <w:delText xml:space="preserve">ccessible via the </w:delText>
          </w:r>
          <w:r w:rsidR="00844A35" w:rsidDel="00E474B1">
            <w:delText xml:space="preserve">CRM </w:delText>
          </w:r>
          <w:r w:rsidR="00383E26" w:rsidDel="00E474B1">
            <w:delText>Activities dropdown</w:delText>
          </w:r>
          <w:r w:rsidR="00844A35" w:rsidDel="00E474B1">
            <w:delText xml:space="preserve"> for Supervisors</w:delText>
          </w:r>
          <w:r w:rsidR="00383E26" w:rsidDel="00E474B1">
            <w:delText xml:space="preserve">.  </w:delText>
          </w:r>
        </w:del>
      </w:ins>
    </w:p>
    <w:p w14:paraId="66737D9F" w14:textId="09C1B2E9" w:rsidR="00F1288F" w:rsidDel="00E474B1" w:rsidRDefault="00796549">
      <w:pPr>
        <w:pStyle w:val="BodyBullet1-Level1"/>
        <w:keepNext/>
        <w:keepLines/>
        <w:pageBreakBefore/>
        <w:numPr>
          <w:ilvl w:val="0"/>
          <w:numId w:val="83"/>
        </w:numPr>
        <w:spacing w:before="360" w:after="160"/>
        <w:outlineLvl w:val="0"/>
        <w:rPr>
          <w:del w:id="1226" w:author="Mythili Ramamoorthy" w:date="2022-03-18T17:11:00Z"/>
        </w:rPr>
        <w:pPrChange w:id="1227" w:author="Mythili Ramamoorthy" w:date="2022-03-18T17:11:00Z">
          <w:pPr>
            <w:pStyle w:val="BodyBullet1-Level1"/>
          </w:pPr>
        </w:pPrChange>
      </w:pPr>
      <w:ins w:id="1228" w:author="Reba Reames" w:date="2022-01-11T14:44:00Z">
        <w:del w:id="1229" w:author="Mythili Ramamoorthy" w:date="2022-03-18T17:11:00Z">
          <w:r w:rsidDel="00E474B1">
            <w:delText>The</w:delText>
          </w:r>
        </w:del>
      </w:ins>
      <w:ins w:id="1230" w:author="Leo Ferro" w:date="2022-01-11T13:11:00Z">
        <w:del w:id="1231" w:author="Mythili Ramamoorthy" w:date="2022-03-18T17:11:00Z">
          <w:r w:rsidR="006E62BE" w:rsidDel="00E474B1">
            <w:delText xml:space="preserve"> Search </w:delText>
          </w:r>
        </w:del>
      </w:ins>
      <w:ins w:id="1232" w:author="Leo Ferro" w:date="2022-01-11T10:40:00Z">
        <w:del w:id="1233" w:author="Mythili Ramamoorthy" w:date="2022-03-18T17:11:00Z">
          <w:r w:rsidR="00E171E4" w:rsidDel="00E474B1">
            <w:delText xml:space="preserve">Shifts Detail </w:delText>
          </w:r>
        </w:del>
      </w:ins>
      <w:ins w:id="1234" w:author="Reba Reames" w:date="2022-01-11T14:45:00Z">
        <w:del w:id="1235" w:author="Mythili Ramamoorthy" w:date="2022-03-18T17:11:00Z">
          <w:r w:rsidR="00BB192F" w:rsidDel="00E474B1">
            <w:delText>screen</w:delText>
          </w:r>
        </w:del>
      </w:ins>
      <w:ins w:id="1236" w:author="Leo Ferro" w:date="2022-01-11T10:40:00Z">
        <w:del w:id="1237" w:author="Mythili Ramamoorthy" w:date="2022-03-18T17:11:00Z">
          <w:r w:rsidR="00E171E4" w:rsidDel="00E474B1">
            <w:delText xml:space="preserve"> will be added</w:delText>
          </w:r>
        </w:del>
      </w:ins>
      <w:ins w:id="1238" w:author="Leo Ferro" w:date="2022-01-12T10:01:00Z">
        <w:del w:id="1239" w:author="Mythili Ramamoorthy" w:date="2022-03-18T17:11:00Z">
          <w:r w:rsidR="00E774C4" w:rsidDel="00E474B1">
            <w:delText xml:space="preserve"> to view </w:delText>
          </w:r>
        </w:del>
      </w:ins>
      <w:ins w:id="1240" w:author="Leo Ferro" w:date="2022-01-11T12:49:00Z">
        <w:del w:id="1241" w:author="Mythili Ramamoorthy" w:date="2022-03-18T17:11:00Z">
          <w:r w:rsidR="00F011E8" w:rsidDel="00E474B1">
            <w:delText>CS</w:delText>
          </w:r>
        </w:del>
      </w:ins>
      <w:ins w:id="1242" w:author="Leo Ferro" w:date="2022-01-12T10:02:00Z">
        <w:del w:id="1243" w:author="Mythili Ramamoorthy" w:date="2022-03-18T17:11:00Z">
          <w:r w:rsidR="00E774C4" w:rsidDel="00E474B1">
            <w:delText>R</w:delText>
          </w:r>
        </w:del>
      </w:ins>
      <w:ins w:id="1244" w:author="Leo Ferro" w:date="2022-01-11T10:42:00Z">
        <w:del w:id="1245" w:author="Mythili Ramamoorthy" w:date="2022-03-18T17:11:00Z">
          <w:r w:rsidR="00241BFF" w:rsidDel="00E474B1">
            <w:delText xml:space="preserve"> </w:delText>
          </w:r>
        </w:del>
      </w:ins>
      <w:ins w:id="1246" w:author="Leo Ferro" w:date="2022-01-12T10:01:00Z">
        <w:del w:id="1247" w:author="Mythili Ramamoorthy" w:date="2022-03-18T17:11:00Z">
          <w:r w:rsidR="00E774C4" w:rsidDel="00E474B1">
            <w:delText>activity</w:delText>
          </w:r>
        </w:del>
      </w:ins>
      <w:ins w:id="1248" w:author="Leo Ferro" w:date="2022-01-11T10:42:00Z">
        <w:del w:id="1249" w:author="Mythili Ramamoorthy" w:date="2022-03-18T17:11:00Z">
          <w:r w:rsidR="00241BFF" w:rsidDel="00E474B1">
            <w:delText>.</w:delText>
          </w:r>
        </w:del>
      </w:ins>
      <w:ins w:id="1250" w:author="Leo Ferro" w:date="2022-01-11T10:41:00Z">
        <w:del w:id="1251" w:author="Mythili Ramamoorthy" w:date="2022-03-18T17:11:00Z">
          <w:r w:rsidR="0079573F" w:rsidDel="00E474B1">
            <w:delText xml:space="preserve"> </w:delText>
          </w:r>
        </w:del>
      </w:ins>
      <w:ins w:id="1252" w:author="Leo Ferro" w:date="2022-01-12T10:00:00Z">
        <w:del w:id="1253" w:author="Mythili Ramamoorthy" w:date="2022-03-18T17:11:00Z">
          <w:r w:rsidR="00336E03" w:rsidDel="00E474B1">
            <w:delText>The</w:delText>
          </w:r>
        </w:del>
      </w:ins>
      <w:ins w:id="1254" w:author="Leo Ferro" w:date="2022-01-11T10:41:00Z">
        <w:del w:id="1255" w:author="Mythili Ramamoorthy" w:date="2022-03-18T17:11:00Z">
          <w:r w:rsidR="0079573F" w:rsidDel="00E474B1">
            <w:delText xml:space="preserve"> </w:delText>
          </w:r>
          <w:r w:rsidR="00C644C0" w:rsidDel="00E474B1">
            <w:delText>Shift Summary</w:delText>
          </w:r>
          <w:r w:rsidR="0079573F" w:rsidDel="00E474B1">
            <w:delText xml:space="preserve"> report </w:delText>
          </w:r>
        </w:del>
      </w:ins>
      <w:ins w:id="1256" w:author="Leo Ferro" w:date="2022-01-11T11:08:00Z">
        <w:del w:id="1257" w:author="Mythili Ramamoorthy" w:date="2022-03-18T17:11:00Z">
          <w:r w:rsidR="00CD418D" w:rsidDel="00E474B1">
            <w:delText>can</w:delText>
          </w:r>
        </w:del>
      </w:ins>
      <w:ins w:id="1258" w:author="Leo Ferro" w:date="2022-01-11T10:42:00Z">
        <w:del w:id="1259" w:author="Mythili Ramamoorthy" w:date="2022-03-18T17:11:00Z">
          <w:r w:rsidR="0079573F" w:rsidDel="00E474B1">
            <w:delText xml:space="preserve"> be </w:delText>
          </w:r>
        </w:del>
      </w:ins>
      <w:ins w:id="1260" w:author="Leo Ferro" w:date="2022-01-12T10:00:00Z">
        <w:del w:id="1261" w:author="Mythili Ramamoorthy" w:date="2022-03-18T17:11:00Z">
          <w:r w:rsidR="00336E03" w:rsidDel="00E474B1">
            <w:delText>accessed from this screen</w:delText>
          </w:r>
        </w:del>
      </w:ins>
      <w:ins w:id="1262" w:author="Leo Ferro" w:date="2022-01-11T10:42:00Z">
        <w:del w:id="1263" w:author="Mythili Ramamoorthy" w:date="2022-03-18T17:11:00Z">
          <w:r w:rsidR="0079573F" w:rsidDel="00E474B1">
            <w:delText xml:space="preserve">. </w:delText>
          </w:r>
        </w:del>
      </w:ins>
    </w:p>
    <w:p w14:paraId="55040861" w14:textId="04845C9C" w:rsidR="001B51C3" w:rsidDel="00E474B1" w:rsidRDefault="001B51C3">
      <w:pPr>
        <w:keepNext/>
        <w:keepLines/>
        <w:pageBreakBefore/>
        <w:numPr>
          <w:ilvl w:val="0"/>
          <w:numId w:val="83"/>
        </w:numPr>
        <w:spacing w:before="360" w:after="160" w:line="276" w:lineRule="auto"/>
        <w:outlineLvl w:val="0"/>
        <w:rPr>
          <w:del w:id="1264" w:author="Mythili Ramamoorthy" w:date="2022-03-18T17:11:00Z"/>
          <w:rFonts w:eastAsia="Times New Roman" w:cs="Arial"/>
          <w:lang w:bidi="ar-SA"/>
        </w:rPr>
        <w:pPrChange w:id="1265" w:author="Mythili Ramamoorthy" w:date="2022-03-18T17:11:00Z">
          <w:pPr>
            <w:spacing w:before="0" w:after="200" w:line="276" w:lineRule="auto"/>
          </w:pPr>
        </w:pPrChange>
      </w:pPr>
      <w:del w:id="1266" w:author="Mythili Ramamoorthy" w:date="2022-03-18T17:11:00Z">
        <w:r w:rsidDel="00E474B1">
          <w:br w:type="page"/>
        </w:r>
      </w:del>
    </w:p>
    <w:p w14:paraId="65C60795" w14:textId="073ED192" w:rsidR="00F74B93" w:rsidRPr="00135249" w:rsidDel="00E474B1" w:rsidRDefault="00F74B93">
      <w:pPr>
        <w:pStyle w:val="Heading3"/>
        <w:pageBreakBefore/>
        <w:numPr>
          <w:ilvl w:val="0"/>
          <w:numId w:val="83"/>
        </w:numPr>
        <w:spacing w:before="360" w:after="160"/>
        <w:rPr>
          <w:del w:id="1267" w:author="Mythili Ramamoorthy" w:date="2022-03-18T17:11:00Z"/>
        </w:rPr>
        <w:pPrChange w:id="1268" w:author="Mythili Ramamoorthy" w:date="2022-03-18T17:11:00Z">
          <w:pPr>
            <w:pStyle w:val="Heading3"/>
          </w:pPr>
        </w:pPrChange>
      </w:pPr>
      <w:del w:id="1269" w:author="Mythili Ramamoorthy" w:date="2022-03-18T17:11:00Z">
        <w:r w:rsidRPr="00135249" w:rsidDel="00E474B1">
          <w:delText>UI Components</w:delText>
        </w:r>
      </w:del>
    </w:p>
    <w:p w14:paraId="791DD8A9" w14:textId="755B8EA9" w:rsidR="00F74B93" w:rsidDel="00E474B1" w:rsidRDefault="00F74B93">
      <w:pPr>
        <w:pStyle w:val="Body"/>
        <w:keepNext/>
        <w:keepLines/>
        <w:pageBreakBefore/>
        <w:numPr>
          <w:ilvl w:val="0"/>
          <w:numId w:val="83"/>
        </w:numPr>
        <w:spacing w:before="360" w:after="160"/>
        <w:outlineLvl w:val="0"/>
        <w:rPr>
          <w:del w:id="1270" w:author="Mythili Ramamoorthy" w:date="2022-03-18T17:11:00Z"/>
        </w:rPr>
        <w:pPrChange w:id="1271" w:author="Mythili Ramamoorthy" w:date="2022-03-18T17:11:00Z">
          <w:pPr>
            <w:pStyle w:val="Body"/>
          </w:pPr>
        </w:pPrChange>
      </w:pPr>
      <w:del w:id="1272" w:author="Mythili Ramamoorthy" w:date="2022-03-18T17:11:00Z">
        <w:r w:rsidRPr="00135249" w:rsidDel="00E474B1">
          <w:delText xml:space="preserve">The table below lists the UI components that are used for </w:delText>
        </w:r>
        <w:r w:rsidR="00897A83" w:rsidDel="00E474B1">
          <w:delText>Force Close Shift.</w:delText>
        </w:r>
      </w:del>
    </w:p>
    <w:p w14:paraId="7A6F72E1" w14:textId="0D9B1335" w:rsidR="00E85BD6" w:rsidDel="00E474B1" w:rsidRDefault="00E85BD6">
      <w:pPr>
        <w:pStyle w:val="TableCaption"/>
        <w:pageBreakBefore/>
        <w:numPr>
          <w:ilvl w:val="0"/>
          <w:numId w:val="83"/>
        </w:numPr>
        <w:spacing w:before="360" w:after="160"/>
        <w:outlineLvl w:val="0"/>
        <w:rPr>
          <w:del w:id="1273" w:author="Mythili Ramamoorthy" w:date="2022-03-18T17:11:00Z"/>
        </w:rPr>
        <w:pPrChange w:id="1274" w:author="Mythili Ramamoorthy" w:date="2022-03-18T17:11:00Z">
          <w:pPr>
            <w:pStyle w:val="TableCaption"/>
          </w:pPr>
        </w:pPrChange>
      </w:pPr>
      <w:del w:id="1275" w:author="Mythili Ramamoorthy" w:date="2022-03-18T17:11:00Z">
        <w:r w:rsidRPr="00837BE5" w:rsidDel="00E474B1">
          <w:delText xml:space="preserve">Table </w:delText>
        </w:r>
        <w:r w:rsidRPr="00837BE5" w:rsidDel="00E474B1">
          <w:rPr>
            <w:i w:val="0"/>
          </w:rPr>
          <w:fldChar w:fldCharType="begin"/>
        </w:r>
        <w:r w:rsidRPr="00837BE5" w:rsidDel="00E474B1">
          <w:delInstrText>SEQ Table \* ARABIC</w:delInstrText>
        </w:r>
        <w:r w:rsidRPr="00837BE5" w:rsidDel="00E474B1">
          <w:rPr>
            <w:i w:val="0"/>
          </w:rPr>
          <w:fldChar w:fldCharType="separate"/>
        </w:r>
        <w:r w:rsidR="00A45846" w:rsidDel="00E474B1">
          <w:rPr>
            <w:noProof/>
          </w:rPr>
          <w:delText>9</w:delText>
        </w:r>
        <w:r w:rsidRPr="00837BE5" w:rsidDel="00E474B1">
          <w:rPr>
            <w:i w:val="0"/>
          </w:rPr>
          <w:fldChar w:fldCharType="end"/>
        </w:r>
        <w:r w:rsidRPr="00837BE5" w:rsidDel="00E474B1">
          <w:delText xml:space="preserve">: </w:delText>
        </w:r>
        <w:r w:rsidDel="00E474B1">
          <w:delText>Force Close Shift</w:delText>
        </w:r>
        <w:r w:rsidRPr="00837BE5" w:rsidDel="00E474B1">
          <w:delText xml:space="preserve"> UI Components</w:delText>
        </w:r>
      </w:del>
    </w:p>
    <w:tbl>
      <w:tblPr>
        <w:tblStyle w:val="TableGrid"/>
        <w:tblW w:w="5000" w:type="pct"/>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675"/>
        <w:gridCol w:w="4675"/>
      </w:tblGrid>
      <w:tr w:rsidR="00941A2A" w:rsidRPr="00837BE5" w:rsidDel="00E474B1" w14:paraId="483A8D9E" w14:textId="6E0E985F" w:rsidTr="00281A0A">
        <w:trPr>
          <w:cantSplit/>
          <w:trHeight w:val="360"/>
          <w:jc w:val="center"/>
          <w:del w:id="1276" w:author="Mythili Ramamoorthy" w:date="2022-03-18T17:11:00Z"/>
        </w:trPr>
        <w:tc>
          <w:tcPr>
            <w:tcW w:w="4675" w:type="dxa"/>
            <w:shd w:val="clear" w:color="auto" w:fill="5B7F93"/>
          </w:tcPr>
          <w:p w14:paraId="3F0590F1" w14:textId="5E0AF119" w:rsidR="00941A2A" w:rsidRPr="00837BE5" w:rsidDel="00E474B1" w:rsidRDefault="00941A2A">
            <w:pPr>
              <w:pStyle w:val="TableHeading"/>
              <w:pageBreakBefore/>
              <w:numPr>
                <w:ilvl w:val="0"/>
                <w:numId w:val="83"/>
              </w:numPr>
              <w:spacing w:before="360" w:after="160"/>
              <w:outlineLvl w:val="0"/>
              <w:rPr>
                <w:del w:id="1277" w:author="Mythili Ramamoorthy" w:date="2022-03-18T17:11:00Z"/>
              </w:rPr>
              <w:pPrChange w:id="1278" w:author="Mythili Ramamoorthy" w:date="2022-03-18T17:11:00Z">
                <w:pPr>
                  <w:pStyle w:val="TableHeading"/>
                </w:pPr>
              </w:pPrChange>
            </w:pPr>
            <w:del w:id="1279" w:author="Mythili Ramamoorthy" w:date="2022-03-18T17:11:00Z">
              <w:r w:rsidRPr="00837BE5" w:rsidDel="00E474B1">
                <w:delText>Microflow/Page Name</w:delText>
              </w:r>
            </w:del>
          </w:p>
        </w:tc>
        <w:tc>
          <w:tcPr>
            <w:tcW w:w="4675" w:type="dxa"/>
            <w:shd w:val="clear" w:color="auto" w:fill="5B7F93"/>
          </w:tcPr>
          <w:p w14:paraId="53964DFC" w14:textId="2519E90F" w:rsidR="00941A2A" w:rsidRPr="00837BE5" w:rsidDel="00E474B1" w:rsidRDefault="00941A2A">
            <w:pPr>
              <w:pStyle w:val="TableHeading"/>
              <w:pageBreakBefore/>
              <w:numPr>
                <w:ilvl w:val="0"/>
                <w:numId w:val="83"/>
              </w:numPr>
              <w:spacing w:before="360" w:after="160"/>
              <w:outlineLvl w:val="0"/>
              <w:rPr>
                <w:del w:id="1280" w:author="Mythili Ramamoorthy" w:date="2022-03-18T17:11:00Z"/>
              </w:rPr>
              <w:pPrChange w:id="1281" w:author="Mythili Ramamoorthy" w:date="2022-03-18T17:11:00Z">
                <w:pPr>
                  <w:pStyle w:val="TableHeading"/>
                </w:pPr>
              </w:pPrChange>
            </w:pPr>
            <w:del w:id="1282" w:author="Mythili Ramamoorthy" w:date="2022-03-18T17:11:00Z">
              <w:r w:rsidRPr="00837BE5" w:rsidDel="00E474B1">
                <w:delText xml:space="preserve">Description </w:delText>
              </w:r>
            </w:del>
          </w:p>
        </w:tc>
      </w:tr>
      <w:tr w:rsidR="00941A2A" w:rsidRPr="00837BE5" w:rsidDel="00E474B1" w14:paraId="1A87DBD0" w14:textId="734DEF50" w:rsidTr="00281A0A">
        <w:trPr>
          <w:cantSplit/>
          <w:trHeight w:val="360"/>
          <w:jc w:val="center"/>
          <w:del w:id="1283" w:author="Mythili Ramamoorthy" w:date="2022-03-18T17:11:00Z"/>
        </w:trPr>
        <w:tc>
          <w:tcPr>
            <w:tcW w:w="4675" w:type="dxa"/>
          </w:tcPr>
          <w:p w14:paraId="0957D4C5" w14:textId="15ED4A4D" w:rsidR="00941A2A" w:rsidRPr="00837BE5" w:rsidDel="00E474B1" w:rsidRDefault="00941A2A">
            <w:pPr>
              <w:pStyle w:val="TableCellLeft"/>
              <w:keepNext/>
              <w:keepLines/>
              <w:pageBreakBefore/>
              <w:numPr>
                <w:ilvl w:val="0"/>
                <w:numId w:val="83"/>
              </w:numPr>
              <w:spacing w:before="360" w:after="160"/>
              <w:outlineLvl w:val="0"/>
              <w:rPr>
                <w:del w:id="1284" w:author="Mythili Ramamoorthy" w:date="2022-03-18T17:11:00Z"/>
              </w:rPr>
              <w:pPrChange w:id="1285" w:author="Mythili Ramamoorthy" w:date="2022-03-18T17:11:00Z">
                <w:pPr>
                  <w:pStyle w:val="TableCellLeft"/>
                </w:pPr>
              </w:pPrChange>
            </w:pPr>
            <w:del w:id="1286" w:author="Mythili Ramamoorthy" w:date="2022-03-18T17:11:00Z">
              <w:r w:rsidDel="00E474B1">
                <w:delText>SessionManagement.ForceCloseShiftValidate</w:delText>
              </w:r>
            </w:del>
          </w:p>
        </w:tc>
        <w:tc>
          <w:tcPr>
            <w:tcW w:w="4675" w:type="dxa"/>
          </w:tcPr>
          <w:p w14:paraId="098A5266" w14:textId="1AEC38DB" w:rsidR="00941A2A" w:rsidRPr="00837BE5" w:rsidDel="00E474B1" w:rsidRDefault="00BC5F30">
            <w:pPr>
              <w:pStyle w:val="TableCellLeft"/>
              <w:keepNext/>
              <w:keepLines/>
              <w:pageBreakBefore/>
              <w:numPr>
                <w:ilvl w:val="0"/>
                <w:numId w:val="83"/>
              </w:numPr>
              <w:spacing w:before="360" w:after="160"/>
              <w:outlineLvl w:val="0"/>
              <w:rPr>
                <w:del w:id="1287" w:author="Mythili Ramamoorthy" w:date="2022-03-18T17:11:00Z"/>
              </w:rPr>
              <w:pPrChange w:id="1288" w:author="Mythili Ramamoorthy" w:date="2022-03-18T17:11:00Z">
                <w:pPr>
                  <w:pStyle w:val="TableCellLeft"/>
                </w:pPr>
              </w:pPrChange>
            </w:pPr>
            <w:del w:id="1289" w:author="Mythili Ramamoorthy" w:date="2022-03-18T17:11:00Z">
              <w:r w:rsidDel="00E474B1">
                <w:delText xml:space="preserve">Microflow to support </w:delText>
              </w:r>
              <w:r w:rsidR="00F451BE" w:rsidDel="00E474B1">
                <w:delText>Supervisor Override Validation path</w:delText>
              </w:r>
            </w:del>
          </w:p>
        </w:tc>
      </w:tr>
      <w:tr w:rsidR="00941A2A" w:rsidRPr="00837BE5" w:rsidDel="00E474B1" w14:paraId="18AF55D8" w14:textId="57F297EA" w:rsidTr="00281A0A">
        <w:trPr>
          <w:cantSplit/>
          <w:trHeight w:val="360"/>
          <w:jc w:val="center"/>
          <w:del w:id="1290" w:author="Mythili Ramamoorthy" w:date="2022-03-18T17:11:00Z"/>
        </w:trPr>
        <w:tc>
          <w:tcPr>
            <w:tcW w:w="4675" w:type="dxa"/>
          </w:tcPr>
          <w:p w14:paraId="69087C59" w14:textId="0BFAAB6A" w:rsidR="00941A2A" w:rsidDel="00E474B1" w:rsidRDefault="00BC5F30">
            <w:pPr>
              <w:pStyle w:val="TableCellLeft"/>
              <w:keepNext/>
              <w:keepLines/>
              <w:pageBreakBefore/>
              <w:numPr>
                <w:ilvl w:val="0"/>
                <w:numId w:val="83"/>
              </w:numPr>
              <w:spacing w:before="360" w:after="160"/>
              <w:outlineLvl w:val="0"/>
              <w:rPr>
                <w:del w:id="1291" w:author="Mythili Ramamoorthy" w:date="2022-03-18T17:11:00Z"/>
              </w:rPr>
              <w:pPrChange w:id="1292" w:author="Mythili Ramamoorthy" w:date="2022-03-18T17:11:00Z">
                <w:pPr>
                  <w:pStyle w:val="TableCellLeft"/>
                </w:pPr>
              </w:pPrChange>
            </w:pPr>
            <w:del w:id="1293" w:author="Mythili Ramamoorthy" w:date="2022-03-18T17:11:00Z">
              <w:r w:rsidDel="00E474B1">
                <w:delText>SessionManagement.ACT_ForceCloseValidate</w:delText>
              </w:r>
            </w:del>
          </w:p>
        </w:tc>
        <w:tc>
          <w:tcPr>
            <w:tcW w:w="4675" w:type="dxa"/>
          </w:tcPr>
          <w:p w14:paraId="05974E9B" w14:textId="424E7BDD" w:rsidR="00941A2A" w:rsidDel="00E474B1" w:rsidRDefault="00F451BE">
            <w:pPr>
              <w:pStyle w:val="TableCellLeft"/>
              <w:keepNext/>
              <w:keepLines/>
              <w:pageBreakBefore/>
              <w:numPr>
                <w:ilvl w:val="0"/>
                <w:numId w:val="83"/>
              </w:numPr>
              <w:spacing w:before="360" w:after="160"/>
              <w:outlineLvl w:val="0"/>
              <w:rPr>
                <w:del w:id="1294" w:author="Mythili Ramamoorthy" w:date="2022-03-18T17:11:00Z"/>
              </w:rPr>
              <w:pPrChange w:id="1295" w:author="Mythili Ramamoorthy" w:date="2022-03-18T17:11:00Z">
                <w:pPr>
                  <w:pStyle w:val="TableCellLeft"/>
                </w:pPr>
              </w:pPrChange>
            </w:pPr>
            <w:del w:id="1296" w:author="Mythili Ramamoorthy" w:date="2022-03-18T17:11:00Z">
              <w:r w:rsidDel="00E474B1">
                <w:delText>Microflow to support Supervisor Override Validation path</w:delText>
              </w:r>
            </w:del>
          </w:p>
        </w:tc>
      </w:tr>
      <w:tr w:rsidR="004E020D" w:rsidRPr="00837BE5" w:rsidDel="00E474B1" w14:paraId="11223E22" w14:textId="4A651F9F" w:rsidTr="00281A0A">
        <w:trPr>
          <w:cantSplit/>
          <w:trHeight w:val="360"/>
          <w:jc w:val="center"/>
          <w:ins w:id="1297" w:author="Leo Ferro" w:date="2022-01-11T10:52:00Z"/>
          <w:del w:id="1298" w:author="Mythili Ramamoorthy" w:date="2022-03-18T17:11:00Z"/>
        </w:trPr>
        <w:tc>
          <w:tcPr>
            <w:tcW w:w="4675" w:type="dxa"/>
          </w:tcPr>
          <w:p w14:paraId="0B0FB261" w14:textId="67C66D31" w:rsidR="004E020D" w:rsidDel="00E474B1" w:rsidRDefault="00D960C1">
            <w:pPr>
              <w:pStyle w:val="TableCellLeft"/>
              <w:keepNext/>
              <w:keepLines/>
              <w:pageBreakBefore/>
              <w:numPr>
                <w:ilvl w:val="0"/>
                <w:numId w:val="83"/>
              </w:numPr>
              <w:spacing w:before="360" w:after="160"/>
              <w:outlineLvl w:val="0"/>
              <w:rPr>
                <w:ins w:id="1299" w:author="Leo Ferro" w:date="2022-01-11T10:52:00Z"/>
                <w:del w:id="1300" w:author="Mythili Ramamoorthy" w:date="2022-03-18T17:11:00Z"/>
              </w:rPr>
              <w:pPrChange w:id="1301" w:author="Mythili Ramamoorthy" w:date="2022-03-18T17:11:00Z">
                <w:pPr>
                  <w:pStyle w:val="TableCellLeft"/>
                </w:pPr>
              </w:pPrChange>
            </w:pPr>
            <w:ins w:id="1302" w:author="Leo Ferro" w:date="2022-01-11T10:58:00Z">
              <w:del w:id="1303" w:author="Mythili Ramamoorthy" w:date="2022-03-18T17:11:00Z">
                <w:r w:rsidDel="00E474B1">
                  <w:delText>GetSearchShifts</w:delText>
                </w:r>
              </w:del>
            </w:ins>
          </w:p>
        </w:tc>
        <w:tc>
          <w:tcPr>
            <w:tcW w:w="4675" w:type="dxa"/>
          </w:tcPr>
          <w:p w14:paraId="743ADC4C" w14:textId="4121D7EB" w:rsidR="004E020D" w:rsidDel="00E474B1" w:rsidRDefault="00EA3F43">
            <w:pPr>
              <w:pStyle w:val="TableCellLeft"/>
              <w:keepNext/>
              <w:keepLines/>
              <w:pageBreakBefore/>
              <w:numPr>
                <w:ilvl w:val="0"/>
                <w:numId w:val="83"/>
              </w:numPr>
              <w:spacing w:before="360" w:after="160"/>
              <w:outlineLvl w:val="0"/>
              <w:rPr>
                <w:ins w:id="1304" w:author="Leo Ferro" w:date="2022-01-11T10:52:00Z"/>
                <w:del w:id="1305" w:author="Mythili Ramamoorthy" w:date="2022-03-18T17:11:00Z"/>
              </w:rPr>
              <w:pPrChange w:id="1306" w:author="Mythili Ramamoorthy" w:date="2022-03-18T17:11:00Z">
                <w:pPr>
                  <w:pStyle w:val="TableCellLeft"/>
                </w:pPr>
              </w:pPrChange>
            </w:pPr>
            <w:ins w:id="1307" w:author="Leo Ferro" w:date="2022-01-11T10:59:00Z">
              <w:del w:id="1308" w:author="Mythili Ramamoorthy" w:date="2022-03-18T17:11:00Z">
                <w:r w:rsidDel="00E474B1">
                  <w:delText>Microflow to search for shift</w:delText>
                </w:r>
              </w:del>
            </w:ins>
          </w:p>
        </w:tc>
      </w:tr>
      <w:tr w:rsidR="004E020D" w:rsidRPr="00837BE5" w:rsidDel="00E474B1" w14:paraId="4F07AB11" w14:textId="5E101F92" w:rsidTr="00281A0A">
        <w:trPr>
          <w:cantSplit/>
          <w:trHeight w:val="360"/>
          <w:jc w:val="center"/>
          <w:ins w:id="1309" w:author="Leo Ferro" w:date="2022-01-11T10:52:00Z"/>
          <w:del w:id="1310" w:author="Mythili Ramamoorthy" w:date="2022-03-18T17:11:00Z"/>
        </w:trPr>
        <w:tc>
          <w:tcPr>
            <w:tcW w:w="4675" w:type="dxa"/>
          </w:tcPr>
          <w:p w14:paraId="004D2B62" w14:textId="231EA698" w:rsidR="004E020D" w:rsidDel="00E474B1" w:rsidRDefault="00EA3F43">
            <w:pPr>
              <w:pStyle w:val="TableCellLeft"/>
              <w:keepNext/>
              <w:keepLines/>
              <w:pageBreakBefore/>
              <w:numPr>
                <w:ilvl w:val="0"/>
                <w:numId w:val="83"/>
              </w:numPr>
              <w:spacing w:before="360" w:after="160"/>
              <w:outlineLvl w:val="0"/>
              <w:rPr>
                <w:ins w:id="1311" w:author="Leo Ferro" w:date="2022-01-11T10:52:00Z"/>
                <w:del w:id="1312" w:author="Mythili Ramamoorthy" w:date="2022-03-18T17:11:00Z"/>
              </w:rPr>
              <w:pPrChange w:id="1313" w:author="Mythili Ramamoorthy" w:date="2022-03-18T17:11:00Z">
                <w:pPr>
                  <w:pStyle w:val="TableCellLeft"/>
                </w:pPr>
              </w:pPrChange>
            </w:pPr>
            <w:ins w:id="1314" w:author="Leo Ferro" w:date="2022-01-11T10:59:00Z">
              <w:del w:id="1315" w:author="Mythili Ramamoorthy" w:date="2022-03-18T17:11:00Z">
                <w:r w:rsidDel="00E474B1">
                  <w:delText>GetSearchShiftDetail</w:delText>
                </w:r>
              </w:del>
            </w:ins>
          </w:p>
        </w:tc>
        <w:tc>
          <w:tcPr>
            <w:tcW w:w="4675" w:type="dxa"/>
          </w:tcPr>
          <w:p w14:paraId="2B860201" w14:textId="4915A2B7" w:rsidR="004E020D" w:rsidDel="00E474B1" w:rsidRDefault="00EA3F43">
            <w:pPr>
              <w:pStyle w:val="TableCellLeft"/>
              <w:keepNext/>
              <w:keepLines/>
              <w:pageBreakBefore/>
              <w:numPr>
                <w:ilvl w:val="0"/>
                <w:numId w:val="83"/>
              </w:numPr>
              <w:spacing w:before="360" w:after="160"/>
              <w:outlineLvl w:val="0"/>
              <w:rPr>
                <w:ins w:id="1316" w:author="Leo Ferro" w:date="2022-01-11T10:52:00Z"/>
                <w:del w:id="1317" w:author="Mythili Ramamoorthy" w:date="2022-03-18T17:11:00Z"/>
              </w:rPr>
              <w:pPrChange w:id="1318" w:author="Mythili Ramamoorthy" w:date="2022-03-18T17:11:00Z">
                <w:pPr>
                  <w:pStyle w:val="TableCellLeft"/>
                </w:pPr>
              </w:pPrChange>
            </w:pPr>
            <w:ins w:id="1319" w:author="Leo Ferro" w:date="2022-01-11T10:59:00Z">
              <w:del w:id="1320" w:author="Mythili Ramamoorthy" w:date="2022-03-18T17:11:00Z">
                <w:r w:rsidDel="00E474B1">
                  <w:delText>Microflow to get shift details</w:delText>
                </w:r>
              </w:del>
            </w:ins>
          </w:p>
        </w:tc>
      </w:tr>
      <w:tr w:rsidR="00F56136" w:rsidRPr="00837BE5" w:rsidDel="00E474B1" w14:paraId="7634A576" w14:textId="4B2C8ADB" w:rsidTr="00281A0A">
        <w:trPr>
          <w:cantSplit/>
          <w:trHeight w:val="360"/>
          <w:jc w:val="center"/>
          <w:ins w:id="1321" w:author="Leo Ferro" w:date="2022-01-11T10:52:00Z"/>
          <w:del w:id="1322" w:author="Mythili Ramamoorthy" w:date="2022-03-18T17:11:00Z"/>
        </w:trPr>
        <w:tc>
          <w:tcPr>
            <w:tcW w:w="4675" w:type="dxa"/>
          </w:tcPr>
          <w:p w14:paraId="1B08CABB" w14:textId="00C8545B" w:rsidR="00F56136" w:rsidDel="00E474B1" w:rsidRDefault="00EA3F43">
            <w:pPr>
              <w:pStyle w:val="TableCellLeft"/>
              <w:keepNext/>
              <w:keepLines/>
              <w:pageBreakBefore/>
              <w:numPr>
                <w:ilvl w:val="0"/>
                <w:numId w:val="83"/>
              </w:numPr>
              <w:spacing w:before="360" w:after="160"/>
              <w:outlineLvl w:val="0"/>
              <w:rPr>
                <w:ins w:id="1323" w:author="Leo Ferro" w:date="2022-01-11T10:52:00Z"/>
                <w:del w:id="1324" w:author="Mythili Ramamoorthy" w:date="2022-03-18T17:11:00Z"/>
              </w:rPr>
              <w:pPrChange w:id="1325" w:author="Mythili Ramamoorthy" w:date="2022-03-18T17:11:00Z">
                <w:pPr>
                  <w:pStyle w:val="TableCellLeft"/>
                </w:pPr>
              </w:pPrChange>
            </w:pPr>
            <w:ins w:id="1326" w:author="Leo Ferro" w:date="2022-01-11T10:59:00Z">
              <w:del w:id="1327" w:author="Mythili Ramamoorthy" w:date="2022-03-18T17:11:00Z">
                <w:r w:rsidDel="00E474B1">
                  <w:delText>SearchShiftPage</w:delText>
                </w:r>
              </w:del>
            </w:ins>
          </w:p>
        </w:tc>
        <w:tc>
          <w:tcPr>
            <w:tcW w:w="4675" w:type="dxa"/>
          </w:tcPr>
          <w:p w14:paraId="3B563B7B" w14:textId="3FC3875B" w:rsidR="00F56136" w:rsidDel="00E474B1" w:rsidRDefault="00EA3F43">
            <w:pPr>
              <w:pStyle w:val="TableCellLeft"/>
              <w:keepNext/>
              <w:keepLines/>
              <w:pageBreakBefore/>
              <w:numPr>
                <w:ilvl w:val="0"/>
                <w:numId w:val="83"/>
              </w:numPr>
              <w:spacing w:before="360" w:after="160"/>
              <w:outlineLvl w:val="0"/>
              <w:rPr>
                <w:ins w:id="1328" w:author="Leo Ferro" w:date="2022-01-11T10:52:00Z"/>
                <w:del w:id="1329" w:author="Mythili Ramamoorthy" w:date="2022-03-18T17:11:00Z"/>
              </w:rPr>
              <w:pPrChange w:id="1330" w:author="Mythili Ramamoorthy" w:date="2022-03-18T17:11:00Z">
                <w:pPr>
                  <w:pStyle w:val="TableCellLeft"/>
                </w:pPr>
              </w:pPrChange>
            </w:pPr>
            <w:ins w:id="1331" w:author="Leo Ferro" w:date="2022-01-11T10:59:00Z">
              <w:del w:id="1332" w:author="Mythili Ramamoorthy" w:date="2022-03-18T17:11:00Z">
                <w:r w:rsidDel="00E474B1">
                  <w:delText>Page to display</w:delText>
                </w:r>
              </w:del>
            </w:ins>
            <w:ins w:id="1333" w:author="Leo Ferro" w:date="2022-01-11T11:00:00Z">
              <w:del w:id="1334" w:author="Mythili Ramamoorthy" w:date="2022-03-18T17:11:00Z">
                <w:r w:rsidDel="00E474B1">
                  <w:delText xml:space="preserve"> Search Shift</w:delText>
                </w:r>
              </w:del>
            </w:ins>
          </w:p>
        </w:tc>
      </w:tr>
      <w:tr w:rsidR="00F56136" w:rsidRPr="00837BE5" w:rsidDel="00E474B1" w14:paraId="24B43F8A" w14:textId="1DFCDBD1" w:rsidTr="00281A0A">
        <w:trPr>
          <w:cantSplit/>
          <w:trHeight w:val="360"/>
          <w:jc w:val="center"/>
          <w:ins w:id="1335" w:author="Leo Ferro" w:date="2022-01-11T10:52:00Z"/>
          <w:del w:id="1336" w:author="Mythili Ramamoorthy" w:date="2022-03-18T17:11:00Z"/>
        </w:trPr>
        <w:tc>
          <w:tcPr>
            <w:tcW w:w="4675" w:type="dxa"/>
          </w:tcPr>
          <w:p w14:paraId="4B345A41" w14:textId="2298D514" w:rsidR="00F56136" w:rsidDel="00E474B1" w:rsidRDefault="00EA3F43">
            <w:pPr>
              <w:pStyle w:val="TableCellLeft"/>
              <w:keepNext/>
              <w:keepLines/>
              <w:pageBreakBefore/>
              <w:numPr>
                <w:ilvl w:val="0"/>
                <w:numId w:val="83"/>
              </w:numPr>
              <w:spacing w:before="360" w:after="160"/>
              <w:outlineLvl w:val="0"/>
              <w:rPr>
                <w:ins w:id="1337" w:author="Leo Ferro" w:date="2022-01-11T10:52:00Z"/>
                <w:del w:id="1338" w:author="Mythili Ramamoorthy" w:date="2022-03-18T17:11:00Z"/>
              </w:rPr>
              <w:pPrChange w:id="1339" w:author="Mythili Ramamoorthy" w:date="2022-03-18T17:11:00Z">
                <w:pPr>
                  <w:pStyle w:val="TableCellLeft"/>
                </w:pPr>
              </w:pPrChange>
            </w:pPr>
            <w:ins w:id="1340" w:author="Leo Ferro" w:date="2022-01-11T10:59:00Z">
              <w:del w:id="1341" w:author="Mythili Ramamoorthy" w:date="2022-03-18T17:11:00Z">
                <w:r w:rsidDel="00E474B1">
                  <w:delText>SearchShiftDetailPage</w:delText>
                </w:r>
              </w:del>
            </w:ins>
          </w:p>
        </w:tc>
        <w:tc>
          <w:tcPr>
            <w:tcW w:w="4675" w:type="dxa"/>
          </w:tcPr>
          <w:p w14:paraId="3277458F" w14:textId="35FBF543" w:rsidR="00F56136" w:rsidDel="00E474B1" w:rsidRDefault="00175914">
            <w:pPr>
              <w:pStyle w:val="TableCellLeft"/>
              <w:keepNext/>
              <w:keepLines/>
              <w:pageBreakBefore/>
              <w:numPr>
                <w:ilvl w:val="0"/>
                <w:numId w:val="83"/>
              </w:numPr>
              <w:spacing w:before="360" w:after="160"/>
              <w:outlineLvl w:val="0"/>
              <w:rPr>
                <w:ins w:id="1342" w:author="Leo Ferro" w:date="2022-01-11T10:52:00Z"/>
                <w:del w:id="1343" w:author="Mythili Ramamoorthy" w:date="2022-03-18T17:11:00Z"/>
              </w:rPr>
              <w:pPrChange w:id="1344" w:author="Mythili Ramamoorthy" w:date="2022-03-18T17:11:00Z">
                <w:pPr>
                  <w:pStyle w:val="TableCellLeft"/>
                </w:pPr>
              </w:pPrChange>
            </w:pPr>
            <w:ins w:id="1345" w:author="Leo Ferro" w:date="2022-01-11T11:00:00Z">
              <w:del w:id="1346" w:author="Mythili Ramamoorthy" w:date="2022-03-18T17:11:00Z">
                <w:r w:rsidDel="00E474B1">
                  <w:delText>Page to display Sea</w:delText>
                </w:r>
              </w:del>
            </w:ins>
            <w:ins w:id="1347" w:author="Leo Ferro" w:date="2022-01-11T16:05:00Z">
              <w:del w:id="1348" w:author="Mythili Ramamoorthy" w:date="2022-03-18T17:11:00Z">
                <w:r w:rsidR="00541916" w:rsidDel="00E474B1">
                  <w:delText>r</w:delText>
                </w:r>
              </w:del>
            </w:ins>
            <w:ins w:id="1349" w:author="Leo Ferro" w:date="2022-01-11T11:00:00Z">
              <w:del w:id="1350" w:author="Mythili Ramamoorthy" w:date="2022-03-18T17:11:00Z">
                <w:r w:rsidDel="00E474B1">
                  <w:delText>ch Shift Detail</w:delText>
                </w:r>
              </w:del>
            </w:ins>
          </w:p>
        </w:tc>
      </w:tr>
    </w:tbl>
    <w:p w14:paraId="54147284" w14:textId="0889978D" w:rsidR="00D451A9" w:rsidDel="00E474B1" w:rsidRDefault="00D451A9">
      <w:pPr>
        <w:keepNext/>
        <w:keepLines/>
        <w:pageBreakBefore/>
        <w:numPr>
          <w:ilvl w:val="0"/>
          <w:numId w:val="83"/>
        </w:numPr>
        <w:spacing w:before="360" w:after="160" w:line="276" w:lineRule="auto"/>
        <w:outlineLvl w:val="0"/>
        <w:rPr>
          <w:del w:id="1351" w:author="Mythili Ramamoorthy" w:date="2022-03-18T17:11:00Z"/>
          <w:rFonts w:eastAsia="Times New Roman" w:cs="Arial"/>
          <w:lang w:bidi="ar-SA"/>
        </w:rPr>
        <w:pPrChange w:id="1352" w:author="Mythili Ramamoorthy" w:date="2022-03-18T17:11:00Z">
          <w:pPr>
            <w:spacing w:before="0" w:after="200" w:line="276" w:lineRule="auto"/>
          </w:pPr>
        </w:pPrChange>
      </w:pPr>
    </w:p>
    <w:p w14:paraId="61B60276" w14:textId="6FD07C26" w:rsidR="00A14AAF" w:rsidDel="00E474B1" w:rsidRDefault="00A14AAF">
      <w:pPr>
        <w:pStyle w:val="Body"/>
        <w:keepNext/>
        <w:keepLines/>
        <w:pageBreakBefore/>
        <w:numPr>
          <w:ilvl w:val="0"/>
          <w:numId w:val="83"/>
        </w:numPr>
        <w:spacing w:before="360" w:after="160"/>
        <w:outlineLvl w:val="0"/>
        <w:rPr>
          <w:del w:id="1353" w:author="Mythili Ramamoorthy" w:date="2022-03-18T17:11:00Z"/>
        </w:rPr>
        <w:pPrChange w:id="1354" w:author="Mythili Ramamoorthy" w:date="2022-03-18T17:11:00Z">
          <w:pPr>
            <w:pStyle w:val="Body"/>
          </w:pPr>
        </w:pPrChange>
      </w:pPr>
      <w:del w:id="1355" w:author="Mythili Ramamoorthy" w:date="2022-03-18T17:11:00Z">
        <w:r w:rsidDel="00E474B1">
          <w:delText>Changes:  Mendix, Mendix-Adapter</w:delText>
        </w:r>
      </w:del>
    </w:p>
    <w:p w14:paraId="07C8F37A" w14:textId="721F3D6F" w:rsidR="00A14AAF" w:rsidDel="00E474B1" w:rsidRDefault="00A14AAF">
      <w:pPr>
        <w:pStyle w:val="Body"/>
        <w:keepNext/>
        <w:keepLines/>
        <w:pageBreakBefore/>
        <w:numPr>
          <w:ilvl w:val="0"/>
          <w:numId w:val="83"/>
        </w:numPr>
        <w:spacing w:before="360" w:after="160"/>
        <w:outlineLvl w:val="0"/>
        <w:rPr>
          <w:del w:id="1356" w:author="Mythili Ramamoorthy" w:date="2022-03-18T17:11:00Z"/>
        </w:rPr>
        <w:pPrChange w:id="1357" w:author="Mythili Ramamoorthy" w:date="2022-03-18T17:11:00Z">
          <w:pPr>
            <w:pStyle w:val="Body"/>
          </w:pPr>
        </w:pPrChange>
      </w:pPr>
      <w:del w:id="1358" w:author="Mythili Ramamoorthy" w:date="2022-03-18T17:11:00Z">
        <w:r w:rsidDel="00E474B1">
          <w:delText xml:space="preserve">In Mendix:  </w:delText>
        </w:r>
      </w:del>
    </w:p>
    <w:p w14:paraId="1329D496" w14:textId="56D985B4" w:rsidR="00196583" w:rsidDel="00E474B1" w:rsidRDefault="00196583">
      <w:pPr>
        <w:pStyle w:val="BodyBullet1-Level1"/>
        <w:keepNext/>
        <w:keepLines/>
        <w:pageBreakBefore/>
        <w:numPr>
          <w:ilvl w:val="0"/>
          <w:numId w:val="83"/>
        </w:numPr>
        <w:spacing w:before="360" w:after="160"/>
        <w:outlineLvl w:val="0"/>
        <w:rPr>
          <w:del w:id="1359" w:author="Mythili Ramamoorthy" w:date="2022-03-18T17:11:00Z"/>
        </w:rPr>
        <w:pPrChange w:id="1360" w:author="Mythili Ramamoorthy" w:date="2022-03-18T17:11:00Z">
          <w:pPr>
            <w:pStyle w:val="BodyBullet1-Level1"/>
          </w:pPr>
        </w:pPrChange>
      </w:pPr>
      <w:del w:id="1361" w:author="Mythili Ramamoorthy" w:date="2022-03-18T17:11:00Z">
        <w:r w:rsidDel="00E474B1">
          <w:delText xml:space="preserve">Configure Supervisor Override messaging.  </w:delText>
        </w:r>
        <w:r w:rsidR="004B25BD" w:rsidDel="00E474B1">
          <w:delText>Login to CRM. Click on System</w:delText>
        </w:r>
        <w:r w:rsidR="004B25BD" w:rsidDel="00E474B1">
          <w:sym w:font="Wingdings" w:char="F0E0"/>
        </w:r>
        <w:r w:rsidR="004B25BD" w:rsidDel="00E474B1">
          <w:delText xml:space="preserve">Activities Task Configuration.  Then click on Supervisor Configuration and enter </w:delText>
        </w:r>
        <w:r w:rsidR="00042E35" w:rsidDel="00E474B1">
          <w:delText xml:space="preserve">the </w:delText>
        </w:r>
        <w:r w:rsidR="004B25BD" w:rsidDel="00E474B1">
          <w:delText xml:space="preserve">configuration information for </w:delText>
        </w:r>
        <w:r w:rsidR="001F4B75" w:rsidDel="00E474B1">
          <w:delText xml:space="preserve">Force Close Shift. </w:delText>
        </w:r>
      </w:del>
    </w:p>
    <w:p w14:paraId="34CA0470" w14:textId="167B2458" w:rsidR="001F4B75" w:rsidDel="00E474B1" w:rsidRDefault="001F4B75">
      <w:pPr>
        <w:pStyle w:val="CenteredGraphic"/>
        <w:pageBreakBefore/>
        <w:numPr>
          <w:ilvl w:val="0"/>
          <w:numId w:val="83"/>
        </w:numPr>
        <w:spacing w:before="360" w:after="160"/>
        <w:outlineLvl w:val="0"/>
        <w:rPr>
          <w:del w:id="1362" w:author="Mythili Ramamoorthy" w:date="2022-03-18T17:11:00Z"/>
        </w:rPr>
        <w:pPrChange w:id="1363" w:author="Mythili Ramamoorthy" w:date="2022-03-18T17:11:00Z">
          <w:pPr>
            <w:pStyle w:val="CenteredGraphic"/>
          </w:pPr>
        </w:pPrChange>
      </w:pPr>
      <w:del w:id="1364" w:author="Mythili Ramamoorthy" w:date="2022-03-18T17:11:00Z">
        <w:r w:rsidDel="00E474B1">
          <w:drawing>
            <wp:inline distT="0" distB="0" distL="0" distR="0" wp14:anchorId="7BDE6EA2" wp14:editId="0D6279A5">
              <wp:extent cx="4095750" cy="2499458"/>
              <wp:effectExtent l="19050" t="19050" r="19050" b="1524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56"/>
                      <a:stretch>
                        <a:fillRect/>
                      </a:stretch>
                    </pic:blipFill>
                    <pic:spPr>
                      <a:xfrm>
                        <a:off x="0" y="0"/>
                        <a:ext cx="4107872" cy="2506855"/>
                      </a:xfrm>
                      <a:prstGeom prst="rect">
                        <a:avLst/>
                      </a:prstGeom>
                      <a:ln>
                        <a:solidFill>
                          <a:schemeClr val="bg1">
                            <a:lumMod val="75000"/>
                          </a:schemeClr>
                        </a:solidFill>
                      </a:ln>
                    </pic:spPr>
                  </pic:pic>
                </a:graphicData>
              </a:graphic>
            </wp:inline>
          </w:drawing>
        </w:r>
      </w:del>
    </w:p>
    <w:p w14:paraId="53533365" w14:textId="3762BF2C" w:rsidR="009C0BDE" w:rsidDel="00E474B1" w:rsidRDefault="009C0BDE">
      <w:pPr>
        <w:pStyle w:val="CaptionFigure"/>
        <w:keepNext/>
        <w:pageBreakBefore/>
        <w:numPr>
          <w:ilvl w:val="0"/>
          <w:numId w:val="83"/>
        </w:numPr>
        <w:spacing w:before="360" w:after="160"/>
        <w:outlineLvl w:val="0"/>
        <w:rPr>
          <w:del w:id="1365" w:author="Mythili Ramamoorthy" w:date="2022-03-18T17:11:00Z"/>
        </w:rPr>
        <w:pPrChange w:id="1366" w:author="Mythili Ramamoorthy" w:date="2022-03-18T17:11:00Z">
          <w:pPr>
            <w:pStyle w:val="CaptionFigure"/>
          </w:pPr>
        </w:pPrChange>
      </w:pPr>
      <w:del w:id="1367" w:author="Mythili Ramamoorthy" w:date="2022-03-18T17:11:00Z">
        <w:r w:rsidRPr="005F3BA1" w:rsidDel="00E474B1">
          <w:delText xml:space="preserve">Figure </w:delText>
        </w:r>
        <w:r w:rsidRPr="005F3BA1" w:rsidDel="00E474B1">
          <w:rPr>
            <w:i w:val="0"/>
          </w:rPr>
          <w:fldChar w:fldCharType="begin"/>
        </w:r>
        <w:r w:rsidRPr="005F3BA1" w:rsidDel="00E474B1">
          <w:rPr>
            <w:noProof/>
          </w:rPr>
          <w:delInstrText xml:space="preserve"> SEQ Figure \* ARABIC </w:delInstrText>
        </w:r>
        <w:r w:rsidRPr="005F3BA1" w:rsidDel="00E474B1">
          <w:rPr>
            <w:i w:val="0"/>
          </w:rPr>
          <w:fldChar w:fldCharType="separate"/>
        </w:r>
        <w:r w:rsidR="00A45846" w:rsidDel="00E474B1">
          <w:rPr>
            <w:noProof/>
          </w:rPr>
          <w:delText>15</w:delText>
        </w:r>
        <w:r w:rsidRPr="005F3BA1" w:rsidDel="00E474B1">
          <w:rPr>
            <w:i w:val="0"/>
          </w:rPr>
          <w:fldChar w:fldCharType="end"/>
        </w:r>
        <w:r w:rsidRPr="005F3BA1" w:rsidDel="00E474B1">
          <w:delText xml:space="preserve">: </w:delText>
        </w:r>
        <w:r w:rsidR="000A0BDD" w:rsidDel="00E474B1">
          <w:delText>Supervisor Override Configuration</w:delText>
        </w:r>
      </w:del>
    </w:p>
    <w:p w14:paraId="370DF15B" w14:textId="44C39324" w:rsidR="004B25BD" w:rsidDel="00E474B1" w:rsidRDefault="00242B93">
      <w:pPr>
        <w:pStyle w:val="BodyBullet1-Level1"/>
        <w:keepNext/>
        <w:keepLines/>
        <w:pageBreakBefore/>
        <w:numPr>
          <w:ilvl w:val="0"/>
          <w:numId w:val="83"/>
        </w:numPr>
        <w:spacing w:before="360" w:after="160"/>
        <w:outlineLvl w:val="0"/>
        <w:rPr>
          <w:del w:id="1368" w:author="Mythili Ramamoorthy" w:date="2022-03-18T17:11:00Z"/>
        </w:rPr>
        <w:pPrChange w:id="1369" w:author="Mythili Ramamoorthy" w:date="2022-03-18T17:11:00Z">
          <w:pPr>
            <w:pStyle w:val="BodyBullet1-Level1"/>
          </w:pPr>
        </w:pPrChange>
      </w:pPr>
      <w:del w:id="1370" w:author="Mythili Ramamoorthy" w:date="2022-03-18T17:11:00Z">
        <w:r w:rsidDel="00E474B1">
          <w:delText>Duplicate</w:delText>
        </w:r>
        <w:r w:rsidR="00A14AAF" w:rsidDel="00E474B1">
          <w:delText xml:space="preserve"> </w:delText>
        </w:r>
        <w:r w:rsidR="004B25BD" w:rsidDel="00E474B1">
          <w:delText xml:space="preserve">SessionManagement.ForceCloseShift &amp; </w:delText>
        </w:r>
        <w:r w:rsidR="00A14AAF" w:rsidDel="00E474B1">
          <w:delText>SessionManagement.ACT_ForceClose</w:delText>
        </w:r>
        <w:r w:rsidR="004B25BD" w:rsidDel="00E474B1">
          <w:delText xml:space="preserve"> and append “Validat</w:delText>
        </w:r>
        <w:r w:rsidR="0027184B" w:rsidDel="00E474B1">
          <w:delText>e</w:delText>
        </w:r>
        <w:r w:rsidR="004B25BD" w:rsidDel="00E474B1">
          <w:delText xml:space="preserve">” to the microflow names. </w:delText>
        </w:r>
      </w:del>
    </w:p>
    <w:p w14:paraId="256643A4" w14:textId="5B054370" w:rsidR="004B25BD" w:rsidDel="00E474B1" w:rsidRDefault="004B25BD">
      <w:pPr>
        <w:pStyle w:val="BodyBullet1-Level1"/>
        <w:keepNext/>
        <w:keepLines/>
        <w:pageBreakBefore/>
        <w:numPr>
          <w:ilvl w:val="0"/>
          <w:numId w:val="83"/>
        </w:numPr>
        <w:spacing w:before="360" w:after="160"/>
        <w:outlineLvl w:val="0"/>
        <w:rPr>
          <w:del w:id="1371" w:author="Mythili Ramamoorthy" w:date="2022-03-18T17:11:00Z"/>
        </w:rPr>
        <w:pPrChange w:id="1372" w:author="Mythili Ramamoorthy" w:date="2022-03-18T17:11:00Z">
          <w:pPr>
            <w:pStyle w:val="BodyBullet1-Level1"/>
          </w:pPr>
        </w:pPrChange>
      </w:pPr>
      <w:del w:id="1373" w:author="Mythili Ramamoorthy" w:date="2022-03-18T17:11:00Z">
        <w:r w:rsidDel="00E474B1">
          <w:delText>Modify SessionManagement.ForceCloseShiftValidate to call SessionManagement.ACT_ForceCloseValidat</w:delText>
        </w:r>
        <w:r w:rsidR="0027184B" w:rsidDel="00E474B1">
          <w:delText>e</w:delText>
        </w:r>
        <w:r w:rsidR="00A14AAF" w:rsidDel="00E474B1">
          <w:delText xml:space="preserve">.  </w:delText>
        </w:r>
      </w:del>
    </w:p>
    <w:p w14:paraId="2ADEACD6" w14:textId="5C0BCD77" w:rsidR="00A14AAF" w:rsidDel="00E474B1" w:rsidRDefault="004B25BD">
      <w:pPr>
        <w:pStyle w:val="BodyBullet1-Level1"/>
        <w:keepNext/>
        <w:keepLines/>
        <w:pageBreakBefore/>
        <w:numPr>
          <w:ilvl w:val="0"/>
          <w:numId w:val="83"/>
        </w:numPr>
        <w:spacing w:before="360" w:after="160"/>
        <w:outlineLvl w:val="0"/>
        <w:rPr>
          <w:del w:id="1374" w:author="Mythili Ramamoorthy" w:date="2022-03-18T17:11:00Z"/>
        </w:rPr>
        <w:pPrChange w:id="1375" w:author="Mythili Ramamoorthy" w:date="2022-03-18T17:11:00Z">
          <w:pPr>
            <w:pStyle w:val="BodyBullet1-Level1"/>
            <w:keepNext/>
            <w:keepLines/>
          </w:pPr>
        </w:pPrChange>
      </w:pPr>
      <w:del w:id="1376" w:author="Mythili Ramamoorthy" w:date="2022-03-18T17:11:00Z">
        <w:r w:rsidDel="00E474B1">
          <w:delText>Modify SessionManagement.ACT_ForceCloseValidat</w:delText>
        </w:r>
        <w:r w:rsidR="0027184B" w:rsidDel="00E474B1">
          <w:delText>e</w:delText>
        </w:r>
        <w:r w:rsidDel="00E474B1">
          <w:delText xml:space="preserve"> REST Call to </w:delText>
        </w:r>
        <w:r w:rsidR="00DF7A43" w:rsidDel="00E474B1">
          <w:delText>add boolean parameter isSupervisorOverrideValidation</w:delText>
        </w:r>
        <w:r w:rsidR="00700300" w:rsidDel="00E474B1">
          <w:delText>=true</w:delText>
        </w:r>
        <w:r w:rsidDel="00E474B1">
          <w:delText>.  If the REST Call returns</w:delText>
        </w:r>
        <w:r w:rsidR="006E7784" w:rsidDel="00E474B1">
          <w:delText xml:space="preserve"> an </w:delText>
        </w:r>
        <w:r w:rsidDel="00E474B1">
          <w:delText>error message related to max variance</w:delText>
        </w:r>
        <w:r w:rsidR="00D70D38" w:rsidDel="00E474B1">
          <w:delText xml:space="preserve"> exceeded</w:delText>
        </w:r>
        <w:r w:rsidR="00211E28" w:rsidDel="00E474B1">
          <w:delText>,</w:delText>
        </w:r>
        <w:r w:rsidDel="00E474B1">
          <w:delText xml:space="preserve"> return true(activates Supervisor Override widget) from Microflow. Otherwise return false</w:delText>
        </w:r>
        <w:r w:rsidR="00A365E5" w:rsidDel="00E474B1">
          <w:delText xml:space="preserve"> after rest of </w:delText>
        </w:r>
        <w:r w:rsidR="009F5CD8" w:rsidDel="00E474B1">
          <w:delText xml:space="preserve">the </w:delText>
        </w:r>
        <w:r w:rsidR="00A365E5" w:rsidDel="00E474B1">
          <w:delText>Microflow has been processed</w:delText>
        </w:r>
        <w:r w:rsidDel="00E474B1">
          <w:delText xml:space="preserve">.  </w:delText>
        </w:r>
      </w:del>
    </w:p>
    <w:p w14:paraId="2065E8F2" w14:textId="6D24B519" w:rsidR="00A14AAF" w:rsidDel="00E474B1" w:rsidRDefault="00A14AAF">
      <w:pPr>
        <w:pStyle w:val="BodyBullet1-Level1"/>
        <w:keepNext/>
        <w:keepLines/>
        <w:pageBreakBefore/>
        <w:numPr>
          <w:ilvl w:val="0"/>
          <w:numId w:val="83"/>
        </w:numPr>
        <w:spacing w:before="360" w:after="160"/>
        <w:outlineLvl w:val="0"/>
        <w:rPr>
          <w:del w:id="1377" w:author="Mythili Ramamoorthy" w:date="2022-03-18T17:11:00Z"/>
        </w:rPr>
        <w:pPrChange w:id="1378" w:author="Mythili Ramamoorthy" w:date="2022-03-18T17:11:00Z">
          <w:pPr>
            <w:pStyle w:val="BodyBullet1-Level1"/>
            <w:keepNext/>
            <w:keepLines/>
          </w:pPr>
        </w:pPrChange>
      </w:pPr>
      <w:del w:id="1379" w:author="Mythili Ramamoorthy" w:date="2022-03-18T17:11:00Z">
        <w:r w:rsidDel="00E474B1">
          <w:delText xml:space="preserve">Add </w:delText>
        </w:r>
        <w:r w:rsidR="008F5832" w:rsidDel="00E474B1">
          <w:delText xml:space="preserve">the </w:delText>
        </w:r>
        <w:r w:rsidDel="00E474B1">
          <w:delText>Super</w:delText>
        </w:r>
        <w:r w:rsidR="009D0804" w:rsidDel="00E474B1">
          <w:delText>v</w:delText>
        </w:r>
        <w:r w:rsidDel="00E474B1">
          <w:delText>isor Override widget to</w:delText>
        </w:r>
        <w:r w:rsidR="008F5832" w:rsidDel="00E474B1">
          <w:delText xml:space="preserve"> the</w:delText>
        </w:r>
        <w:r w:rsidDel="00E474B1">
          <w:delText xml:space="preserve"> Home.CSR_BalanceShift screen and associate it with the ForceClose</w:delText>
        </w:r>
        <w:r w:rsidR="001F4B75" w:rsidDel="00E474B1">
          <w:delText>Shift</w:delText>
        </w:r>
        <w:r w:rsidDel="00E474B1">
          <w:delText xml:space="preserve"> action button.  </w:delText>
        </w:r>
      </w:del>
    </w:p>
    <w:p w14:paraId="656EE20F" w14:textId="534BFAC8" w:rsidR="00196583" w:rsidDel="00E474B1" w:rsidRDefault="00196583">
      <w:pPr>
        <w:pStyle w:val="CenteredGraphic"/>
        <w:pageBreakBefore/>
        <w:numPr>
          <w:ilvl w:val="0"/>
          <w:numId w:val="83"/>
        </w:numPr>
        <w:spacing w:before="360" w:after="160"/>
        <w:outlineLvl w:val="0"/>
        <w:rPr>
          <w:del w:id="1380" w:author="Mythili Ramamoorthy" w:date="2022-03-18T17:11:00Z"/>
        </w:rPr>
        <w:pPrChange w:id="1381" w:author="Mythili Ramamoorthy" w:date="2022-03-18T17:11:00Z">
          <w:pPr>
            <w:pStyle w:val="CenteredGraphic"/>
          </w:pPr>
        </w:pPrChange>
      </w:pPr>
      <w:del w:id="1382" w:author="Mythili Ramamoorthy" w:date="2022-03-18T17:11:00Z">
        <w:r w:rsidDel="00E474B1">
          <w:drawing>
            <wp:inline distT="0" distB="0" distL="0" distR="0" wp14:anchorId="2D89D475" wp14:editId="6E6BFD1E">
              <wp:extent cx="4159250" cy="2590644"/>
              <wp:effectExtent l="19050" t="19050" r="12700" b="1968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57"/>
                      <a:stretch>
                        <a:fillRect/>
                      </a:stretch>
                    </pic:blipFill>
                    <pic:spPr>
                      <a:xfrm>
                        <a:off x="0" y="0"/>
                        <a:ext cx="4167998" cy="2596093"/>
                      </a:xfrm>
                      <a:prstGeom prst="rect">
                        <a:avLst/>
                      </a:prstGeom>
                      <a:ln>
                        <a:solidFill>
                          <a:schemeClr val="bg1">
                            <a:lumMod val="75000"/>
                          </a:schemeClr>
                        </a:solidFill>
                      </a:ln>
                    </pic:spPr>
                  </pic:pic>
                </a:graphicData>
              </a:graphic>
            </wp:inline>
          </w:drawing>
        </w:r>
      </w:del>
    </w:p>
    <w:p w14:paraId="52D13F85" w14:textId="59C0DD5B" w:rsidR="009C0BDE" w:rsidDel="00E474B1" w:rsidRDefault="009C0BDE">
      <w:pPr>
        <w:pStyle w:val="CaptionFigure"/>
        <w:keepNext/>
        <w:pageBreakBefore/>
        <w:numPr>
          <w:ilvl w:val="0"/>
          <w:numId w:val="83"/>
        </w:numPr>
        <w:spacing w:before="360" w:after="160"/>
        <w:outlineLvl w:val="0"/>
        <w:rPr>
          <w:del w:id="1383" w:author="Mythili Ramamoorthy" w:date="2022-03-18T17:11:00Z"/>
        </w:rPr>
        <w:pPrChange w:id="1384" w:author="Mythili Ramamoorthy" w:date="2022-03-18T17:11:00Z">
          <w:pPr>
            <w:pStyle w:val="CaptionFigure"/>
          </w:pPr>
        </w:pPrChange>
      </w:pPr>
      <w:del w:id="1385" w:author="Mythili Ramamoorthy" w:date="2022-03-18T17:11:00Z">
        <w:r w:rsidRPr="005F3BA1" w:rsidDel="00E474B1">
          <w:delText xml:space="preserve">Figure </w:delText>
        </w:r>
        <w:r w:rsidRPr="005F3BA1" w:rsidDel="00E474B1">
          <w:rPr>
            <w:i w:val="0"/>
          </w:rPr>
          <w:fldChar w:fldCharType="begin"/>
        </w:r>
        <w:r w:rsidRPr="005F3BA1" w:rsidDel="00E474B1">
          <w:rPr>
            <w:noProof/>
          </w:rPr>
          <w:delInstrText xml:space="preserve"> SEQ Figure \* ARABIC </w:delInstrText>
        </w:r>
        <w:r w:rsidRPr="005F3BA1" w:rsidDel="00E474B1">
          <w:rPr>
            <w:i w:val="0"/>
          </w:rPr>
          <w:fldChar w:fldCharType="separate"/>
        </w:r>
        <w:r w:rsidR="00A45846" w:rsidDel="00E474B1">
          <w:rPr>
            <w:noProof/>
          </w:rPr>
          <w:delText>16</w:delText>
        </w:r>
        <w:r w:rsidRPr="005F3BA1" w:rsidDel="00E474B1">
          <w:rPr>
            <w:i w:val="0"/>
          </w:rPr>
          <w:fldChar w:fldCharType="end"/>
        </w:r>
        <w:r w:rsidRPr="005F3BA1" w:rsidDel="00E474B1">
          <w:delText xml:space="preserve">: </w:delText>
        </w:r>
        <w:r w:rsidR="000A0BDD" w:rsidDel="00E474B1">
          <w:delText xml:space="preserve">Force Close Shift </w:delText>
        </w:r>
        <w:r w:rsidR="000A413C" w:rsidDel="00E474B1">
          <w:delText>Button Modification</w:delText>
        </w:r>
      </w:del>
    </w:p>
    <w:p w14:paraId="066DE3B2" w14:textId="218A91B1" w:rsidR="00196583" w:rsidDel="00E474B1" w:rsidRDefault="00633098">
      <w:pPr>
        <w:pStyle w:val="BodyBullet1-Level1"/>
        <w:keepNext/>
        <w:keepLines/>
        <w:pageBreakBefore/>
        <w:numPr>
          <w:ilvl w:val="0"/>
          <w:numId w:val="83"/>
        </w:numPr>
        <w:spacing w:before="360" w:after="160"/>
        <w:outlineLvl w:val="0"/>
        <w:rPr>
          <w:del w:id="1386" w:author="Mythili Ramamoorthy" w:date="2022-03-18T17:11:00Z"/>
        </w:rPr>
        <w:pPrChange w:id="1387" w:author="Mythili Ramamoorthy" w:date="2022-03-18T17:11:00Z">
          <w:pPr>
            <w:pStyle w:val="BodyBullet1-Level1"/>
          </w:pPr>
        </w:pPrChange>
      </w:pPr>
      <w:del w:id="1388" w:author="Mythili Ramamoorthy" w:date="2022-03-18T17:11:00Z">
        <w:r w:rsidDel="00E474B1">
          <w:delText>The figure below shows the Supervisor Override Widget Addition and Modification.</w:delText>
        </w:r>
      </w:del>
    </w:p>
    <w:p w14:paraId="3A9A158A" w14:textId="6474F832" w:rsidR="00196583" w:rsidDel="00E474B1" w:rsidRDefault="00190770">
      <w:pPr>
        <w:pStyle w:val="CenteredGraphic"/>
        <w:pageBreakBefore/>
        <w:numPr>
          <w:ilvl w:val="0"/>
          <w:numId w:val="83"/>
        </w:numPr>
        <w:spacing w:before="360" w:after="160"/>
        <w:outlineLvl w:val="0"/>
        <w:rPr>
          <w:del w:id="1389" w:author="Mythili Ramamoorthy" w:date="2022-03-18T17:11:00Z"/>
        </w:rPr>
        <w:pPrChange w:id="1390" w:author="Mythili Ramamoorthy" w:date="2022-03-18T17:11:00Z">
          <w:pPr>
            <w:pStyle w:val="CenteredGraphic"/>
          </w:pPr>
        </w:pPrChange>
      </w:pPr>
      <w:del w:id="1391" w:author="Mythili Ramamoorthy" w:date="2022-03-18T17:11:00Z">
        <w:r w:rsidDel="00E474B1">
          <w:drawing>
            <wp:inline distT="0" distB="0" distL="0" distR="0" wp14:anchorId="6ACF8BEF" wp14:editId="5110FD81">
              <wp:extent cx="5035550" cy="2217041"/>
              <wp:effectExtent l="19050" t="19050" r="12700" b="12065"/>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58"/>
                      <a:stretch>
                        <a:fillRect/>
                      </a:stretch>
                    </pic:blipFill>
                    <pic:spPr>
                      <a:xfrm>
                        <a:off x="0" y="0"/>
                        <a:ext cx="5043809" cy="2220677"/>
                      </a:xfrm>
                      <a:prstGeom prst="rect">
                        <a:avLst/>
                      </a:prstGeom>
                      <a:ln>
                        <a:solidFill>
                          <a:schemeClr val="bg1">
                            <a:lumMod val="75000"/>
                          </a:schemeClr>
                        </a:solidFill>
                      </a:ln>
                    </pic:spPr>
                  </pic:pic>
                </a:graphicData>
              </a:graphic>
            </wp:inline>
          </w:drawing>
        </w:r>
      </w:del>
    </w:p>
    <w:p w14:paraId="2CF9C8E3" w14:textId="553FEB50" w:rsidR="009C0BDE" w:rsidDel="00E474B1" w:rsidRDefault="009C0BDE">
      <w:pPr>
        <w:pStyle w:val="CaptionFigure"/>
        <w:keepNext/>
        <w:pageBreakBefore/>
        <w:numPr>
          <w:ilvl w:val="0"/>
          <w:numId w:val="83"/>
        </w:numPr>
        <w:spacing w:before="360" w:after="160"/>
        <w:outlineLvl w:val="0"/>
        <w:rPr>
          <w:del w:id="1392" w:author="Mythili Ramamoorthy" w:date="2022-03-18T17:11:00Z"/>
        </w:rPr>
        <w:pPrChange w:id="1393" w:author="Mythili Ramamoorthy" w:date="2022-03-18T17:11:00Z">
          <w:pPr>
            <w:pStyle w:val="CaptionFigure"/>
          </w:pPr>
        </w:pPrChange>
      </w:pPr>
      <w:del w:id="1394" w:author="Mythili Ramamoorthy" w:date="2022-03-18T17:11:00Z">
        <w:r w:rsidRPr="005F3BA1" w:rsidDel="00E474B1">
          <w:delText xml:space="preserve">Figure </w:delText>
        </w:r>
        <w:r w:rsidRPr="005F3BA1" w:rsidDel="00E474B1">
          <w:rPr>
            <w:i w:val="0"/>
          </w:rPr>
          <w:fldChar w:fldCharType="begin"/>
        </w:r>
        <w:r w:rsidRPr="005F3BA1" w:rsidDel="00E474B1">
          <w:rPr>
            <w:noProof/>
          </w:rPr>
          <w:delInstrText xml:space="preserve"> SEQ Figure \* ARABIC </w:delInstrText>
        </w:r>
        <w:r w:rsidRPr="005F3BA1" w:rsidDel="00E474B1">
          <w:rPr>
            <w:i w:val="0"/>
          </w:rPr>
          <w:fldChar w:fldCharType="separate"/>
        </w:r>
        <w:r w:rsidR="00A45846" w:rsidDel="00E474B1">
          <w:rPr>
            <w:noProof/>
          </w:rPr>
          <w:delText>17</w:delText>
        </w:r>
        <w:r w:rsidRPr="005F3BA1" w:rsidDel="00E474B1">
          <w:rPr>
            <w:i w:val="0"/>
          </w:rPr>
          <w:fldChar w:fldCharType="end"/>
        </w:r>
        <w:r w:rsidRPr="005F3BA1" w:rsidDel="00E474B1">
          <w:delText xml:space="preserve">: </w:delText>
        </w:r>
        <w:r w:rsidR="000A0BDD" w:rsidDel="00E474B1">
          <w:delText>Supervisor Override Widget Addition and Modification</w:delText>
        </w:r>
      </w:del>
    </w:p>
    <w:p w14:paraId="23F69B2B" w14:textId="245F3EFD" w:rsidR="00E01F50" w:rsidDel="00E474B1" w:rsidRDefault="00CA41AD">
      <w:pPr>
        <w:pStyle w:val="BodyBullet1-Level1"/>
        <w:keepNext/>
        <w:keepLines/>
        <w:pageBreakBefore/>
        <w:numPr>
          <w:ilvl w:val="0"/>
          <w:numId w:val="83"/>
        </w:numPr>
        <w:spacing w:before="360" w:after="160"/>
        <w:outlineLvl w:val="0"/>
        <w:rPr>
          <w:ins w:id="1395" w:author="Leo Ferro" w:date="2022-01-11T11:17:00Z"/>
          <w:del w:id="1396" w:author="Mythili Ramamoorthy" w:date="2022-03-18T17:11:00Z"/>
        </w:rPr>
        <w:pPrChange w:id="1397" w:author="Mythili Ramamoorthy" w:date="2022-03-18T17:11:00Z">
          <w:pPr>
            <w:pStyle w:val="BodyBullet1-Level1"/>
          </w:pPr>
        </w:pPrChange>
      </w:pPr>
      <w:ins w:id="1398" w:author="Leo Ferro" w:date="2022-01-11T11:02:00Z">
        <w:del w:id="1399" w:author="Mythili Ramamoorthy" w:date="2022-03-18T17:11:00Z">
          <w:r w:rsidDel="00E474B1">
            <w:delText>Modify the Supervisor</w:delText>
          </w:r>
        </w:del>
      </w:ins>
      <w:ins w:id="1400" w:author="Leo Ferro" w:date="2022-01-11T12:51:00Z">
        <w:del w:id="1401" w:author="Mythili Ramamoorthy" w:date="2022-03-18T17:11:00Z">
          <w:r w:rsidR="001F4AC2" w:rsidDel="00E474B1">
            <w:delText xml:space="preserve"> </w:delText>
          </w:r>
        </w:del>
      </w:ins>
      <w:ins w:id="1402" w:author="Leo Ferro" w:date="2022-01-11T11:02:00Z">
        <w:del w:id="1403" w:author="Mythili Ramamoorthy" w:date="2022-03-18T17:11:00Z">
          <w:r w:rsidDel="00E474B1">
            <w:delText xml:space="preserve">Override </w:delText>
          </w:r>
          <w:r w:rsidR="00C2736B" w:rsidDel="00E474B1">
            <w:delText>widget</w:delText>
          </w:r>
          <w:r w:rsidDel="00E474B1">
            <w:delText xml:space="preserve"> to accept </w:delText>
          </w:r>
        </w:del>
      </w:ins>
      <w:ins w:id="1404" w:author="Leo Ferro" w:date="2022-01-11T11:03:00Z">
        <w:del w:id="1405" w:author="Mythili Ramamoorthy" w:date="2022-03-18T17:11:00Z">
          <w:r w:rsidR="007D1AE4" w:rsidDel="00E474B1">
            <w:delText xml:space="preserve">a </w:delText>
          </w:r>
        </w:del>
      </w:ins>
      <w:ins w:id="1406" w:author="Leo Ferro" w:date="2022-01-11T11:16:00Z">
        <w:del w:id="1407" w:author="Mythili Ramamoorthy" w:date="2022-03-18T17:11:00Z">
          <w:r w:rsidR="00250AC6" w:rsidDel="00E474B1">
            <w:delText xml:space="preserve">JSON </w:delText>
          </w:r>
        </w:del>
      </w:ins>
      <w:ins w:id="1408" w:author="Leo Ferro" w:date="2022-01-11T11:03:00Z">
        <w:del w:id="1409" w:author="Mythili Ramamoorthy" w:date="2022-03-18T17:11:00Z">
          <w:r w:rsidR="007D1AE4" w:rsidDel="00E474B1">
            <w:delText xml:space="preserve">string along with </w:delText>
          </w:r>
        </w:del>
      </w:ins>
      <w:ins w:id="1410" w:author="Leo Ferro" w:date="2022-01-11T12:51:00Z">
        <w:del w:id="1411" w:author="Mythili Ramamoorthy" w:date="2022-03-18T17:11:00Z">
          <w:r w:rsidR="00E600C3" w:rsidDel="00E474B1">
            <w:delText xml:space="preserve">the </w:delText>
          </w:r>
        </w:del>
      </w:ins>
      <w:ins w:id="1412" w:author="Leo Ferro" w:date="2022-01-11T11:03:00Z">
        <w:del w:id="1413" w:author="Mythili Ramamoorthy" w:date="2022-03-18T17:11:00Z">
          <w:r w:rsidR="007D1AE4" w:rsidDel="00E474B1">
            <w:delText>Boolean fr</w:delText>
          </w:r>
          <w:r w:rsidR="004C2DE5" w:rsidDel="00E474B1">
            <w:delText>om</w:delText>
          </w:r>
          <w:r w:rsidR="007D1AE4" w:rsidDel="00E474B1">
            <w:delText xml:space="preserve"> the </w:delText>
          </w:r>
          <w:r w:rsidR="004C2DE5" w:rsidDel="00E474B1">
            <w:delText>ForceCloseShiftValidate microflow. This string</w:delText>
          </w:r>
          <w:r w:rsidR="00FA232A" w:rsidDel="00E474B1">
            <w:delText xml:space="preserve"> will include </w:delText>
          </w:r>
        </w:del>
      </w:ins>
      <w:ins w:id="1414" w:author="Reba Reames" w:date="2022-01-11T14:47:00Z">
        <w:del w:id="1415" w:author="Mythili Ramamoorthy" w:date="2022-03-18T17:11:00Z">
          <w:r w:rsidR="002D5CA9" w:rsidDel="00E474B1">
            <w:delText xml:space="preserve">the </w:delText>
          </w:r>
        </w:del>
      </w:ins>
      <w:ins w:id="1416" w:author="Leo Ferro" w:date="2022-01-11T11:16:00Z">
        <w:del w:id="1417" w:author="Mythili Ramamoorthy" w:date="2022-03-18T17:11:00Z">
          <w:r w:rsidR="00E01F50" w:rsidDel="00E474B1">
            <w:delText>shift ID</w:delText>
          </w:r>
        </w:del>
      </w:ins>
      <w:ins w:id="1418" w:author="Leo Ferro" w:date="2022-01-11T11:05:00Z">
        <w:del w:id="1419" w:author="Mythili Ramamoorthy" w:date="2022-03-18T17:11:00Z">
          <w:r w:rsidR="00A2393E" w:rsidDel="00E474B1">
            <w:delText>.</w:delText>
          </w:r>
        </w:del>
      </w:ins>
      <w:ins w:id="1420" w:author="Leo Ferro" w:date="2022-01-11T12:28:00Z">
        <w:del w:id="1421" w:author="Mythili Ramamoorthy" w:date="2022-03-18T17:11:00Z">
          <w:r w:rsidR="00342A50" w:rsidDel="00E474B1">
            <w:delText xml:space="preserve"> Modify </w:delText>
          </w:r>
        </w:del>
      </w:ins>
      <w:ins w:id="1422" w:author="Leo Ferro" w:date="2022-01-11T12:51:00Z">
        <w:del w:id="1423" w:author="Mythili Ramamoorthy" w:date="2022-03-18T17:11:00Z">
          <w:r w:rsidR="00E600C3" w:rsidDel="00E474B1">
            <w:delText xml:space="preserve">the </w:delText>
          </w:r>
        </w:del>
      </w:ins>
      <w:ins w:id="1424" w:author="Leo Ferro" w:date="2022-01-11T12:28:00Z">
        <w:del w:id="1425" w:author="Mythili Ramamoorthy" w:date="2022-03-18T17:11:00Z">
          <w:r w:rsidR="00342A50" w:rsidDel="00E474B1">
            <w:delText xml:space="preserve">ApplicationConfiguration.SupervisorOverrideMessages page to display these </w:delText>
          </w:r>
        </w:del>
      </w:ins>
      <w:ins w:id="1426" w:author="Leo Ferro" w:date="2022-01-11T12:29:00Z">
        <w:del w:id="1427" w:author="Mythili Ramamoorthy" w:date="2022-03-18T17:11:00Z">
          <w:r w:rsidR="00046969" w:rsidDel="00E474B1">
            <w:delText xml:space="preserve">new </w:delText>
          </w:r>
        </w:del>
      </w:ins>
      <w:ins w:id="1428" w:author="Leo Ferro" w:date="2022-01-11T12:28:00Z">
        <w:del w:id="1429" w:author="Mythili Ramamoorthy" w:date="2022-03-18T17:11:00Z">
          <w:r w:rsidR="00342A50" w:rsidDel="00E474B1">
            <w:delText xml:space="preserve">values to the supervisor.  </w:delText>
          </w:r>
        </w:del>
      </w:ins>
    </w:p>
    <w:p w14:paraId="1B238E61" w14:textId="591510ED" w:rsidR="00196583" w:rsidDel="00E474B1" w:rsidRDefault="00342A50">
      <w:pPr>
        <w:pStyle w:val="BodyBullet1-Level1"/>
        <w:keepNext/>
        <w:keepLines/>
        <w:pageBreakBefore/>
        <w:numPr>
          <w:ilvl w:val="0"/>
          <w:numId w:val="83"/>
        </w:numPr>
        <w:spacing w:before="360" w:after="160"/>
        <w:outlineLvl w:val="0"/>
        <w:rPr>
          <w:ins w:id="1430" w:author="Leo Ferro" w:date="2022-01-11T12:32:00Z"/>
          <w:del w:id="1431" w:author="Mythili Ramamoorthy" w:date="2022-03-18T17:11:00Z"/>
        </w:rPr>
        <w:pPrChange w:id="1432" w:author="Mythili Ramamoorthy" w:date="2022-03-18T17:11:00Z">
          <w:pPr>
            <w:pStyle w:val="BodyBullet1-Level1"/>
          </w:pPr>
        </w:pPrChange>
      </w:pPr>
      <w:ins w:id="1433" w:author="Leo Ferro" w:date="2022-01-11T12:29:00Z">
        <w:del w:id="1434" w:author="Mythili Ramamoorthy" w:date="2022-03-18T17:11:00Z">
          <w:r w:rsidDel="00E474B1">
            <w:delText>Also m</w:delText>
          </w:r>
        </w:del>
      </w:ins>
      <w:ins w:id="1435" w:author="Leo Ferro" w:date="2022-01-11T12:28:00Z">
        <w:del w:id="1436" w:author="Mythili Ramamoorthy" w:date="2022-03-18T17:11:00Z">
          <w:r w:rsidR="00355F28" w:rsidDel="00E474B1">
            <w:delText xml:space="preserve">odify </w:delText>
          </w:r>
        </w:del>
      </w:ins>
      <w:ins w:id="1437" w:author="Reba Reames" w:date="2022-01-11T14:48:00Z">
        <w:del w:id="1438" w:author="Mythili Ramamoorthy" w:date="2022-03-18T17:11:00Z">
          <w:r w:rsidR="00D5112D" w:rsidDel="00E474B1">
            <w:delText>the</w:delText>
          </w:r>
          <w:r w:rsidR="00355F28" w:rsidDel="00E474B1">
            <w:delText xml:space="preserve"> </w:delText>
          </w:r>
        </w:del>
      </w:ins>
      <w:ins w:id="1439" w:author="Leo Ferro" w:date="2022-01-11T12:28:00Z">
        <w:del w:id="1440" w:author="Mythili Ramamoorthy" w:date="2022-03-18T17:11:00Z">
          <w:r w:rsidR="00355F28" w:rsidDel="00E474B1">
            <w:delText>Application</w:delText>
          </w:r>
          <w:r w:rsidR="007016FA" w:rsidDel="00E474B1">
            <w:delText xml:space="preserve">Configuration.SupervisorOverrideMessages </w:delText>
          </w:r>
        </w:del>
      </w:ins>
      <w:ins w:id="1441" w:author="Leo Ferro" w:date="2022-01-11T12:29:00Z">
        <w:del w:id="1442" w:author="Mythili Ramamoorthy" w:date="2022-03-18T17:11:00Z">
          <w:r w:rsidDel="00E474B1">
            <w:delText xml:space="preserve">and </w:delText>
          </w:r>
          <w:r w:rsidR="00046969" w:rsidRPr="00046969" w:rsidDel="00E474B1">
            <w:delText xml:space="preserve">retrievePendingSONotificationsMicroflow </w:delText>
          </w:r>
        </w:del>
      </w:ins>
      <w:ins w:id="1443" w:author="Leo Ferro" w:date="2022-01-11T12:28:00Z">
        <w:del w:id="1444" w:author="Mythili Ramamoorthy" w:date="2022-03-18T17:11:00Z">
          <w:r w:rsidR="007016FA" w:rsidDel="00E474B1">
            <w:delText>to display</w:delText>
          </w:r>
        </w:del>
      </w:ins>
      <w:ins w:id="1445" w:author="Leo Ferro" w:date="2022-01-11T11:05:00Z">
        <w:del w:id="1446" w:author="Mythili Ramamoorthy" w:date="2022-03-18T17:11:00Z">
          <w:r w:rsidR="00396978" w:rsidDel="00E474B1">
            <w:delText xml:space="preserve"> a</w:delText>
          </w:r>
        </w:del>
      </w:ins>
      <w:ins w:id="1447" w:author="Leo Ferro" w:date="2022-01-11T12:51:00Z">
        <w:del w:id="1448" w:author="Mythili Ramamoorthy" w:date="2022-03-18T17:11:00Z">
          <w:r w:rsidR="003D0F5E" w:rsidDel="00E474B1">
            <w:delText>n</w:delText>
          </w:r>
        </w:del>
      </w:ins>
      <w:ins w:id="1449" w:author="Leo Ferro" w:date="2022-01-11T11:05:00Z">
        <w:del w:id="1450" w:author="Mythili Ramamoorthy" w:date="2022-03-18T17:11:00Z">
          <w:r w:rsidR="00396978" w:rsidDel="00E474B1">
            <w:delText xml:space="preserve"> </w:delText>
          </w:r>
        </w:del>
      </w:ins>
      <w:ins w:id="1451" w:author="Leo Ferro" w:date="2022-01-11T12:51:00Z">
        <w:del w:id="1452" w:author="Mythili Ramamoorthy" w:date="2022-03-18T17:11:00Z">
          <w:r w:rsidR="003D0F5E" w:rsidDel="00E474B1">
            <w:delText xml:space="preserve">action </w:delText>
          </w:r>
        </w:del>
      </w:ins>
      <w:ins w:id="1453" w:author="Leo Ferro" w:date="2022-01-11T12:52:00Z">
        <w:del w:id="1454" w:author="Mythili Ramamoorthy" w:date="2022-03-18T17:11:00Z">
          <w:r w:rsidR="003D0F5E" w:rsidDel="00E474B1">
            <w:delText>link</w:delText>
          </w:r>
        </w:del>
      </w:ins>
      <w:ins w:id="1455" w:author="Leo Ferro" w:date="2022-01-11T11:05:00Z">
        <w:del w:id="1456" w:author="Mythili Ramamoorthy" w:date="2022-03-18T17:11:00Z">
          <w:r w:rsidR="00B355B1" w:rsidDel="00E474B1">
            <w:delText xml:space="preserve"> that includes </w:delText>
          </w:r>
        </w:del>
      </w:ins>
      <w:ins w:id="1457" w:author="Leo Ferro" w:date="2022-01-11T12:30:00Z">
        <w:del w:id="1458" w:author="Mythili Ramamoorthy" w:date="2022-03-18T17:11:00Z">
          <w:r w:rsidR="00C72163" w:rsidDel="00E474B1">
            <w:delText>s</w:delText>
          </w:r>
        </w:del>
      </w:ins>
      <w:ins w:id="1459" w:author="Leo Ferro" w:date="2022-01-11T11:05:00Z">
        <w:del w:id="1460" w:author="Mythili Ramamoorthy" w:date="2022-03-18T17:11:00Z">
          <w:r w:rsidR="00B355B1" w:rsidDel="00E474B1">
            <w:delText>hift ID</w:delText>
          </w:r>
        </w:del>
      </w:ins>
      <w:ins w:id="1461" w:author="Leo Ferro" w:date="2022-01-11T12:52:00Z">
        <w:del w:id="1462" w:author="Mythili Ramamoorthy" w:date="2022-03-18T17:11:00Z">
          <w:r w:rsidR="00985F56" w:rsidDel="00E474B1">
            <w:delText xml:space="preserve"> as a parameter</w:delText>
          </w:r>
        </w:del>
      </w:ins>
      <w:ins w:id="1463" w:author="Leo Ferro" w:date="2022-01-11T11:05:00Z">
        <w:del w:id="1464" w:author="Mythili Ramamoorthy" w:date="2022-03-18T17:11:00Z">
          <w:r w:rsidR="00B355B1" w:rsidDel="00E474B1">
            <w:delText xml:space="preserve"> so that the Search</w:delText>
          </w:r>
        </w:del>
      </w:ins>
      <w:ins w:id="1465" w:author="Leo Ferro" w:date="2022-01-11T12:55:00Z">
        <w:del w:id="1466" w:author="Mythili Ramamoorthy" w:date="2022-03-18T17:11:00Z">
          <w:r w:rsidR="00F957B7" w:rsidDel="00E474B1">
            <w:delText xml:space="preserve"> </w:delText>
          </w:r>
        </w:del>
      </w:ins>
      <w:ins w:id="1467" w:author="Leo Ferro" w:date="2022-01-11T11:05:00Z">
        <w:del w:id="1468" w:author="Mythili Ramamoorthy" w:date="2022-03-18T17:11:00Z">
          <w:r w:rsidR="00B355B1" w:rsidDel="00E474B1">
            <w:delText>Shift</w:delText>
          </w:r>
        </w:del>
      </w:ins>
      <w:ins w:id="1469" w:author="Leo Ferro" w:date="2022-01-11T12:55:00Z">
        <w:del w:id="1470" w:author="Mythili Ramamoorthy" w:date="2022-03-18T17:11:00Z">
          <w:r w:rsidR="00A354BE" w:rsidDel="00E474B1">
            <w:delText>s</w:delText>
          </w:r>
        </w:del>
      </w:ins>
      <w:ins w:id="1471" w:author="Leo Ferro" w:date="2022-01-11T11:05:00Z">
        <w:del w:id="1472" w:author="Mythili Ramamoorthy" w:date="2022-03-18T17:11:00Z">
          <w:r w:rsidR="00B355B1" w:rsidDel="00E474B1">
            <w:delText xml:space="preserve"> s</w:delText>
          </w:r>
        </w:del>
      </w:ins>
      <w:ins w:id="1473" w:author="Leo Ferro" w:date="2022-01-11T11:06:00Z">
        <w:del w:id="1474" w:author="Mythili Ramamoorthy" w:date="2022-03-18T17:11:00Z">
          <w:r w:rsidR="00B355B1" w:rsidDel="00E474B1">
            <w:delText xml:space="preserve">creen can load the Shift </w:delText>
          </w:r>
          <w:r w:rsidR="00721440" w:rsidDel="00E474B1">
            <w:delText>details</w:delText>
          </w:r>
        </w:del>
      </w:ins>
      <w:ins w:id="1475" w:author="Leo Ferro" w:date="2022-01-11T12:30:00Z">
        <w:del w:id="1476" w:author="Mythili Ramamoorthy" w:date="2022-03-18T17:11:00Z">
          <w:r w:rsidR="00C72163" w:rsidDel="00E474B1">
            <w:delText xml:space="preserve"> for that particular shift ID</w:delText>
          </w:r>
        </w:del>
      </w:ins>
      <w:ins w:id="1477" w:author="Leo Ferro" w:date="2022-01-11T11:06:00Z">
        <w:del w:id="1478" w:author="Mythili Ramamoorthy" w:date="2022-03-18T17:11:00Z">
          <w:r w:rsidR="00721440" w:rsidDel="00E474B1">
            <w:delText xml:space="preserve">. </w:delText>
          </w:r>
        </w:del>
      </w:ins>
      <w:ins w:id="1479" w:author="Leo Ferro" w:date="2022-01-11T12:55:00Z">
        <w:del w:id="1480" w:author="Mythili Ramamoorthy" w:date="2022-03-18T17:11:00Z">
          <w:r w:rsidR="00F957B7" w:rsidDel="00E474B1">
            <w:delText xml:space="preserve">The action link will call </w:delText>
          </w:r>
        </w:del>
      </w:ins>
      <w:ins w:id="1481" w:author="Leo Ferro" w:date="2022-01-11T12:56:00Z">
        <w:del w:id="1482" w:author="Mythili Ramamoorthy" w:date="2022-03-18T17:11:00Z">
          <w:r w:rsidR="00F957B7" w:rsidDel="00E474B1">
            <w:delText xml:space="preserve">the </w:delText>
          </w:r>
        </w:del>
      </w:ins>
      <w:ins w:id="1483" w:author="Leo Ferro" w:date="2022-01-11T12:55:00Z">
        <w:del w:id="1484" w:author="Mythili Ramamoorthy" w:date="2022-03-18T17:11:00Z">
          <w:r w:rsidR="00F957B7" w:rsidDel="00E474B1">
            <w:delText>GetSearchShifts microflow.</w:delText>
          </w:r>
        </w:del>
      </w:ins>
    </w:p>
    <w:p w14:paraId="1E9E30DB" w14:textId="09CE475E" w:rsidR="00C02208" w:rsidDel="00E474B1" w:rsidRDefault="00865C34">
      <w:pPr>
        <w:pStyle w:val="BodyBullet1-Level1"/>
        <w:keepNext/>
        <w:keepLines/>
        <w:pageBreakBefore/>
        <w:numPr>
          <w:ilvl w:val="0"/>
          <w:numId w:val="83"/>
        </w:numPr>
        <w:spacing w:before="360" w:after="160"/>
        <w:outlineLvl w:val="0"/>
        <w:rPr>
          <w:ins w:id="1485" w:author="Leo Ferro" w:date="2022-01-11T12:45:00Z"/>
          <w:del w:id="1486" w:author="Mythili Ramamoorthy" w:date="2022-03-18T17:11:00Z"/>
        </w:rPr>
        <w:pPrChange w:id="1487" w:author="Mythili Ramamoorthy" w:date="2022-03-18T17:11:00Z">
          <w:pPr>
            <w:pStyle w:val="BodyBullet1-Level1"/>
          </w:pPr>
        </w:pPrChange>
      </w:pPr>
      <w:ins w:id="1488" w:author="Leo Ferro" w:date="2022-01-11T12:32:00Z">
        <w:del w:id="1489" w:author="Mythili Ramamoorthy" w:date="2022-03-18T17:11:00Z">
          <w:r w:rsidDel="00E474B1">
            <w:delText xml:space="preserve">Implement </w:delText>
          </w:r>
        </w:del>
      </w:ins>
      <w:ins w:id="1490" w:author="Reba Reames" w:date="2022-01-11T14:49:00Z">
        <w:del w:id="1491" w:author="Mythili Ramamoorthy" w:date="2022-03-18T17:11:00Z">
          <w:r w:rsidR="007B0745" w:rsidDel="00E474B1">
            <w:delText xml:space="preserve">the </w:delText>
          </w:r>
        </w:del>
      </w:ins>
      <w:ins w:id="1492" w:author="Leo Ferro" w:date="2022-01-11T12:33:00Z">
        <w:del w:id="1493" w:author="Mythili Ramamoorthy" w:date="2022-03-18T17:11:00Z">
          <w:r w:rsidRPr="00865C34" w:rsidDel="00E474B1">
            <w:delText xml:space="preserve">GetSearchShifts </w:delText>
          </w:r>
          <w:r w:rsidDel="00E474B1">
            <w:delText>microflow and</w:delText>
          </w:r>
        </w:del>
      </w:ins>
      <w:ins w:id="1494" w:author="Reba Reames" w:date="2022-01-11T14:49:00Z">
        <w:del w:id="1495" w:author="Mythili Ramamoorthy" w:date="2022-03-18T17:11:00Z">
          <w:r w:rsidDel="00E474B1">
            <w:delText xml:space="preserve"> </w:delText>
          </w:r>
          <w:r w:rsidR="007B0745" w:rsidDel="00E474B1">
            <w:delText>the</w:delText>
          </w:r>
        </w:del>
      </w:ins>
      <w:ins w:id="1496" w:author="Leo Ferro" w:date="2022-01-11T12:33:00Z">
        <w:del w:id="1497" w:author="Mythili Ramamoorthy" w:date="2022-03-18T17:11:00Z">
          <w:r w:rsidDel="00E474B1">
            <w:delText xml:space="preserve"> </w:delText>
          </w:r>
          <w:r w:rsidRPr="00865C34" w:rsidDel="00E474B1">
            <w:delText>SearchShiftPage</w:delText>
          </w:r>
          <w:r w:rsidDel="00E474B1">
            <w:delText xml:space="preserve">. The </w:delText>
          </w:r>
          <w:r w:rsidR="00DC0C97" w:rsidDel="00E474B1">
            <w:delText xml:space="preserve">GetSearchShifts </w:delText>
          </w:r>
        </w:del>
      </w:ins>
      <w:ins w:id="1498" w:author="Leo Ferro" w:date="2022-01-11T12:36:00Z">
        <w:del w:id="1499" w:author="Mythili Ramamoorthy" w:date="2022-03-18T17:11:00Z">
          <w:r w:rsidR="00FC666F" w:rsidDel="00E474B1">
            <w:delText xml:space="preserve">microflow </w:delText>
          </w:r>
        </w:del>
      </w:ins>
      <w:ins w:id="1500" w:author="Leo Ferro" w:date="2022-01-11T12:33:00Z">
        <w:del w:id="1501" w:author="Mythili Ramamoorthy" w:date="2022-03-18T17:11:00Z">
          <w:r w:rsidR="00DC0C97" w:rsidDel="00E474B1">
            <w:delText xml:space="preserve">will make a REST call to </w:delText>
          </w:r>
        </w:del>
      </w:ins>
      <w:ins w:id="1502" w:author="Leo Ferro" w:date="2022-01-11T12:34:00Z">
        <w:del w:id="1503" w:author="Mythili Ramamoorthy" w:date="2022-03-18T17:11:00Z">
          <w:r w:rsidR="00AB1356" w:rsidDel="00E474B1">
            <w:delText>(</w:delText>
          </w:r>
          <w:r w:rsidR="00AB1356" w:rsidRPr="00AB1356" w:rsidDel="00E474B1">
            <w:delText>/searchShift</w:delText>
          </w:r>
          <w:r w:rsidR="00AB1356" w:rsidDel="00E474B1">
            <w:delText>)</w:delText>
          </w:r>
          <w:r w:rsidR="00AB1356" w:rsidRPr="00AB1356" w:rsidDel="00E474B1">
            <w:delText xml:space="preserve"> ShiftServices.searchShift</w:delText>
          </w:r>
          <w:r w:rsidR="00AB1356" w:rsidDel="00E474B1">
            <w:delText xml:space="preserve">. </w:delText>
          </w:r>
        </w:del>
      </w:ins>
      <w:ins w:id="1504" w:author="Reba Reames" w:date="2022-01-11T14:49:00Z">
        <w:del w:id="1505" w:author="Mythili Ramamoorthy" w:date="2022-03-18T17:11:00Z">
          <w:r w:rsidR="00F42298" w:rsidDel="00E474B1">
            <w:delText xml:space="preserve">The </w:delText>
          </w:r>
        </w:del>
      </w:ins>
      <w:ins w:id="1506" w:author="Leo Ferro" w:date="2022-01-11T12:34:00Z">
        <w:del w:id="1507" w:author="Mythili Ramamoorthy" w:date="2022-03-18T17:11:00Z">
          <w:r w:rsidR="00F42298" w:rsidDel="00E474B1">
            <w:delText>results</w:delText>
          </w:r>
          <w:r w:rsidR="00AB1356" w:rsidDel="00E474B1">
            <w:delText xml:space="preserve"> will be displayed in </w:delText>
          </w:r>
        </w:del>
      </w:ins>
      <w:ins w:id="1508" w:author="Reba Reames" w:date="2022-01-11T14:49:00Z">
        <w:del w:id="1509" w:author="Mythili Ramamoorthy" w:date="2022-03-18T17:11:00Z">
          <w:r w:rsidR="00F42298" w:rsidDel="00E474B1">
            <w:delText xml:space="preserve">the </w:delText>
          </w:r>
        </w:del>
      </w:ins>
      <w:ins w:id="1510" w:author="Leo Ferro" w:date="2022-01-11T12:34:00Z">
        <w:del w:id="1511" w:author="Mythili Ramamoorthy" w:date="2022-03-18T17:11:00Z">
          <w:r w:rsidR="00AB1356" w:rsidDel="00E474B1">
            <w:delText>SearchShiftPage.</w:delText>
          </w:r>
        </w:del>
      </w:ins>
    </w:p>
    <w:p w14:paraId="26246042" w14:textId="2FED189C" w:rsidR="00254CF4" w:rsidDel="00E474B1" w:rsidRDefault="00254CF4">
      <w:pPr>
        <w:pStyle w:val="BodyBullet1-Level1"/>
        <w:keepNext/>
        <w:keepLines/>
        <w:pageBreakBefore/>
        <w:numPr>
          <w:ilvl w:val="0"/>
          <w:numId w:val="83"/>
        </w:numPr>
        <w:spacing w:before="360" w:after="160"/>
        <w:outlineLvl w:val="0"/>
        <w:rPr>
          <w:ins w:id="1512" w:author="Leo Ferro" w:date="2022-01-11T12:35:00Z"/>
          <w:del w:id="1513" w:author="Mythili Ramamoorthy" w:date="2022-03-18T17:11:00Z"/>
        </w:rPr>
        <w:pPrChange w:id="1514" w:author="Mythili Ramamoorthy" w:date="2022-03-18T17:11:00Z">
          <w:pPr>
            <w:pStyle w:val="BodyBullet1-Level1"/>
          </w:pPr>
        </w:pPrChange>
      </w:pPr>
      <w:ins w:id="1515" w:author="Leo Ferro" w:date="2022-01-11T12:45:00Z">
        <w:del w:id="1516" w:author="Mythili Ramamoorthy" w:date="2022-03-18T17:11:00Z">
          <w:r w:rsidDel="00E474B1">
            <w:delText xml:space="preserve">Create </w:delText>
          </w:r>
        </w:del>
      </w:ins>
      <w:ins w:id="1517" w:author="Reba Reames" w:date="2022-01-11T14:50:00Z">
        <w:del w:id="1518" w:author="Mythili Ramamoorthy" w:date="2022-03-18T17:11:00Z">
          <w:r w:rsidR="00F52E03" w:rsidDel="00E474B1">
            <w:delText xml:space="preserve">the </w:delText>
          </w:r>
        </w:del>
      </w:ins>
      <w:ins w:id="1519" w:author="Leo Ferro" w:date="2022-01-11T12:45:00Z">
        <w:del w:id="1520" w:author="Mythili Ramamoorthy" w:date="2022-03-18T17:11:00Z">
          <w:r w:rsidDel="00E474B1">
            <w:delText xml:space="preserve">entity and </w:delText>
          </w:r>
        </w:del>
      </w:ins>
      <w:ins w:id="1521" w:author="Leo Ferro" w:date="2022-01-11T12:46:00Z">
        <w:del w:id="1522" w:author="Mythili Ramamoorthy" w:date="2022-03-18T17:11:00Z">
          <w:r w:rsidR="005C2BBF" w:rsidDel="00E474B1">
            <w:delText>JSON</w:delText>
          </w:r>
          <w:r w:rsidDel="00E474B1">
            <w:delText xml:space="preserve"> mapping </w:delText>
          </w:r>
          <w:r w:rsidR="005C2BBF" w:rsidDel="00E474B1">
            <w:delText>named SearchShiftResults</w:delText>
          </w:r>
        </w:del>
      </w:ins>
      <w:ins w:id="1523" w:author="Leo Ferro" w:date="2022-01-11T12:53:00Z">
        <w:del w:id="1524" w:author="Mythili Ramamoorthy" w:date="2022-03-18T17:11:00Z">
          <w:r w:rsidR="002250A5" w:rsidDel="00E474B1">
            <w:delText xml:space="preserve"> for </w:delText>
          </w:r>
        </w:del>
      </w:ins>
      <w:ins w:id="1525" w:author="Reba Reames" w:date="2022-01-11T14:50:00Z">
        <w:del w:id="1526" w:author="Mythili Ramamoorthy" w:date="2022-03-18T17:11:00Z">
          <w:r w:rsidR="00A94C73" w:rsidDel="00E474B1">
            <w:delText xml:space="preserve">the </w:delText>
          </w:r>
        </w:del>
      </w:ins>
      <w:ins w:id="1527" w:author="Leo Ferro" w:date="2022-01-11T12:53:00Z">
        <w:del w:id="1528" w:author="Mythili Ramamoorthy" w:date="2022-03-18T17:11:00Z">
          <w:r w:rsidR="002250A5" w:rsidDel="00E474B1">
            <w:delText>results data</w:delText>
          </w:r>
        </w:del>
      </w:ins>
      <w:ins w:id="1529" w:author="Leo Ferro" w:date="2022-01-11T12:46:00Z">
        <w:del w:id="1530" w:author="Mythili Ramamoorthy" w:date="2022-03-18T17:11:00Z">
          <w:r w:rsidR="005C2BBF" w:rsidDel="00E474B1">
            <w:delText>.</w:delText>
          </w:r>
        </w:del>
      </w:ins>
    </w:p>
    <w:p w14:paraId="25731533" w14:textId="5367CAEA" w:rsidR="00B17C75" w:rsidDel="00E474B1" w:rsidRDefault="00D02660">
      <w:pPr>
        <w:pStyle w:val="BodyBullet1-Level1"/>
        <w:keepNext/>
        <w:keepLines/>
        <w:pageBreakBefore/>
        <w:numPr>
          <w:ilvl w:val="0"/>
          <w:numId w:val="83"/>
        </w:numPr>
        <w:spacing w:before="360" w:after="160"/>
        <w:outlineLvl w:val="0"/>
        <w:rPr>
          <w:ins w:id="1531" w:author="Leo Ferro" w:date="2022-01-11T12:46:00Z"/>
          <w:del w:id="1532" w:author="Mythili Ramamoorthy" w:date="2022-03-18T17:11:00Z"/>
        </w:rPr>
        <w:pPrChange w:id="1533" w:author="Mythili Ramamoorthy" w:date="2022-03-18T17:11:00Z">
          <w:pPr>
            <w:pStyle w:val="BodyBullet1-Level1"/>
          </w:pPr>
        </w:pPrChange>
      </w:pPr>
      <w:ins w:id="1534" w:author="Leo Ferro" w:date="2022-01-11T12:35:00Z">
        <w:del w:id="1535" w:author="Mythili Ramamoorthy" w:date="2022-03-18T17:11:00Z">
          <w:r w:rsidDel="00E474B1">
            <w:delText xml:space="preserve">Implement </w:delText>
          </w:r>
        </w:del>
      </w:ins>
      <w:ins w:id="1536" w:author="Reba Reames" w:date="2022-01-11T14:50:00Z">
        <w:del w:id="1537" w:author="Mythili Ramamoorthy" w:date="2022-03-18T17:11:00Z">
          <w:r w:rsidR="00F52E03" w:rsidDel="00E474B1">
            <w:delText xml:space="preserve">the </w:delText>
          </w:r>
        </w:del>
      </w:ins>
      <w:ins w:id="1538" w:author="Leo Ferro" w:date="2022-01-11T12:35:00Z">
        <w:del w:id="1539" w:author="Mythili Ramamoorthy" w:date="2022-03-18T17:11:00Z">
          <w:r w:rsidRPr="00D02660" w:rsidDel="00E474B1">
            <w:delText xml:space="preserve">GetSearchShiftDetail </w:delText>
          </w:r>
          <w:r w:rsidDel="00E474B1">
            <w:delText>micro</w:delText>
          </w:r>
        </w:del>
      </w:ins>
      <w:ins w:id="1540" w:author="Leo Ferro" w:date="2022-01-11T12:36:00Z">
        <w:del w:id="1541" w:author="Mythili Ramamoorthy" w:date="2022-03-18T17:11:00Z">
          <w:r w:rsidDel="00E474B1">
            <w:delText xml:space="preserve">flow and </w:delText>
          </w:r>
        </w:del>
      </w:ins>
      <w:ins w:id="1542" w:author="Reba Reames" w:date="2022-01-11T14:50:00Z">
        <w:del w:id="1543" w:author="Mythili Ramamoorthy" w:date="2022-03-18T17:11:00Z">
          <w:r w:rsidR="00F52E03" w:rsidDel="00E474B1">
            <w:delText xml:space="preserve">the </w:delText>
          </w:r>
        </w:del>
      </w:ins>
      <w:ins w:id="1544" w:author="Leo Ferro" w:date="2022-01-11T12:35:00Z">
        <w:del w:id="1545" w:author="Mythili Ramamoorthy" w:date="2022-03-18T17:11:00Z">
          <w:r w:rsidRPr="00D02660" w:rsidDel="00E474B1">
            <w:delText>SearchShiftDetailPage</w:delText>
          </w:r>
        </w:del>
      </w:ins>
      <w:ins w:id="1546" w:author="Leo Ferro" w:date="2022-01-11T12:36:00Z">
        <w:del w:id="1547" w:author="Mythili Ramamoorthy" w:date="2022-03-18T17:11:00Z">
          <w:r w:rsidDel="00E474B1">
            <w:delText xml:space="preserve">. The </w:delText>
          </w:r>
          <w:r w:rsidR="00FC666F" w:rsidDel="00E474B1">
            <w:delText>GetSearchShiftDetail microflow will make a REST call to (</w:delText>
          </w:r>
        </w:del>
      </w:ins>
      <w:ins w:id="1548" w:author="Leo Ferro" w:date="2022-01-11T12:35:00Z">
        <w:del w:id="1549" w:author="Mythili Ramamoorthy" w:date="2022-03-18T17:11:00Z">
          <w:r w:rsidRPr="00D02660" w:rsidDel="00E474B1">
            <w:delText>/balanceShiftSearch</w:delText>
          </w:r>
        </w:del>
      </w:ins>
      <w:ins w:id="1550" w:author="Leo Ferro" w:date="2022-01-11T12:36:00Z">
        <w:del w:id="1551" w:author="Mythili Ramamoorthy" w:date="2022-03-18T17:11:00Z">
          <w:r w:rsidR="00FC666F" w:rsidDel="00E474B1">
            <w:delText>)</w:delText>
          </w:r>
        </w:del>
      </w:ins>
      <w:ins w:id="1552" w:author="Leo Ferro" w:date="2022-01-11T12:35:00Z">
        <w:del w:id="1553" w:author="Mythili Ramamoorthy" w:date="2022-03-18T17:11:00Z">
          <w:r w:rsidRPr="00D02660" w:rsidDel="00E474B1">
            <w:delText xml:space="preserve"> ShiftServices.balanceShiftSearch</w:delText>
          </w:r>
        </w:del>
      </w:ins>
      <w:ins w:id="1554" w:author="Leo Ferro" w:date="2022-01-11T12:36:00Z">
        <w:del w:id="1555" w:author="Mythili Ramamoorthy" w:date="2022-03-18T17:11:00Z">
          <w:r w:rsidR="00FC666F" w:rsidDel="00E474B1">
            <w:delText xml:space="preserve">.  </w:delText>
          </w:r>
        </w:del>
      </w:ins>
    </w:p>
    <w:p w14:paraId="58694631" w14:textId="05B0D453" w:rsidR="008D0CDB" w:rsidDel="00E474B1" w:rsidRDefault="005C2BBF">
      <w:pPr>
        <w:pStyle w:val="BodyBullet1-Level1"/>
        <w:keepNext/>
        <w:keepLines/>
        <w:pageBreakBefore/>
        <w:numPr>
          <w:ilvl w:val="0"/>
          <w:numId w:val="83"/>
        </w:numPr>
        <w:spacing w:before="360" w:after="160"/>
        <w:outlineLvl w:val="0"/>
        <w:rPr>
          <w:del w:id="1556" w:author="Mythili Ramamoorthy" w:date="2022-03-18T17:11:00Z"/>
        </w:rPr>
        <w:pPrChange w:id="1557" w:author="Mythili Ramamoorthy" w:date="2022-03-18T17:11:00Z">
          <w:pPr>
            <w:pStyle w:val="BodyBullet1-Level1"/>
          </w:pPr>
        </w:pPrChange>
      </w:pPr>
      <w:ins w:id="1558" w:author="Leo Ferro" w:date="2022-01-11T12:46:00Z">
        <w:del w:id="1559" w:author="Mythili Ramamoorthy" w:date="2022-03-18T17:11:00Z">
          <w:r w:rsidDel="00E474B1">
            <w:delText xml:space="preserve">Create </w:delText>
          </w:r>
        </w:del>
      </w:ins>
      <w:ins w:id="1560" w:author="Reba Reames" w:date="2022-01-11T14:50:00Z">
        <w:del w:id="1561" w:author="Mythili Ramamoorthy" w:date="2022-03-18T17:11:00Z">
          <w:r w:rsidR="007C32DA" w:rsidDel="00E474B1">
            <w:delText>the</w:delText>
          </w:r>
          <w:r w:rsidDel="00E474B1">
            <w:delText xml:space="preserve"> </w:delText>
          </w:r>
        </w:del>
      </w:ins>
      <w:ins w:id="1562" w:author="Leo Ferro" w:date="2022-01-11T12:46:00Z">
        <w:del w:id="1563" w:author="Mythili Ramamoorthy" w:date="2022-03-18T17:11:00Z">
          <w:r w:rsidDel="00E474B1">
            <w:delText>entity and JSON mapping named SearchShiftDetailResults</w:delText>
          </w:r>
        </w:del>
      </w:ins>
      <w:ins w:id="1564" w:author="Leo Ferro" w:date="2022-01-11T12:53:00Z">
        <w:del w:id="1565" w:author="Mythili Ramamoorthy" w:date="2022-03-18T17:11:00Z">
          <w:r w:rsidR="002250A5" w:rsidDel="00E474B1">
            <w:delText xml:space="preserve"> for </w:delText>
          </w:r>
        </w:del>
      </w:ins>
      <w:ins w:id="1566" w:author="Reba Reames" w:date="2022-01-11T14:50:00Z">
        <w:del w:id="1567" w:author="Mythili Ramamoorthy" w:date="2022-03-18T17:11:00Z">
          <w:r w:rsidR="00BE0E74" w:rsidDel="00E474B1">
            <w:delText xml:space="preserve">the </w:delText>
          </w:r>
        </w:del>
      </w:ins>
      <w:ins w:id="1568" w:author="Leo Ferro" w:date="2022-01-11T12:53:00Z">
        <w:del w:id="1569" w:author="Mythili Ramamoorthy" w:date="2022-03-18T17:11:00Z">
          <w:r w:rsidR="002250A5" w:rsidDel="00E474B1">
            <w:delText>results data</w:delText>
          </w:r>
        </w:del>
      </w:ins>
      <w:ins w:id="1570" w:author="Leo Ferro" w:date="2022-01-11T12:46:00Z">
        <w:del w:id="1571" w:author="Mythili Ramamoorthy" w:date="2022-03-18T17:11:00Z">
          <w:r w:rsidDel="00E474B1">
            <w:delText>.</w:delText>
          </w:r>
        </w:del>
      </w:ins>
    </w:p>
    <w:p w14:paraId="6E838F9D" w14:textId="5C54F9DE" w:rsidR="00A14AAF" w:rsidDel="00E474B1" w:rsidRDefault="00A14AAF">
      <w:pPr>
        <w:pStyle w:val="Body"/>
        <w:keepNext/>
        <w:keepLines/>
        <w:pageBreakBefore/>
        <w:numPr>
          <w:ilvl w:val="0"/>
          <w:numId w:val="83"/>
        </w:numPr>
        <w:spacing w:before="360" w:after="160"/>
        <w:outlineLvl w:val="0"/>
        <w:rPr>
          <w:del w:id="1572" w:author="Mythili Ramamoorthy" w:date="2022-03-18T17:11:00Z"/>
        </w:rPr>
        <w:pPrChange w:id="1573" w:author="Mythili Ramamoorthy" w:date="2022-03-18T17:11:00Z">
          <w:pPr>
            <w:pStyle w:val="Body"/>
          </w:pPr>
        </w:pPrChange>
      </w:pPr>
      <w:del w:id="1574" w:author="Mythili Ramamoorthy" w:date="2022-03-18T17:11:00Z">
        <w:r w:rsidDel="00E474B1">
          <w:delText>In Mendix-Adapter:</w:delText>
        </w:r>
      </w:del>
    </w:p>
    <w:p w14:paraId="6902C6B9" w14:textId="3E5B3393" w:rsidR="002212C1" w:rsidDel="00E474B1" w:rsidRDefault="00BB73E6">
      <w:pPr>
        <w:pStyle w:val="BodyBullet1-Level1"/>
        <w:keepNext/>
        <w:keepLines/>
        <w:pageBreakBefore/>
        <w:numPr>
          <w:ilvl w:val="0"/>
          <w:numId w:val="83"/>
        </w:numPr>
        <w:spacing w:before="360" w:after="160"/>
        <w:outlineLvl w:val="0"/>
        <w:rPr>
          <w:del w:id="1575" w:author="Mythili Ramamoorthy" w:date="2022-03-18T17:11:00Z"/>
        </w:rPr>
        <w:pPrChange w:id="1576" w:author="Mythili Ramamoorthy" w:date="2022-03-18T17:11:00Z">
          <w:pPr>
            <w:pStyle w:val="BodyBullet1-Level1"/>
          </w:pPr>
        </w:pPrChange>
      </w:pPr>
      <w:del w:id="1577" w:author="Mythili Ramamoorthy" w:date="2022-03-18T17:11:00Z">
        <w:r w:rsidDel="00E474B1">
          <w:delText>In ShiftServices</w:delText>
        </w:r>
        <w:r w:rsidR="000A413C" w:rsidDel="00E474B1">
          <w:delText xml:space="preserve">, </w:delText>
        </w:r>
        <w:r w:rsidR="006268D9" w:rsidDel="00E474B1">
          <w:delText>add</w:delText>
        </w:r>
        <w:r w:rsidR="00900369" w:rsidDel="00E474B1">
          <w:delText xml:space="preserve"> </w:delText>
        </w:r>
        <w:r w:rsidR="00AB6792" w:rsidDel="00E474B1">
          <w:delText>b</w:delText>
        </w:r>
        <w:r w:rsidR="0076007F" w:rsidDel="00E474B1">
          <w:delText xml:space="preserve">oolean </w:delText>
        </w:r>
        <w:r w:rsidR="00900369" w:rsidDel="00E474B1">
          <w:delText>parameter is</w:delText>
        </w:r>
        <w:r w:rsidR="004031CC" w:rsidDel="00E474B1">
          <w:delText>Supervisor</w:delText>
        </w:r>
        <w:r w:rsidR="00DD069D" w:rsidDel="00E474B1">
          <w:delText>Override</w:delText>
        </w:r>
        <w:r w:rsidR="00900369" w:rsidDel="00E474B1">
          <w:delText>Validation</w:delText>
        </w:r>
        <w:r w:rsidDel="00E474B1">
          <w:delText xml:space="preserve"> </w:delText>
        </w:r>
        <w:r w:rsidR="0076007F" w:rsidDel="00E474B1">
          <w:delText xml:space="preserve">to </w:delText>
        </w:r>
        <w:r w:rsidRPr="00BB73E6" w:rsidDel="00E474B1">
          <w:delText>"/forceClose", method = RequestMethod.PUT</w:delText>
        </w:r>
        <w:r w:rsidDel="00E474B1">
          <w:delText>.</w:delText>
        </w:r>
        <w:r w:rsidR="002212C1" w:rsidDel="00E474B1">
          <w:delText xml:space="preserve"> </w:delText>
        </w:r>
      </w:del>
    </w:p>
    <w:p w14:paraId="6DC92821" w14:textId="1A0649A7" w:rsidR="001864C6" w:rsidDel="00E474B1" w:rsidRDefault="002212C1">
      <w:pPr>
        <w:pStyle w:val="BodyBullet1-Level1"/>
        <w:keepNext/>
        <w:keepLines/>
        <w:pageBreakBefore/>
        <w:numPr>
          <w:ilvl w:val="0"/>
          <w:numId w:val="83"/>
        </w:numPr>
        <w:spacing w:before="360" w:after="160"/>
        <w:outlineLvl w:val="0"/>
        <w:rPr>
          <w:del w:id="1578" w:author="Mythili Ramamoorthy" w:date="2022-03-18T17:11:00Z"/>
        </w:rPr>
        <w:pPrChange w:id="1579" w:author="Mythili Ramamoorthy" w:date="2022-03-18T17:11:00Z">
          <w:pPr>
            <w:pStyle w:val="BodyBullet1-Level1"/>
          </w:pPr>
        </w:pPrChange>
      </w:pPr>
      <w:del w:id="1580" w:author="Mythili Ramamoorthy" w:date="2022-03-18T17:11:00Z">
        <w:r w:rsidDel="00E474B1">
          <w:delText xml:space="preserve">This is the </w:delText>
        </w:r>
        <w:r w:rsidR="00AB6792" w:rsidDel="00E474B1">
          <w:delText>b</w:delText>
        </w:r>
        <w:r w:rsidDel="00E474B1">
          <w:delText xml:space="preserve">oolean </w:delText>
        </w:r>
        <w:r w:rsidR="00AB6792" w:rsidDel="00E474B1">
          <w:delText>p</w:delText>
        </w:r>
        <w:r w:rsidDel="00E474B1">
          <w:delText>arameter</w:delText>
        </w:r>
        <w:r w:rsidR="00AB6792" w:rsidDel="00E474B1">
          <w:delText xml:space="preserve"> to be added:</w:delText>
        </w:r>
        <w:r w:rsidDel="00E474B1">
          <w:delText xml:space="preserve"> </w:delText>
        </w:r>
        <w:r w:rsidR="001864C6" w:rsidRPr="001864C6" w:rsidDel="00E474B1">
          <w:delText>@RequestParam(defaultValue="false",required = false) boolean isSupervisorOverrideValidation</w:delText>
        </w:r>
        <w:r w:rsidR="00F925AD" w:rsidDel="00E474B1">
          <w:delText>.</w:delText>
        </w:r>
      </w:del>
    </w:p>
    <w:p w14:paraId="5D8D23FD" w14:textId="583F67F5" w:rsidR="00911807" w:rsidDel="00E474B1" w:rsidRDefault="00BB73E6">
      <w:pPr>
        <w:pStyle w:val="BodyBullet1-Level1"/>
        <w:keepNext/>
        <w:keepLines/>
        <w:pageBreakBefore/>
        <w:numPr>
          <w:ilvl w:val="0"/>
          <w:numId w:val="83"/>
        </w:numPr>
        <w:spacing w:before="360" w:after="160"/>
        <w:outlineLvl w:val="0"/>
        <w:rPr>
          <w:del w:id="1581" w:author="Mythili Ramamoorthy" w:date="2022-03-18T17:11:00Z"/>
        </w:rPr>
        <w:pPrChange w:id="1582" w:author="Mythili Ramamoorthy" w:date="2022-03-18T17:11:00Z">
          <w:pPr>
            <w:pStyle w:val="BodyBullet1-Level1"/>
            <w:keepNext/>
            <w:keepLines/>
          </w:pPr>
        </w:pPrChange>
      </w:pPr>
      <w:del w:id="1583" w:author="Mythili Ramamoorthy" w:date="2022-03-18T17:11:00Z">
        <w:r w:rsidDel="00E474B1">
          <w:delText xml:space="preserve">In </w:delText>
        </w:r>
        <w:r w:rsidR="00E1347E" w:rsidDel="00E474B1">
          <w:delText>/forceClose</w:delText>
        </w:r>
        <w:r w:rsidDel="00E474B1">
          <w:delText xml:space="preserve">, </w:delText>
        </w:r>
        <w:r w:rsidR="00E64DB6" w:rsidDel="00E474B1">
          <w:delText>add</w:delText>
        </w:r>
        <w:r w:rsidR="00A178A7" w:rsidDel="00E474B1">
          <w:delText xml:space="preserve"> an</w:delText>
        </w:r>
        <w:r w:rsidR="00E64DB6" w:rsidDel="00E474B1">
          <w:delText xml:space="preserve"> if</w:delText>
        </w:r>
        <w:r w:rsidR="00CA1169" w:rsidDel="00E474B1">
          <w:delText>-</w:delText>
        </w:r>
        <w:r w:rsidR="009F36EE" w:rsidDel="00E474B1">
          <w:delText>statement</w:delText>
        </w:r>
        <w:r w:rsidR="00E64DB6" w:rsidDel="00E474B1">
          <w:delText xml:space="preserve"> checking </w:delText>
        </w:r>
        <w:r w:rsidR="00DD069D" w:rsidDel="00E474B1">
          <w:delText xml:space="preserve">isSupervisorOverrideValidation </w:delText>
        </w:r>
        <w:r w:rsidR="001D735B" w:rsidDel="00E474B1">
          <w:delText xml:space="preserve">value </w:delText>
        </w:r>
        <w:r w:rsidDel="00E474B1">
          <w:delText xml:space="preserve">after variance calculations.  </w:delText>
        </w:r>
        <w:r w:rsidR="009612B7" w:rsidDel="00E474B1">
          <w:delText>In this if</w:delText>
        </w:r>
        <w:r w:rsidR="00CA1169" w:rsidDel="00E474B1">
          <w:delText>-</w:delText>
        </w:r>
        <w:r w:rsidR="009612B7" w:rsidDel="00E474B1">
          <w:delText>statement</w:delText>
        </w:r>
        <w:r w:rsidR="0019560F" w:rsidDel="00E474B1">
          <w:delText>,</w:delText>
        </w:r>
        <w:r w:rsidDel="00E474B1">
          <w:delText xml:space="preserve"> </w:delText>
        </w:r>
        <w:r w:rsidR="00911807" w:rsidDel="00E474B1">
          <w:delText xml:space="preserve">check if </w:delText>
        </w:r>
        <w:r w:rsidR="0019560F" w:rsidDel="00E474B1">
          <w:delText xml:space="preserve">the </w:delText>
        </w:r>
        <w:r w:rsidR="00911807" w:rsidDel="00E474B1">
          <w:delText>variance exceeds</w:delText>
        </w:r>
        <w:r w:rsidR="0019560F" w:rsidDel="00E474B1">
          <w:delText xml:space="preserve"> the</w:delText>
        </w:r>
        <w:r w:rsidR="00911807" w:rsidDel="00E474B1">
          <w:delText xml:space="preserve"> limit by $ and % terms. Compare with </w:delText>
        </w:r>
        <w:r w:rsidR="0019560F" w:rsidDel="00E474B1">
          <w:delText xml:space="preserve">the </w:delText>
        </w:r>
        <w:r w:rsidR="0017792B" w:rsidDel="00E474B1">
          <w:delText>s</w:delText>
        </w:r>
        <w:r w:rsidR="00911807" w:rsidDel="00E474B1">
          <w:delText>ys_params values in MAX_DOLLAR_VARIANCE and</w:delText>
        </w:r>
        <w:r w:rsidR="00D971C2" w:rsidDel="00E474B1">
          <w:delText xml:space="preserve"> </w:delText>
        </w:r>
        <w:r w:rsidR="00911807" w:rsidDel="00E474B1">
          <w:delText>MAX_PERCENT_VARIANCE.</w:delText>
        </w:r>
        <w:r w:rsidR="009612B7" w:rsidDel="00E474B1">
          <w:delText xml:space="preserve"> Return </w:delText>
        </w:r>
        <w:r w:rsidR="0019560F" w:rsidDel="00E474B1">
          <w:delText xml:space="preserve">an </w:delText>
        </w:r>
        <w:r w:rsidR="001F06ED" w:rsidDel="00E474B1">
          <w:delText xml:space="preserve">error if </w:delText>
        </w:r>
        <w:r w:rsidR="0019560F" w:rsidDel="00E474B1">
          <w:delText xml:space="preserve">the </w:delText>
        </w:r>
        <w:r w:rsidR="001F06ED" w:rsidDel="00E474B1">
          <w:delText xml:space="preserve">maximum is exceeded. </w:delText>
        </w:r>
        <w:r w:rsidR="00FA5A4D" w:rsidDel="00E474B1">
          <w:delText xml:space="preserve">  </w:delText>
        </w:r>
      </w:del>
    </w:p>
    <w:p w14:paraId="1D97726E" w14:textId="6D172770" w:rsidR="00BB73E6" w:rsidDel="00E474B1" w:rsidRDefault="00142FBD">
      <w:pPr>
        <w:pStyle w:val="CenteredGraphic"/>
        <w:pageBreakBefore/>
        <w:numPr>
          <w:ilvl w:val="0"/>
          <w:numId w:val="83"/>
        </w:numPr>
        <w:spacing w:before="360" w:after="160"/>
        <w:outlineLvl w:val="0"/>
        <w:rPr>
          <w:del w:id="1584" w:author="Mythili Ramamoorthy" w:date="2022-03-18T17:11:00Z"/>
        </w:rPr>
        <w:pPrChange w:id="1585" w:author="Mythili Ramamoorthy" w:date="2022-03-18T17:11:00Z">
          <w:pPr>
            <w:pStyle w:val="CenteredGraphic"/>
          </w:pPr>
        </w:pPrChange>
      </w:pPr>
      <w:del w:id="1586" w:author="Mythili Ramamoorthy" w:date="2022-03-18T17:11:00Z">
        <w:r w:rsidDel="00E474B1">
          <w:drawing>
            <wp:inline distT="0" distB="0" distL="0" distR="0" wp14:anchorId="5FF6AEE4" wp14:editId="766DF7A7">
              <wp:extent cx="5797067" cy="1609808"/>
              <wp:effectExtent l="0" t="0" r="0" b="952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06693" cy="1612481"/>
                      </a:xfrm>
                      <a:prstGeom prst="rect">
                        <a:avLst/>
                      </a:prstGeom>
                      <a:noFill/>
                      <a:ln>
                        <a:noFill/>
                      </a:ln>
                    </pic:spPr>
                  </pic:pic>
                </a:graphicData>
              </a:graphic>
            </wp:inline>
          </w:drawing>
        </w:r>
      </w:del>
    </w:p>
    <w:p w14:paraId="318E110A" w14:textId="4652F2D7" w:rsidR="00105B18" w:rsidDel="00E474B1" w:rsidRDefault="009C0BDE">
      <w:pPr>
        <w:pStyle w:val="Body"/>
        <w:keepNext/>
        <w:keepLines/>
        <w:pageBreakBefore/>
        <w:numPr>
          <w:ilvl w:val="0"/>
          <w:numId w:val="83"/>
        </w:numPr>
        <w:spacing w:before="360" w:after="160"/>
        <w:outlineLvl w:val="0"/>
        <w:rPr>
          <w:del w:id="1587" w:author="Mythili Ramamoorthy" w:date="2022-03-18T17:11:00Z"/>
          <w:lang w:bidi="en-US"/>
        </w:rPr>
        <w:pPrChange w:id="1588" w:author="Mythili Ramamoorthy" w:date="2022-03-18T17:11:00Z">
          <w:pPr>
            <w:pStyle w:val="Body"/>
          </w:pPr>
        </w:pPrChange>
      </w:pPr>
      <w:del w:id="1589" w:author="Mythili Ramamoorthy" w:date="2022-03-18T17:11:00Z">
        <w:r w:rsidRPr="005F3BA1" w:rsidDel="00E474B1">
          <w:delText xml:space="preserve">Figure </w:delText>
        </w:r>
        <w:r w:rsidRPr="005F3BA1" w:rsidDel="00E474B1">
          <w:fldChar w:fldCharType="begin"/>
        </w:r>
        <w:r w:rsidRPr="005F3BA1" w:rsidDel="00E474B1">
          <w:rPr>
            <w:noProof/>
          </w:rPr>
          <w:delInstrText xml:space="preserve"> SEQ Figure \* ARABIC </w:delInstrText>
        </w:r>
        <w:r w:rsidRPr="005F3BA1" w:rsidDel="00E474B1">
          <w:fldChar w:fldCharType="separate"/>
        </w:r>
        <w:r w:rsidR="00A45846" w:rsidDel="00E474B1">
          <w:rPr>
            <w:noProof/>
          </w:rPr>
          <w:delText>18</w:delText>
        </w:r>
        <w:r w:rsidRPr="005F3BA1" w:rsidDel="00E474B1">
          <w:fldChar w:fldCharType="end"/>
        </w:r>
        <w:r w:rsidRPr="005F3BA1" w:rsidDel="00E474B1">
          <w:delText xml:space="preserve">: </w:delText>
        </w:r>
        <w:r w:rsidR="000A0BDD" w:rsidDel="00E474B1">
          <w:delText>Variance code</w:delText>
        </w:r>
      </w:del>
    </w:p>
    <w:p w14:paraId="525D2397" w14:textId="2FCBA2F6" w:rsidR="00105B18" w:rsidDel="00E474B1" w:rsidRDefault="00105B18">
      <w:pPr>
        <w:keepNext/>
        <w:keepLines/>
        <w:pageBreakBefore/>
        <w:numPr>
          <w:ilvl w:val="0"/>
          <w:numId w:val="83"/>
        </w:numPr>
        <w:spacing w:before="360" w:after="160" w:line="276" w:lineRule="auto"/>
        <w:outlineLvl w:val="0"/>
        <w:rPr>
          <w:del w:id="1590" w:author="Mythili Ramamoorthy" w:date="2022-03-18T17:11:00Z"/>
          <w:i/>
          <w:sz w:val="18"/>
        </w:rPr>
        <w:pPrChange w:id="1591" w:author="Mythili Ramamoorthy" w:date="2022-03-18T17:11:00Z">
          <w:pPr>
            <w:spacing w:before="0" w:after="200" w:line="276" w:lineRule="auto"/>
          </w:pPr>
        </w:pPrChange>
      </w:pPr>
      <w:del w:id="1592" w:author="Mythili Ramamoorthy" w:date="2022-03-18T17:11:00Z">
        <w:r w:rsidDel="00E474B1">
          <w:br w:type="page"/>
        </w:r>
      </w:del>
    </w:p>
    <w:p w14:paraId="576D212D" w14:textId="5D3EAC13" w:rsidR="00F74B93" w:rsidRPr="00135249" w:rsidDel="00E474B1" w:rsidRDefault="00F74B93">
      <w:pPr>
        <w:pStyle w:val="Heading3"/>
        <w:pageBreakBefore/>
        <w:numPr>
          <w:ilvl w:val="0"/>
          <w:numId w:val="83"/>
        </w:numPr>
        <w:spacing w:before="360" w:after="160"/>
        <w:rPr>
          <w:del w:id="1593" w:author="Mythili Ramamoorthy" w:date="2022-03-18T17:11:00Z"/>
          <w:lang w:val="en-US"/>
        </w:rPr>
        <w:pPrChange w:id="1594" w:author="Mythili Ramamoorthy" w:date="2022-03-18T17:11:00Z">
          <w:pPr>
            <w:pStyle w:val="Heading3"/>
          </w:pPr>
        </w:pPrChange>
      </w:pPr>
      <w:del w:id="1595" w:author="Mythili Ramamoorthy" w:date="2022-03-18T17:11:00Z">
        <w:r w:rsidRPr="00135249" w:rsidDel="00E474B1">
          <w:rPr>
            <w:lang w:val="en-US"/>
          </w:rPr>
          <w:delText>Parameters</w:delText>
        </w:r>
      </w:del>
    </w:p>
    <w:p w14:paraId="109EB197" w14:textId="1EF842C5" w:rsidR="00F74B93" w:rsidDel="00E474B1" w:rsidRDefault="00F74B93">
      <w:pPr>
        <w:pStyle w:val="Body"/>
        <w:keepNext/>
        <w:keepLines/>
        <w:pageBreakBefore/>
        <w:numPr>
          <w:ilvl w:val="0"/>
          <w:numId w:val="83"/>
        </w:numPr>
        <w:spacing w:before="360" w:after="160"/>
        <w:outlineLvl w:val="0"/>
        <w:rPr>
          <w:del w:id="1596" w:author="Mythili Ramamoorthy" w:date="2022-03-18T17:11:00Z"/>
        </w:rPr>
        <w:pPrChange w:id="1597" w:author="Mythili Ramamoorthy" w:date="2022-03-18T17:11:00Z">
          <w:pPr>
            <w:pStyle w:val="Body"/>
          </w:pPr>
        </w:pPrChange>
      </w:pPr>
      <w:del w:id="1598" w:author="Mythili Ramamoorthy" w:date="2022-03-18T17:11:00Z">
        <w:r w:rsidRPr="00135249" w:rsidDel="00E474B1">
          <w:delText xml:space="preserve">The table below includes the parameters used in the </w:delText>
        </w:r>
        <w:r w:rsidR="00683DEE" w:rsidDel="00E474B1">
          <w:delText>Force Close Shift</w:delText>
        </w:r>
        <w:r w:rsidRPr="00135249" w:rsidDel="00E474B1">
          <w:delText xml:space="preserve"> functionality.</w:delText>
        </w:r>
      </w:del>
    </w:p>
    <w:p w14:paraId="124A6B8C" w14:textId="77132CFF" w:rsidR="00391A34" w:rsidDel="00E474B1" w:rsidRDefault="00391A34">
      <w:pPr>
        <w:pStyle w:val="TableCaption"/>
        <w:pageBreakBefore/>
        <w:numPr>
          <w:ilvl w:val="0"/>
          <w:numId w:val="83"/>
        </w:numPr>
        <w:spacing w:before="360" w:after="160"/>
        <w:outlineLvl w:val="0"/>
        <w:rPr>
          <w:del w:id="1599" w:author="Mythili Ramamoorthy" w:date="2022-03-18T17:11:00Z"/>
        </w:rPr>
        <w:pPrChange w:id="1600" w:author="Mythili Ramamoorthy" w:date="2022-03-18T17:11:00Z">
          <w:pPr>
            <w:pStyle w:val="TableCaption"/>
          </w:pPr>
        </w:pPrChange>
      </w:pPr>
      <w:del w:id="1601" w:author="Mythili Ramamoorthy" w:date="2022-03-18T17:11:00Z">
        <w:r w:rsidRPr="00837BE5" w:rsidDel="00E474B1">
          <w:delText xml:space="preserve">Table </w:delText>
        </w:r>
        <w:r w:rsidRPr="00837BE5" w:rsidDel="00E474B1">
          <w:rPr>
            <w:i w:val="0"/>
          </w:rPr>
          <w:fldChar w:fldCharType="begin"/>
        </w:r>
        <w:r w:rsidRPr="00837BE5" w:rsidDel="00E474B1">
          <w:delInstrText>SEQ Table \* ARABIC</w:delInstrText>
        </w:r>
        <w:r w:rsidRPr="00837BE5" w:rsidDel="00E474B1">
          <w:rPr>
            <w:i w:val="0"/>
          </w:rPr>
          <w:fldChar w:fldCharType="separate"/>
        </w:r>
        <w:r w:rsidR="00A45846" w:rsidDel="00E474B1">
          <w:rPr>
            <w:noProof/>
          </w:rPr>
          <w:delText>10</w:delText>
        </w:r>
        <w:r w:rsidRPr="00837BE5" w:rsidDel="00E474B1">
          <w:rPr>
            <w:i w:val="0"/>
          </w:rPr>
          <w:fldChar w:fldCharType="end"/>
        </w:r>
        <w:r w:rsidRPr="00837BE5" w:rsidDel="00E474B1">
          <w:delText xml:space="preserve">: </w:delText>
        </w:r>
        <w:r w:rsidR="00EB4E0A" w:rsidDel="00E474B1">
          <w:delText>Force Close Shift</w:delText>
        </w:r>
        <w:r w:rsidR="00EB4E0A" w:rsidRPr="00135249" w:rsidDel="00E474B1">
          <w:delText xml:space="preserve"> </w:delText>
        </w:r>
        <w:r w:rsidDel="00E474B1">
          <w:delText>System Parameters</w:delText>
        </w:r>
      </w:del>
    </w:p>
    <w:tbl>
      <w:tblPr>
        <w:tblStyle w:val="RITETable11"/>
        <w:tblW w:w="5000" w:type="pct"/>
        <w:jc w:val="center"/>
        <w:tblLook w:val="04A0" w:firstRow="1" w:lastRow="0" w:firstColumn="1" w:lastColumn="0" w:noHBand="0" w:noVBand="1"/>
      </w:tblPr>
      <w:tblGrid>
        <w:gridCol w:w="4934"/>
        <w:gridCol w:w="1598"/>
        <w:gridCol w:w="2808"/>
      </w:tblGrid>
      <w:tr w:rsidR="00A14AAF" w:rsidRPr="00E24D90" w:rsidDel="00E474B1" w14:paraId="1A3BA8AC" w14:textId="7DD5CF36" w:rsidTr="00351EDE">
        <w:trPr>
          <w:cnfStyle w:val="100000000000" w:firstRow="1" w:lastRow="0" w:firstColumn="0" w:lastColumn="0" w:oddVBand="0" w:evenVBand="0" w:oddHBand="0" w:evenHBand="0" w:firstRowFirstColumn="0" w:firstRowLastColumn="0" w:lastRowFirstColumn="0" w:lastRowLastColumn="0"/>
          <w:cantSplit/>
          <w:trHeight w:val="360"/>
          <w:tblHeader/>
          <w:jc w:val="center"/>
          <w:del w:id="1602" w:author="Mythili Ramamoorthy" w:date="2022-03-18T17:11:00Z"/>
        </w:trPr>
        <w:tc>
          <w:tcPr>
            <w:tcW w:w="4796" w:type="dxa"/>
            <w:shd w:val="clear" w:color="auto" w:fill="5B7F93"/>
          </w:tcPr>
          <w:p w14:paraId="6CDD90BC" w14:textId="37ED1437" w:rsidR="00A14AAF" w:rsidRPr="00E24D90" w:rsidDel="00E474B1" w:rsidRDefault="00A14AAF">
            <w:pPr>
              <w:pStyle w:val="TableHeading"/>
              <w:pageBreakBefore/>
              <w:numPr>
                <w:ilvl w:val="0"/>
                <w:numId w:val="83"/>
              </w:numPr>
              <w:spacing w:before="360" w:after="160"/>
              <w:outlineLvl w:val="0"/>
              <w:rPr>
                <w:del w:id="1603" w:author="Mythili Ramamoorthy" w:date="2022-03-18T17:11:00Z"/>
              </w:rPr>
              <w:pPrChange w:id="1604" w:author="Mythili Ramamoorthy" w:date="2022-03-18T17:11:00Z">
                <w:pPr>
                  <w:pStyle w:val="TableHeading"/>
                  <w:keepLines w:val="0"/>
                </w:pPr>
              </w:pPrChange>
            </w:pPr>
            <w:del w:id="1605" w:author="Mythili Ramamoorthy" w:date="2022-03-18T17:11:00Z">
              <w:r w:rsidDel="00E474B1">
                <w:delText>Sys Params</w:delText>
              </w:r>
              <w:r w:rsidRPr="00E24D90" w:rsidDel="00E474B1">
                <w:delText xml:space="preserve"> Name</w:delText>
              </w:r>
            </w:del>
          </w:p>
        </w:tc>
        <w:tc>
          <w:tcPr>
            <w:tcW w:w="1275" w:type="dxa"/>
            <w:shd w:val="clear" w:color="auto" w:fill="5B7F93"/>
          </w:tcPr>
          <w:p w14:paraId="0B06643A" w14:textId="6E84ABD7" w:rsidR="00A14AAF" w:rsidRPr="00E24D90" w:rsidDel="00E474B1" w:rsidRDefault="00A14AAF">
            <w:pPr>
              <w:pStyle w:val="TableHeading"/>
              <w:pageBreakBefore/>
              <w:numPr>
                <w:ilvl w:val="0"/>
                <w:numId w:val="83"/>
              </w:numPr>
              <w:spacing w:before="360" w:after="160"/>
              <w:outlineLvl w:val="0"/>
              <w:rPr>
                <w:del w:id="1606" w:author="Mythili Ramamoorthy" w:date="2022-03-18T17:11:00Z"/>
              </w:rPr>
              <w:pPrChange w:id="1607" w:author="Mythili Ramamoorthy" w:date="2022-03-18T17:11:00Z">
                <w:pPr>
                  <w:pStyle w:val="TableHeading"/>
                  <w:keepLines w:val="0"/>
                </w:pPr>
              </w:pPrChange>
            </w:pPr>
            <w:del w:id="1608" w:author="Mythili Ramamoorthy" w:date="2022-03-18T17:11:00Z">
              <w:r w:rsidDel="00E474B1">
                <w:delText>Sys Params Value</w:delText>
              </w:r>
            </w:del>
          </w:p>
        </w:tc>
        <w:tc>
          <w:tcPr>
            <w:tcW w:w="2730" w:type="dxa"/>
            <w:shd w:val="clear" w:color="auto" w:fill="5B7F93"/>
          </w:tcPr>
          <w:p w14:paraId="0F3FB627" w14:textId="7C5C592B" w:rsidR="00A14AAF" w:rsidRPr="00E24D90" w:rsidDel="00E474B1" w:rsidRDefault="00A14AAF">
            <w:pPr>
              <w:pStyle w:val="TableHeading"/>
              <w:pageBreakBefore/>
              <w:numPr>
                <w:ilvl w:val="0"/>
                <w:numId w:val="83"/>
              </w:numPr>
              <w:spacing w:before="360" w:after="160"/>
              <w:outlineLvl w:val="0"/>
              <w:rPr>
                <w:del w:id="1609" w:author="Mythili Ramamoorthy" w:date="2022-03-18T17:11:00Z"/>
              </w:rPr>
              <w:pPrChange w:id="1610" w:author="Mythili Ramamoorthy" w:date="2022-03-18T17:11:00Z">
                <w:pPr>
                  <w:pStyle w:val="TableHeading"/>
                  <w:keepLines w:val="0"/>
                </w:pPr>
              </w:pPrChange>
            </w:pPr>
            <w:del w:id="1611" w:author="Mythili Ramamoorthy" w:date="2022-03-18T17:11:00Z">
              <w:r w:rsidRPr="00E24D90" w:rsidDel="00E474B1">
                <w:delText>Purpose</w:delText>
              </w:r>
            </w:del>
          </w:p>
        </w:tc>
      </w:tr>
      <w:tr w:rsidR="00A14AAF" w:rsidRPr="00E24D90" w:rsidDel="00E474B1" w14:paraId="3540419C" w14:textId="61F1AE0D" w:rsidTr="00351EDE">
        <w:trPr>
          <w:cnfStyle w:val="000000100000" w:firstRow="0" w:lastRow="0" w:firstColumn="0" w:lastColumn="0" w:oddVBand="0" w:evenVBand="0" w:oddHBand="1" w:evenHBand="0" w:firstRowFirstColumn="0" w:firstRowLastColumn="0" w:lastRowFirstColumn="0" w:lastRowLastColumn="0"/>
          <w:cantSplit/>
          <w:trHeight w:val="360"/>
          <w:jc w:val="center"/>
          <w:del w:id="1612" w:author="Mythili Ramamoorthy" w:date="2022-03-18T17:11:00Z"/>
        </w:trPr>
        <w:tc>
          <w:tcPr>
            <w:tcW w:w="4796" w:type="dxa"/>
          </w:tcPr>
          <w:p w14:paraId="7DC2924B" w14:textId="2BB5A33E" w:rsidR="00A14AAF" w:rsidRPr="00E24D90" w:rsidDel="00E474B1" w:rsidRDefault="00A14AAF">
            <w:pPr>
              <w:pStyle w:val="TableCellLeft"/>
              <w:keepNext/>
              <w:keepLines/>
              <w:pageBreakBefore/>
              <w:numPr>
                <w:ilvl w:val="0"/>
                <w:numId w:val="83"/>
              </w:numPr>
              <w:spacing w:before="360" w:after="160"/>
              <w:outlineLvl w:val="0"/>
              <w:rPr>
                <w:del w:id="1613" w:author="Mythili Ramamoorthy" w:date="2022-03-18T17:11:00Z"/>
              </w:rPr>
              <w:pPrChange w:id="1614" w:author="Mythili Ramamoorthy" w:date="2022-03-18T17:11:00Z">
                <w:pPr>
                  <w:pStyle w:val="TableCellLeft"/>
                </w:pPr>
              </w:pPrChange>
            </w:pPr>
            <w:del w:id="1615" w:author="Mythili Ramamoorthy" w:date="2022-03-18T17:11:00Z">
              <w:r w:rsidDel="00E474B1">
                <w:delText>MAX_DOLLAR_VARIANCE</w:delText>
              </w:r>
            </w:del>
          </w:p>
        </w:tc>
        <w:tc>
          <w:tcPr>
            <w:tcW w:w="1275" w:type="dxa"/>
          </w:tcPr>
          <w:p w14:paraId="2C732FD9" w14:textId="42AB7961" w:rsidR="00A14AAF" w:rsidRPr="00E24D90" w:rsidDel="00E474B1" w:rsidRDefault="00AA76D4">
            <w:pPr>
              <w:pStyle w:val="TableCellCenter"/>
              <w:keepNext/>
              <w:keepLines/>
              <w:pageBreakBefore/>
              <w:numPr>
                <w:ilvl w:val="0"/>
                <w:numId w:val="83"/>
              </w:numPr>
              <w:spacing w:before="360" w:after="160"/>
              <w:outlineLvl w:val="0"/>
              <w:rPr>
                <w:del w:id="1616" w:author="Mythili Ramamoorthy" w:date="2022-03-18T17:11:00Z"/>
                <w:rFonts w:eastAsiaTheme="minorHAnsi"/>
              </w:rPr>
              <w:pPrChange w:id="1617" w:author="Mythili Ramamoorthy" w:date="2022-03-18T17:11:00Z">
                <w:pPr>
                  <w:pStyle w:val="TableCellCenter"/>
                </w:pPr>
              </w:pPrChange>
            </w:pPr>
            <w:del w:id="1618" w:author="Mythili Ramamoorthy" w:date="2022-03-18T17:11:00Z">
              <w:r w:rsidDel="00E474B1">
                <w:delText>TBD(+-)</w:delText>
              </w:r>
            </w:del>
          </w:p>
        </w:tc>
        <w:tc>
          <w:tcPr>
            <w:tcW w:w="2730" w:type="dxa"/>
          </w:tcPr>
          <w:p w14:paraId="59FF6130" w14:textId="3EFBEE4C" w:rsidR="00A14AAF" w:rsidRPr="00E24D90" w:rsidDel="00E474B1" w:rsidRDefault="00A14AAF">
            <w:pPr>
              <w:pStyle w:val="TableCellLeft"/>
              <w:keepNext/>
              <w:keepLines/>
              <w:pageBreakBefore/>
              <w:numPr>
                <w:ilvl w:val="0"/>
                <w:numId w:val="83"/>
              </w:numPr>
              <w:spacing w:before="360" w:after="160"/>
              <w:outlineLvl w:val="0"/>
              <w:rPr>
                <w:del w:id="1619" w:author="Mythili Ramamoorthy" w:date="2022-03-18T17:11:00Z"/>
              </w:rPr>
              <w:pPrChange w:id="1620" w:author="Mythili Ramamoorthy" w:date="2022-03-18T17:11:00Z">
                <w:pPr>
                  <w:pStyle w:val="TableCellLeft"/>
                </w:pPr>
              </w:pPrChange>
            </w:pPr>
            <w:del w:id="1621" w:author="Mythili Ramamoorthy" w:date="2022-03-18T17:11:00Z">
              <w:r w:rsidDel="00E474B1">
                <w:delText>Maximum dollar amount variance</w:delText>
              </w:r>
            </w:del>
          </w:p>
        </w:tc>
      </w:tr>
      <w:tr w:rsidR="00A14AAF" w:rsidRPr="00E24D90" w:rsidDel="00E474B1" w14:paraId="28294DB8" w14:textId="6F822A44" w:rsidTr="00351EDE">
        <w:trPr>
          <w:cnfStyle w:val="000000010000" w:firstRow="0" w:lastRow="0" w:firstColumn="0" w:lastColumn="0" w:oddVBand="0" w:evenVBand="0" w:oddHBand="0" w:evenHBand="1" w:firstRowFirstColumn="0" w:firstRowLastColumn="0" w:lastRowFirstColumn="0" w:lastRowLastColumn="0"/>
          <w:cantSplit/>
          <w:trHeight w:val="360"/>
          <w:jc w:val="center"/>
          <w:del w:id="1622" w:author="Mythili Ramamoorthy" w:date="2022-03-18T17:11:00Z"/>
        </w:trPr>
        <w:tc>
          <w:tcPr>
            <w:tcW w:w="4796" w:type="dxa"/>
          </w:tcPr>
          <w:p w14:paraId="5D4614E1" w14:textId="4C15910A" w:rsidR="00A14AAF" w:rsidDel="00E474B1" w:rsidRDefault="00A14AAF">
            <w:pPr>
              <w:pStyle w:val="TableCellLeft"/>
              <w:keepNext/>
              <w:keepLines/>
              <w:pageBreakBefore/>
              <w:numPr>
                <w:ilvl w:val="0"/>
                <w:numId w:val="83"/>
              </w:numPr>
              <w:spacing w:before="360" w:after="160"/>
              <w:outlineLvl w:val="0"/>
              <w:rPr>
                <w:del w:id="1623" w:author="Mythili Ramamoorthy" w:date="2022-03-18T17:11:00Z"/>
              </w:rPr>
              <w:pPrChange w:id="1624" w:author="Mythili Ramamoorthy" w:date="2022-03-18T17:11:00Z">
                <w:pPr>
                  <w:pStyle w:val="TableCellLeft"/>
                </w:pPr>
              </w:pPrChange>
            </w:pPr>
            <w:del w:id="1625" w:author="Mythili Ramamoorthy" w:date="2022-03-18T17:11:00Z">
              <w:r w:rsidDel="00E474B1">
                <w:delText>MAX_PERCENT_VARIANCE</w:delText>
              </w:r>
            </w:del>
          </w:p>
        </w:tc>
        <w:tc>
          <w:tcPr>
            <w:tcW w:w="1275" w:type="dxa"/>
          </w:tcPr>
          <w:p w14:paraId="649BD474" w14:textId="687E8204" w:rsidR="00A14AAF" w:rsidDel="00E474B1" w:rsidRDefault="00AA76D4">
            <w:pPr>
              <w:pStyle w:val="TableCellCenter"/>
              <w:keepNext/>
              <w:keepLines/>
              <w:pageBreakBefore/>
              <w:numPr>
                <w:ilvl w:val="0"/>
                <w:numId w:val="83"/>
              </w:numPr>
              <w:spacing w:before="360" w:after="160"/>
              <w:outlineLvl w:val="0"/>
              <w:rPr>
                <w:del w:id="1626" w:author="Mythili Ramamoorthy" w:date="2022-03-18T17:11:00Z"/>
              </w:rPr>
              <w:pPrChange w:id="1627" w:author="Mythili Ramamoorthy" w:date="2022-03-18T17:11:00Z">
                <w:pPr>
                  <w:pStyle w:val="TableCellCenter"/>
                </w:pPr>
              </w:pPrChange>
            </w:pPr>
            <w:del w:id="1628" w:author="Mythili Ramamoorthy" w:date="2022-03-18T17:11:00Z">
              <w:r w:rsidDel="00E474B1">
                <w:delText>TBD(+-)</w:delText>
              </w:r>
            </w:del>
          </w:p>
        </w:tc>
        <w:tc>
          <w:tcPr>
            <w:tcW w:w="2730" w:type="dxa"/>
          </w:tcPr>
          <w:p w14:paraId="49324261" w14:textId="5F26D339" w:rsidR="00A14AAF" w:rsidDel="00E474B1" w:rsidRDefault="00A14AAF">
            <w:pPr>
              <w:pStyle w:val="TableCellLeft"/>
              <w:keepNext/>
              <w:keepLines/>
              <w:pageBreakBefore/>
              <w:numPr>
                <w:ilvl w:val="0"/>
                <w:numId w:val="83"/>
              </w:numPr>
              <w:spacing w:before="360" w:after="160"/>
              <w:outlineLvl w:val="0"/>
              <w:rPr>
                <w:del w:id="1629" w:author="Mythili Ramamoorthy" w:date="2022-03-18T17:11:00Z"/>
              </w:rPr>
              <w:pPrChange w:id="1630" w:author="Mythili Ramamoorthy" w:date="2022-03-18T17:11:00Z">
                <w:pPr>
                  <w:pStyle w:val="TableCellLeft"/>
                </w:pPr>
              </w:pPrChange>
            </w:pPr>
            <w:del w:id="1631" w:author="Mythili Ramamoorthy" w:date="2022-03-18T17:11:00Z">
              <w:r w:rsidDel="00E474B1">
                <w:delText>Maximum percentage variance</w:delText>
              </w:r>
            </w:del>
          </w:p>
        </w:tc>
      </w:tr>
    </w:tbl>
    <w:p w14:paraId="63FC05E1" w14:textId="6F9C5681" w:rsidR="00A14AAF" w:rsidRPr="00135249" w:rsidDel="00E474B1" w:rsidRDefault="00A14AAF">
      <w:pPr>
        <w:pStyle w:val="Body"/>
        <w:keepNext/>
        <w:keepLines/>
        <w:pageBreakBefore/>
        <w:numPr>
          <w:ilvl w:val="0"/>
          <w:numId w:val="83"/>
        </w:numPr>
        <w:spacing w:before="360" w:after="160"/>
        <w:outlineLvl w:val="0"/>
        <w:rPr>
          <w:del w:id="1632" w:author="Mythili Ramamoorthy" w:date="2022-03-18T17:11:00Z"/>
        </w:rPr>
        <w:pPrChange w:id="1633" w:author="Mythili Ramamoorthy" w:date="2022-03-18T17:11:00Z">
          <w:pPr>
            <w:pStyle w:val="Body"/>
          </w:pPr>
        </w:pPrChange>
      </w:pPr>
    </w:p>
    <w:p w14:paraId="206968A5" w14:textId="746270CB" w:rsidR="00E81CAB" w:rsidRPr="00135249" w:rsidRDefault="00E81CAB">
      <w:pPr>
        <w:pStyle w:val="Body"/>
        <w:keepNext/>
        <w:keepLines/>
        <w:pageBreakBefore/>
        <w:spacing w:before="360" w:after="160"/>
        <w:outlineLvl w:val="0"/>
        <w:pPrChange w:id="1634" w:author="Mythili Ramamoorthy" w:date="2022-03-18T17:11:00Z">
          <w:pPr>
            <w:pStyle w:val="Body"/>
          </w:pPr>
        </w:pPrChange>
      </w:pPr>
    </w:p>
    <w:sectPr w:rsidR="00E81CAB" w:rsidRPr="00135249" w:rsidSect="00D066A1">
      <w:headerReference w:type="even" r:id="rId60"/>
      <w:headerReference w:type="default" r:id="rId61"/>
      <w:footerReference w:type="even" r:id="rId62"/>
      <w:footerReference w:type="default" r:id="rId63"/>
      <w:pgSz w:w="12240" w:h="15840" w:code="1"/>
      <w:pgMar w:top="1440" w:right="1440" w:bottom="1440" w:left="1440" w:header="864" w:footer="57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8CAA3A" w14:textId="77777777" w:rsidR="00DE1304" w:rsidRDefault="00DE1304">
      <w:pPr>
        <w:spacing w:before="0" w:after="0"/>
      </w:pPr>
      <w:r>
        <w:separator/>
      </w:r>
    </w:p>
  </w:endnote>
  <w:endnote w:type="continuationSeparator" w:id="0">
    <w:p w14:paraId="022AA710" w14:textId="77777777" w:rsidR="00DE1304" w:rsidRDefault="00DE1304">
      <w:pPr>
        <w:spacing w:before="0" w:after="0"/>
      </w:pPr>
      <w:r>
        <w:continuationSeparator/>
      </w:r>
    </w:p>
  </w:endnote>
  <w:endnote w:type="continuationNotice" w:id="1">
    <w:p w14:paraId="786B0D09" w14:textId="77777777" w:rsidR="00DE1304" w:rsidRDefault="00DE1304">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Courier">
    <w:panose1 w:val="02070409020205020404"/>
    <w:charset w:val="00"/>
    <w:family w:val="modern"/>
    <w:pitch w:val="fixed"/>
    <w:sig w:usb0="00000003" w:usb1="00000000" w:usb2="00000000" w:usb3="00000000" w:csb0="00000001" w:csb1="00000000"/>
  </w:font>
  <w:font w:name="Arial Bold">
    <w:altName w:val="Arial"/>
    <w:panose1 w:val="020B0704020202020204"/>
    <w:charset w:val="00"/>
    <w:family w:val="roman"/>
    <w:notTrueType/>
    <w:pitch w:val="default"/>
  </w:font>
  <w:font w:name="Comic Sans MS">
    <w:panose1 w:val="030F0702030302020204"/>
    <w:charset w:val="00"/>
    <w:family w:val="script"/>
    <w:pitch w:val="variable"/>
    <w:sig w:usb0="00000287" w:usb1="00000013" w:usb2="00000000" w:usb3="00000000" w:csb0="0000009F" w:csb1="00000000"/>
  </w:font>
  <w:font w:name="Garamond">
    <w:panose1 w:val="02020404030301010803"/>
    <w:charset w:val="00"/>
    <w:family w:val="roman"/>
    <w:pitch w:val="variable"/>
    <w:sig w:usb0="00000287" w:usb1="00000000" w:usb2="00000000" w:usb3="00000000" w:csb0="0000009F" w:csb1="00000000"/>
  </w:font>
  <w:font w:name="Avenir Book">
    <w:altName w:val="Tw Cen MT"/>
    <w:charset w:val="00"/>
    <w:family w:val="auto"/>
    <w:pitch w:val="variable"/>
    <w:sig w:usb0="800000AF" w:usb1="5000204A" w:usb2="00000000" w:usb3="00000000" w:csb0="0000009B" w:csb1="00000000"/>
  </w:font>
  <w:font w:name="Helvetica">
    <w:panose1 w:val="020B0604020202020204"/>
    <w:charset w:val="00"/>
    <w:family w:val="swiss"/>
    <w:pitch w:val="variable"/>
    <w:sig w:usb0="E0002EFF" w:usb1="C000785B" w:usb2="00000009" w:usb3="00000000" w:csb0="000001FF" w:csb1="00000000"/>
  </w:font>
  <w:font w:name="CG Times">
    <w:altName w:val="Times New Roman"/>
    <w:charset w:val="00"/>
    <w:family w:val="roman"/>
    <w:pitch w:val="variable"/>
    <w:sig w:usb0="00000007" w:usb1="00000000" w:usb2="00000000" w:usb3="00000000" w:csb0="00000013"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ar(--devsite-code-font-family)">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219E0" w14:textId="77777777" w:rsidR="007E14CE" w:rsidRDefault="007E14CE">
    <w:r>
      <w:cr/>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FF6395" w14:textId="0C098779" w:rsidR="007E14CE" w:rsidRPr="002178F1" w:rsidRDefault="007E14CE" w:rsidP="00EC4EDC">
    <w:pPr>
      <w:pStyle w:val="FooterwithLine-PortraitLetterLegal"/>
    </w:pPr>
    <w:r w:rsidRPr="002178F1">
      <w:t>Copyright © 20</w:t>
    </w:r>
    <w:r>
      <w:t>2</w:t>
    </w:r>
    <w:r w:rsidR="00E10EEB">
      <w:t>2</w:t>
    </w:r>
    <w:r w:rsidRPr="002178F1">
      <w:t xml:space="preserve"> </w:t>
    </w:r>
    <w:r w:rsidR="006B6071">
      <w:t xml:space="preserve">ETC </w:t>
    </w:r>
    <w:r>
      <w:rPr>
        <w:lang w:bidi="en-US"/>
      </w:rPr>
      <w:t>Proprietary and Confidential</w:t>
    </w:r>
    <w:r>
      <w:t xml:space="preserve"> </w:t>
    </w:r>
    <w:r w:rsidRPr="002178F1">
      <w:t>– All Rights Reserved</w:t>
    </w:r>
  </w:p>
  <w:p w14:paraId="259C00EE" w14:textId="1E4F32C2" w:rsidR="007E14CE" w:rsidRPr="006717CA" w:rsidRDefault="007E14CE" w:rsidP="00EC4EDC">
    <w:pPr>
      <w:pStyle w:val="FooterwithLine-PortraitLetterLegal"/>
    </w:pPr>
    <w:r w:rsidRPr="006717CA">
      <w:t xml:space="preserve">Page </w:t>
    </w:r>
    <w:r w:rsidRPr="002B0213">
      <w:fldChar w:fldCharType="begin"/>
    </w:r>
    <w:r w:rsidRPr="002B0213">
      <w:instrText xml:space="preserve"> PAGE </w:instrText>
    </w:r>
    <w:r w:rsidRPr="002B0213">
      <w:fldChar w:fldCharType="separate"/>
    </w:r>
    <w:r>
      <w:t>i</w:t>
    </w:r>
    <w:r w:rsidRPr="002B0213">
      <w:fldChar w:fldCharType="end"/>
    </w:r>
    <w:r w:rsidRPr="006717CA">
      <w:tab/>
    </w:r>
    <w:ins w:id="133" w:author="Mythili Ramamoorthy" w:date="2022-03-23T17:34:00Z">
      <w:r w:rsidR="00311B4F">
        <w:fldChar w:fldCharType="begin"/>
      </w:r>
      <w:r w:rsidR="00311B4F">
        <w:instrText>FILENAME   \* MERGEFORMAT</w:instrText>
      </w:r>
      <w:r w:rsidR="00311B4F">
        <w:fldChar w:fldCharType="separate"/>
      </w:r>
      <w:r w:rsidR="00311B4F">
        <w:t>Google Pay SDD V1.0 20220017.docx</w:t>
      </w:r>
      <w:r w:rsidR="00311B4F">
        <w:fldChar w:fldCharType="end"/>
      </w:r>
    </w:ins>
    <w:del w:id="134" w:author="Mythili Ramamoorthy" w:date="2022-03-23T17:34:00Z">
      <w:r w:rsidR="00E76D65" w:rsidDel="00311B4F">
        <w:fldChar w:fldCharType="begin"/>
      </w:r>
      <w:r w:rsidR="00E76D65" w:rsidDel="00311B4F">
        <w:delInstrText>FILENAME   \* MERGEFORMAT</w:delInstrText>
      </w:r>
      <w:r w:rsidR="00E76D65" w:rsidDel="00311B4F">
        <w:fldChar w:fldCharType="separate"/>
      </w:r>
      <w:r w:rsidR="002D1327" w:rsidDel="00311B4F">
        <w:delText>User Roles and Shift Management SDD V2.0 20220112.docx</w:delText>
      </w:r>
      <w:r w:rsidR="00E76D65" w:rsidDel="00311B4F">
        <w:fldChar w:fldCharType="end"/>
      </w:r>
    </w:del>
    <w:r w:rsidRPr="006717CA">
      <w:tab/>
    </w:r>
    <w:fldSimple w:instr="STYLEREF  Date  \* MERGEFORMAT">
      <w:r w:rsidR="00B125AC">
        <w:t>March 17, 2022</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3B62F" w14:textId="008C3432" w:rsidR="007E14CE" w:rsidRPr="002178F1" w:rsidRDefault="007E14CE" w:rsidP="00EC4EDC">
    <w:pPr>
      <w:pStyle w:val="FooterwithLine-PortraitLetterLegal"/>
    </w:pPr>
    <w:r w:rsidRPr="002178F1">
      <w:t>Copyright © 20</w:t>
    </w:r>
    <w:r>
      <w:t>2</w:t>
    </w:r>
    <w:r w:rsidR="00702B50">
      <w:t>2</w:t>
    </w:r>
    <w:r w:rsidRPr="002178F1">
      <w:t xml:space="preserve"> ETC </w:t>
    </w:r>
    <w:r>
      <w:rPr>
        <w:lang w:bidi="en-US"/>
      </w:rPr>
      <w:t>Proprietary and Confidential</w:t>
    </w:r>
    <w:r>
      <w:t xml:space="preserve"> </w:t>
    </w:r>
    <w:r w:rsidRPr="002178F1">
      <w:t>– All Rights Reserved</w:t>
    </w:r>
  </w:p>
  <w:p w14:paraId="752102E9" w14:textId="1B4EDD3B" w:rsidR="007E14CE" w:rsidRPr="006717CA" w:rsidRDefault="005B6F7E" w:rsidP="00EC4EDC">
    <w:pPr>
      <w:pStyle w:val="FooterwithLine-PortraitLetterLegal"/>
    </w:pPr>
    <w:fldSimple w:instr="STYLEREF  Date  \* MERGEFORMAT">
      <w:r w:rsidR="00B125AC">
        <w:t>March 17, 2022</w:t>
      </w:r>
    </w:fldSimple>
    <w:r w:rsidR="007E14CE" w:rsidRPr="006717CA">
      <w:tab/>
    </w:r>
    <w:fldSimple w:instr="FILENAME   \* MERGEFORMAT">
      <w:ins w:id="135" w:author="Mythili Ramamoorthy" w:date="2022-03-17T16:02:00Z">
        <w:r w:rsidR="001F4943">
          <w:t>Google Pay</w:t>
        </w:r>
      </w:ins>
      <w:del w:id="136" w:author="Mythili Ramamoorthy" w:date="2022-03-17T16:02:00Z">
        <w:r w:rsidR="002D1327" w:rsidDel="001F4943">
          <w:delText>User Roles and Shift Management</w:delText>
        </w:r>
      </w:del>
      <w:r w:rsidR="002D1327">
        <w:t xml:space="preserve"> SDD V</w:t>
      </w:r>
      <w:ins w:id="137" w:author="Mythili Ramamoorthy" w:date="2022-03-17T16:02:00Z">
        <w:r w:rsidR="001F4943">
          <w:t>1</w:t>
        </w:r>
      </w:ins>
      <w:del w:id="138" w:author="Mythili Ramamoorthy" w:date="2022-03-17T16:02:00Z">
        <w:r w:rsidR="002D1327" w:rsidDel="001F4943">
          <w:delText>2</w:delText>
        </w:r>
      </w:del>
      <w:r w:rsidR="002D1327">
        <w:t>.0 20220</w:t>
      </w:r>
      <w:ins w:id="139" w:author="Mythili Ramamoorthy" w:date="2022-03-17T16:02:00Z">
        <w:r w:rsidR="001F4943">
          <w:t>017</w:t>
        </w:r>
      </w:ins>
      <w:del w:id="140" w:author="Mythili Ramamoorthy" w:date="2022-03-17T16:02:00Z">
        <w:r w:rsidR="002D1327" w:rsidDel="001F4943">
          <w:delText>112</w:delText>
        </w:r>
      </w:del>
      <w:r w:rsidR="002D1327">
        <w:t>.docx</w:t>
      </w:r>
    </w:fldSimple>
    <w:r w:rsidR="007E14CE" w:rsidRPr="006717CA">
      <w:tab/>
      <w:t>Page</w:t>
    </w:r>
    <w:r w:rsidR="007E14CE" w:rsidRPr="002B0213">
      <w:rPr>
        <w:rFonts w:cstheme="minorHAnsi"/>
      </w:rPr>
      <w:t xml:space="preserve"> </w:t>
    </w:r>
    <w:r w:rsidR="007E14CE" w:rsidRPr="002B0213">
      <w:fldChar w:fldCharType="begin"/>
    </w:r>
    <w:r w:rsidR="007E14CE" w:rsidRPr="002B0213">
      <w:instrText xml:space="preserve"> PAGE </w:instrText>
    </w:r>
    <w:r w:rsidR="007E14CE" w:rsidRPr="002B0213">
      <w:fldChar w:fldCharType="separate"/>
    </w:r>
    <w:r w:rsidR="007E14CE">
      <w:t>ii</w:t>
    </w:r>
    <w:r w:rsidR="007E14CE" w:rsidRPr="002B0213">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8706A" w14:textId="72D1B291" w:rsidR="00823A09" w:rsidRPr="002178F1" w:rsidRDefault="00823A09" w:rsidP="00EC4EDC">
    <w:pPr>
      <w:pStyle w:val="FooterwithLine-PortraitLetterLegal"/>
    </w:pPr>
    <w:r w:rsidRPr="002178F1">
      <w:t>Copyright © 20</w:t>
    </w:r>
    <w:r>
      <w:t>2</w:t>
    </w:r>
    <w:r w:rsidR="00E10EEB">
      <w:t>2</w:t>
    </w:r>
    <w:r w:rsidRPr="002178F1">
      <w:t xml:space="preserve"> </w:t>
    </w:r>
    <w:r w:rsidR="006B6071">
      <w:t xml:space="preserve">ETC </w:t>
    </w:r>
    <w:r>
      <w:rPr>
        <w:lang w:bidi="en-US"/>
      </w:rPr>
      <w:t>Proprietary and Confidential</w:t>
    </w:r>
    <w:r>
      <w:t xml:space="preserve"> </w:t>
    </w:r>
    <w:r w:rsidRPr="002178F1">
      <w:t>– All Rights Reserved</w:t>
    </w:r>
  </w:p>
  <w:p w14:paraId="2E27D500" w14:textId="0614C7E6" w:rsidR="00823A09" w:rsidRPr="006717CA" w:rsidRDefault="00823A09" w:rsidP="00EC4EDC">
    <w:pPr>
      <w:pStyle w:val="FooterwithLine-PortraitLetterLegal"/>
    </w:pPr>
    <w:r w:rsidRPr="006717CA">
      <w:t xml:space="preserve">Page </w:t>
    </w:r>
    <w:r w:rsidRPr="002B0213">
      <w:fldChar w:fldCharType="begin"/>
    </w:r>
    <w:r w:rsidRPr="002B0213">
      <w:instrText xml:space="preserve"> PAGE </w:instrText>
    </w:r>
    <w:r w:rsidRPr="002B0213">
      <w:fldChar w:fldCharType="separate"/>
    </w:r>
    <w:r>
      <w:t>i</w:t>
    </w:r>
    <w:r w:rsidRPr="002B0213">
      <w:fldChar w:fldCharType="end"/>
    </w:r>
    <w:r w:rsidRPr="006717CA">
      <w:tab/>
    </w:r>
    <w:del w:id="1639" w:author="Mythili Ramamoorthy" w:date="2022-03-17T16:07:00Z">
      <w:r w:rsidR="009800E9" w:rsidDel="00F33A14">
        <w:fldChar w:fldCharType="begin"/>
      </w:r>
      <w:r w:rsidR="009800E9" w:rsidDel="00F33A14">
        <w:delInstrText>FILENAME   \* MERGEFORMAT</w:delInstrText>
      </w:r>
      <w:r w:rsidR="009800E9" w:rsidDel="00F33A14">
        <w:fldChar w:fldCharType="separate"/>
      </w:r>
      <w:r w:rsidR="002D1327" w:rsidDel="00F33A14">
        <w:delText>User Roles and Shift Management SDD V2.0 20220112.docx</w:delText>
      </w:r>
      <w:r w:rsidR="009800E9" w:rsidDel="00F33A14">
        <w:fldChar w:fldCharType="end"/>
      </w:r>
    </w:del>
    <w:ins w:id="1640" w:author="Mythili Ramamoorthy" w:date="2022-03-17T16:07:00Z">
      <w:r w:rsidR="00F33A14">
        <w:fldChar w:fldCharType="begin"/>
      </w:r>
      <w:r w:rsidR="00F33A14">
        <w:instrText>FILENAME   \* MERGEFORMAT</w:instrText>
      </w:r>
      <w:r w:rsidR="00F33A14">
        <w:fldChar w:fldCharType="separate"/>
      </w:r>
      <w:r w:rsidR="00F33A14">
        <w:t>Google Pay SDD V1.0 20220317.docx</w:t>
      </w:r>
      <w:r w:rsidR="00F33A14">
        <w:fldChar w:fldCharType="end"/>
      </w:r>
    </w:ins>
    <w:r w:rsidRPr="006717CA">
      <w:tab/>
    </w:r>
    <w:fldSimple w:instr="STYLEREF  Date  \* MERGEFORMAT">
      <w:r w:rsidR="00B125AC">
        <w:t>March 17, 2022</w:t>
      </w:r>
    </w:fldSimple>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690AE" w14:textId="689871FB" w:rsidR="00823A09" w:rsidRPr="002178F1" w:rsidRDefault="00823A09" w:rsidP="00EC4EDC">
    <w:pPr>
      <w:pStyle w:val="FooterwithLine-PortraitLetterLegal"/>
    </w:pPr>
    <w:r w:rsidRPr="002178F1">
      <w:t>Copyright © 20</w:t>
    </w:r>
    <w:r>
      <w:t>2</w:t>
    </w:r>
    <w:r w:rsidR="00E10EEB">
      <w:t>2</w:t>
    </w:r>
    <w:r w:rsidRPr="002178F1">
      <w:t xml:space="preserve"> ETC </w:t>
    </w:r>
    <w:r>
      <w:rPr>
        <w:lang w:bidi="en-US"/>
      </w:rPr>
      <w:t>Proprietary and Confidential</w:t>
    </w:r>
    <w:r>
      <w:t xml:space="preserve"> </w:t>
    </w:r>
    <w:r w:rsidRPr="002178F1">
      <w:t>– All Rights Reserved</w:t>
    </w:r>
  </w:p>
  <w:p w14:paraId="64258359" w14:textId="6EA284DE" w:rsidR="00823A09" w:rsidRPr="006717CA" w:rsidRDefault="005B6F7E" w:rsidP="00EC4EDC">
    <w:pPr>
      <w:pStyle w:val="FooterwithLine-PortraitLetterLegal"/>
    </w:pPr>
    <w:fldSimple w:instr="STYLEREF  Date  \* MERGEFORMAT">
      <w:r w:rsidR="00B125AC">
        <w:t>March 17, 2022</w:t>
      </w:r>
    </w:fldSimple>
    <w:r w:rsidR="00823A09" w:rsidRPr="006717CA">
      <w:tab/>
    </w:r>
    <w:del w:id="1641" w:author="Mythili Ramamoorthy" w:date="2022-03-17T16:07:00Z">
      <w:r w:rsidR="009800E9" w:rsidDel="00465051">
        <w:fldChar w:fldCharType="begin"/>
      </w:r>
      <w:r w:rsidR="009800E9" w:rsidDel="00465051">
        <w:delInstrText>FILENAME   \* MERGEFORMAT</w:delInstrText>
      </w:r>
      <w:r w:rsidR="009800E9" w:rsidDel="00465051">
        <w:fldChar w:fldCharType="separate"/>
      </w:r>
      <w:r w:rsidR="002D1327" w:rsidDel="00465051">
        <w:delText>User Roles and Shift Management SDD V2.0 20220112.docx</w:delText>
      </w:r>
      <w:r w:rsidR="009800E9" w:rsidDel="00465051">
        <w:fldChar w:fldCharType="end"/>
      </w:r>
    </w:del>
    <w:ins w:id="1642" w:author="Mythili Ramamoorthy" w:date="2022-03-17T16:07:00Z">
      <w:r w:rsidR="00465051">
        <w:fldChar w:fldCharType="begin"/>
      </w:r>
      <w:r w:rsidR="00465051">
        <w:instrText>FILENAME   \* MERGEFORMAT</w:instrText>
      </w:r>
      <w:r w:rsidR="00465051">
        <w:fldChar w:fldCharType="separate"/>
      </w:r>
      <w:r w:rsidR="00465051">
        <w:t>Google Pay SDD V2.0 2022</w:t>
      </w:r>
    </w:ins>
    <w:ins w:id="1643" w:author="Mythili Ramamoorthy" w:date="2022-03-17T16:08:00Z">
      <w:r w:rsidR="00465051">
        <w:t>0317</w:t>
      </w:r>
    </w:ins>
    <w:ins w:id="1644" w:author="Mythili Ramamoorthy" w:date="2022-03-17T16:07:00Z">
      <w:r w:rsidR="00465051">
        <w:t>.docx</w:t>
      </w:r>
      <w:r w:rsidR="00465051">
        <w:fldChar w:fldCharType="end"/>
      </w:r>
    </w:ins>
    <w:r w:rsidR="00823A09" w:rsidRPr="006717CA">
      <w:tab/>
      <w:t>Page</w:t>
    </w:r>
    <w:r w:rsidR="00823A09" w:rsidRPr="002B0213">
      <w:rPr>
        <w:rFonts w:cstheme="minorHAnsi"/>
      </w:rPr>
      <w:t xml:space="preserve"> </w:t>
    </w:r>
    <w:r w:rsidR="00823A09" w:rsidRPr="002B0213">
      <w:fldChar w:fldCharType="begin"/>
    </w:r>
    <w:r w:rsidR="00823A09" w:rsidRPr="002B0213">
      <w:instrText xml:space="preserve"> PAGE </w:instrText>
    </w:r>
    <w:r w:rsidR="00823A09" w:rsidRPr="002B0213">
      <w:fldChar w:fldCharType="separate"/>
    </w:r>
    <w:r w:rsidR="00823A09">
      <w:t>ii</w:t>
    </w:r>
    <w:r w:rsidR="00823A09" w:rsidRPr="002B021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98C1C5" w14:textId="77777777" w:rsidR="00DE1304" w:rsidRDefault="00DE1304">
      <w:pPr>
        <w:spacing w:before="0" w:after="0"/>
      </w:pPr>
      <w:r>
        <w:separator/>
      </w:r>
    </w:p>
  </w:footnote>
  <w:footnote w:type="continuationSeparator" w:id="0">
    <w:p w14:paraId="4194A423" w14:textId="77777777" w:rsidR="00DE1304" w:rsidRDefault="00DE1304">
      <w:pPr>
        <w:spacing w:before="0" w:after="0"/>
      </w:pPr>
      <w:r>
        <w:continuationSeparator/>
      </w:r>
    </w:p>
  </w:footnote>
  <w:footnote w:type="continuationNotice" w:id="1">
    <w:p w14:paraId="362A7F7A" w14:textId="77777777" w:rsidR="00DE1304" w:rsidRDefault="00DE1304">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EEA0D" w14:textId="61087E15" w:rsidR="007E14CE" w:rsidRPr="00F47635" w:rsidRDefault="007E14CE" w:rsidP="00341C6C">
    <w:pPr>
      <w:rPr>
        <w:rFonts w:cs="Arial"/>
        <w:b/>
        <w:bCs/>
        <w:noProof/>
        <w:color w:val="808080"/>
      </w:rPr>
    </w:pPr>
  </w:p>
  <w:p w14:paraId="2B75D575" w14:textId="77777777" w:rsidR="007E14CE" w:rsidRDefault="007E14C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B4834" w14:textId="0C2788CD" w:rsidR="007E14CE" w:rsidRDefault="007E14CE" w:rsidP="00E42A93">
    <w:pPr>
      <w:pStyle w:val="HeaderEvenPage-PortraitLetterLegal"/>
    </w:pPr>
    <w:r w:rsidRPr="002A02F0">
      <w:drawing>
        <wp:anchor distT="0" distB="0" distL="114300" distR="114300" simplePos="0" relativeHeight="251658241" behindDoc="0" locked="0" layoutInCell="1" allowOverlap="1" wp14:anchorId="37FCA0ED" wp14:editId="71B66475">
          <wp:simplePos x="0" y="0"/>
          <wp:positionH relativeFrom="column">
            <wp:posOffset>4457700</wp:posOffset>
          </wp:positionH>
          <wp:positionV relativeFrom="paragraph">
            <wp:posOffset>54673</wp:posOffset>
          </wp:positionV>
          <wp:extent cx="1435100" cy="301625"/>
          <wp:effectExtent l="0" t="0" r="0" b="317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1435100" cy="301625"/>
                  </a:xfrm>
                  <a:prstGeom prst="rect">
                    <a:avLst/>
                  </a:prstGeom>
                </pic:spPr>
              </pic:pic>
            </a:graphicData>
          </a:graphic>
          <wp14:sizeRelH relativeFrom="margin">
            <wp14:pctWidth>0</wp14:pctWidth>
          </wp14:sizeRelH>
          <wp14:sizeRelV relativeFrom="margin">
            <wp14:pctHeight>0</wp14:pctHeight>
          </wp14:sizeRelV>
        </wp:anchor>
      </w:drawing>
    </w:r>
    <w:fldSimple w:instr=" STYLEREF  Title  \* MERGEFORMAT ">
      <w:r w:rsidR="00B125AC">
        <w:t>PayPal (SDD)</w:t>
      </w:r>
    </w:fldSimple>
  </w:p>
  <w:p w14:paraId="17BDFBB6" w14:textId="77777777" w:rsidR="007E14CE" w:rsidRPr="00D17F1E" w:rsidRDefault="007E14CE" w:rsidP="00D17F1E">
    <w:pPr>
      <w:pStyle w:val="HeaderEvenPage-PortraitLetterLegal"/>
    </w:pPr>
  </w:p>
  <w:p w14:paraId="6E6E42AA" w14:textId="77777777" w:rsidR="007E14CE" w:rsidRPr="0093207D" w:rsidRDefault="007E14CE" w:rsidP="008509E9">
    <w:pPr>
      <w:pStyle w:val="Body"/>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6A9652" w14:textId="40943FB7" w:rsidR="007E14CE" w:rsidRDefault="007E14CE" w:rsidP="00E42A93">
    <w:pPr>
      <w:pStyle w:val="HeaderOddPage-PortraitLetterLegal"/>
    </w:pPr>
    <w:r w:rsidRPr="001035B3">
      <w:drawing>
        <wp:anchor distT="0" distB="0" distL="114300" distR="114300" simplePos="0" relativeHeight="251658240" behindDoc="0" locked="0" layoutInCell="1" allowOverlap="1" wp14:anchorId="7D38DDD4" wp14:editId="09A2FBA4">
          <wp:simplePos x="0" y="0"/>
          <wp:positionH relativeFrom="column">
            <wp:posOffset>-635</wp:posOffset>
          </wp:positionH>
          <wp:positionV relativeFrom="paragraph">
            <wp:posOffset>78168</wp:posOffset>
          </wp:positionV>
          <wp:extent cx="1435100" cy="301625"/>
          <wp:effectExtent l="0" t="0" r="0" b="317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1435100" cy="301625"/>
                  </a:xfrm>
                  <a:prstGeom prst="rect">
                    <a:avLst/>
                  </a:prstGeom>
                </pic:spPr>
              </pic:pic>
            </a:graphicData>
          </a:graphic>
          <wp14:sizeRelH relativeFrom="margin">
            <wp14:pctWidth>0</wp14:pctWidth>
          </wp14:sizeRelH>
          <wp14:sizeRelV relativeFrom="margin">
            <wp14:pctHeight>0</wp14:pctHeight>
          </wp14:sizeRelV>
        </wp:anchor>
      </w:drawing>
    </w:r>
    <w:fldSimple w:instr=" STYLEREF  Title  \* MERGEFORMAT ">
      <w:r w:rsidR="00B125AC">
        <w:t>PayPal (SDD)</w:t>
      </w:r>
    </w:fldSimple>
  </w:p>
  <w:p w14:paraId="1F158CE0" w14:textId="77777777" w:rsidR="007E14CE" w:rsidRPr="00D17F1E" w:rsidRDefault="007E14CE" w:rsidP="00D17F1E">
    <w:pPr>
      <w:pStyle w:val="HeaderOddPage-PortraitLetterLegal"/>
    </w:pPr>
    <w:r w:rsidRPr="00D17F1E">
      <w:drawing>
        <wp:anchor distT="0" distB="0" distL="114300" distR="114300" simplePos="0" relativeHeight="251658242" behindDoc="0" locked="0" layoutInCell="1" allowOverlap="1" wp14:anchorId="4C9C6C2A" wp14:editId="27EE59D5">
          <wp:simplePos x="0" y="0"/>
          <wp:positionH relativeFrom="column">
            <wp:posOffset>12236450</wp:posOffset>
          </wp:positionH>
          <wp:positionV relativeFrom="paragraph">
            <wp:posOffset>139700</wp:posOffset>
          </wp:positionV>
          <wp:extent cx="1492250" cy="292100"/>
          <wp:effectExtent l="0" t="0" r="0" b="0"/>
          <wp:wrapNone/>
          <wp:docPr id="30" name="Picture 30" descr="ETC-logo-no tagline_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TC-logo-no tagline_66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92250" cy="292100"/>
                  </a:xfrm>
                  <a:prstGeom prst="rect">
                    <a:avLst/>
                  </a:prstGeom>
                  <a:noFill/>
                </pic:spPr>
              </pic:pic>
            </a:graphicData>
          </a:graphic>
          <wp14:sizeRelH relativeFrom="page">
            <wp14:pctWidth>0</wp14:pctWidth>
          </wp14:sizeRelH>
          <wp14:sizeRelV relativeFrom="page">
            <wp14:pctHeight>0</wp14:pctHeight>
          </wp14:sizeRelV>
        </wp:anchor>
      </w:drawing>
    </w:r>
  </w:p>
  <w:p w14:paraId="18CA32FC" w14:textId="77777777" w:rsidR="007E14CE" w:rsidRDefault="007E14CE" w:rsidP="008509E9">
    <w:pPr>
      <w:pStyle w:val="Body"/>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3F0B5" w14:textId="5A7F3D61" w:rsidR="00823A09" w:rsidRPr="002A02F0" w:rsidDel="00465051" w:rsidRDefault="00823A09" w:rsidP="00E42A93">
    <w:pPr>
      <w:pStyle w:val="HeaderEvenPage-PortraitLetterLegal"/>
      <w:rPr>
        <w:del w:id="1635" w:author="Mythili Ramamoorthy" w:date="2022-03-17T16:08:00Z"/>
      </w:rPr>
    </w:pPr>
    <w:r w:rsidRPr="002A02F0">
      <w:rPr>
        <w:b w:val="0"/>
        <w:bCs w:val="0"/>
      </w:rPr>
      <w:drawing>
        <wp:anchor distT="0" distB="0" distL="114300" distR="114300" simplePos="0" relativeHeight="251658243" behindDoc="0" locked="0" layoutInCell="1" allowOverlap="1" wp14:anchorId="5DC16FE3" wp14:editId="60EE30B4">
          <wp:simplePos x="0" y="0"/>
          <wp:positionH relativeFrom="column">
            <wp:posOffset>4457700</wp:posOffset>
          </wp:positionH>
          <wp:positionV relativeFrom="paragraph">
            <wp:posOffset>63500</wp:posOffset>
          </wp:positionV>
          <wp:extent cx="1435100" cy="301625"/>
          <wp:effectExtent l="0" t="0" r="0" b="317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1435100" cy="301625"/>
                  </a:xfrm>
                  <a:prstGeom prst="rect">
                    <a:avLst/>
                  </a:prstGeom>
                </pic:spPr>
              </pic:pic>
            </a:graphicData>
          </a:graphic>
          <wp14:sizeRelH relativeFrom="margin">
            <wp14:pctWidth>0</wp14:pctWidth>
          </wp14:sizeRelH>
          <wp14:sizeRelV relativeFrom="margin">
            <wp14:pctHeight>0</wp14:pctHeight>
          </wp14:sizeRelV>
        </wp:anchor>
      </w:drawing>
    </w:r>
    <w:r w:rsidR="00E76D65">
      <w:fldChar w:fldCharType="begin"/>
    </w:r>
    <w:r w:rsidR="00E76D65">
      <w:rPr>
        <w:b w:val="0"/>
        <w:bCs w:val="0"/>
      </w:rPr>
      <w:instrText>STYLEREF  Title  \* MERGEFORMAT</w:instrText>
    </w:r>
    <w:r w:rsidR="00E76D65">
      <w:fldChar w:fldCharType="separate"/>
    </w:r>
    <w:r w:rsidR="00B125AC" w:rsidRPr="00B125AC">
      <w:t>PayPal (SDD)</w:t>
    </w:r>
    <w:r w:rsidR="00E76D65">
      <w:fldChar w:fldCharType="end"/>
    </w:r>
  </w:p>
  <w:p w14:paraId="04B64B51" w14:textId="57B632A9" w:rsidR="00823A09" w:rsidRPr="00D17F1E" w:rsidRDefault="009800E9" w:rsidP="00D17F1E">
    <w:pPr>
      <w:pStyle w:val="HeaderEvenPage-PortraitLetterLegal"/>
    </w:pPr>
    <w:del w:id="1636" w:author="Mythili Ramamoorthy" w:date="2022-03-17T16:08:00Z">
      <w:r w:rsidDel="00465051">
        <w:fldChar w:fldCharType="begin"/>
      </w:r>
      <w:r w:rsidDel="00465051">
        <w:delInstrText xml:space="preserve"> STYLEREF  "Heading 1"  \* MERGEFORMAT </w:delInstrText>
      </w:r>
      <w:r w:rsidDel="00465051">
        <w:fldChar w:fldCharType="separate"/>
      </w:r>
      <w:r w:rsidR="00465051" w:rsidDel="00465051">
        <w:delText>Force Close Shift</w:delText>
      </w:r>
      <w:r w:rsidDel="00465051">
        <w:fldChar w:fldCharType="end"/>
      </w:r>
    </w:del>
  </w:p>
  <w:p w14:paraId="607403C4" w14:textId="77777777" w:rsidR="00823A09" w:rsidRPr="0093207D" w:rsidRDefault="00823A09" w:rsidP="008509E9">
    <w:pPr>
      <w:pStyle w:val="Body"/>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52050" w14:textId="10A5CFE7" w:rsidR="00823A09" w:rsidRDefault="005B6F7E" w:rsidP="00E42A93">
    <w:pPr>
      <w:pStyle w:val="HeaderOddPage-PortraitLetterLegal"/>
    </w:pPr>
    <w:fldSimple w:instr=" STYLEREF  Title  \* MERGEFORMAT ">
      <w:r w:rsidR="00B125AC">
        <w:t>PayPal (SDD)</w:t>
      </w:r>
    </w:fldSimple>
    <w:r w:rsidR="00823A09" w:rsidRPr="001035B3">
      <w:drawing>
        <wp:anchor distT="0" distB="0" distL="114300" distR="114300" simplePos="0" relativeHeight="251658244" behindDoc="0" locked="0" layoutInCell="1" allowOverlap="1" wp14:anchorId="486D587B" wp14:editId="25E83788">
          <wp:simplePos x="0" y="0"/>
          <wp:positionH relativeFrom="column">
            <wp:posOffset>-635</wp:posOffset>
          </wp:positionH>
          <wp:positionV relativeFrom="paragraph">
            <wp:posOffset>78168</wp:posOffset>
          </wp:positionV>
          <wp:extent cx="1435100" cy="301625"/>
          <wp:effectExtent l="0" t="0" r="0" b="317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1435100" cy="301625"/>
                  </a:xfrm>
                  <a:prstGeom prst="rect">
                    <a:avLst/>
                  </a:prstGeom>
                </pic:spPr>
              </pic:pic>
            </a:graphicData>
          </a:graphic>
          <wp14:sizeRelH relativeFrom="margin">
            <wp14:pctWidth>0</wp14:pctWidth>
          </wp14:sizeRelH>
          <wp14:sizeRelV relativeFrom="margin">
            <wp14:pctHeight>0</wp14:pctHeight>
          </wp14:sizeRelV>
        </wp:anchor>
      </w:drawing>
    </w:r>
  </w:p>
  <w:p w14:paraId="0645776E" w14:textId="7D145806" w:rsidR="00823A09" w:rsidRPr="00D17F1E" w:rsidDel="00F33A14" w:rsidRDefault="009800E9" w:rsidP="00D17F1E">
    <w:pPr>
      <w:pStyle w:val="HeaderOddPage-PortraitLetterLegal"/>
      <w:rPr>
        <w:del w:id="1637" w:author="Mythili Ramamoorthy" w:date="2022-03-17T16:07:00Z"/>
      </w:rPr>
    </w:pPr>
    <w:del w:id="1638" w:author="Mythili Ramamoorthy" w:date="2022-03-17T16:07:00Z">
      <w:r w:rsidDel="00F33A14">
        <w:rPr>
          <w:b w:val="0"/>
          <w:bCs w:val="0"/>
        </w:rPr>
        <w:fldChar w:fldCharType="begin"/>
      </w:r>
      <w:r w:rsidDel="00F33A14">
        <w:delInstrText xml:space="preserve"> STYLEREF  "Heading 1"  \* MERGEFORMAT </w:delInstrText>
      </w:r>
      <w:r w:rsidDel="00F33A14">
        <w:rPr>
          <w:b w:val="0"/>
          <w:bCs w:val="0"/>
        </w:rPr>
        <w:fldChar w:fldCharType="separate"/>
      </w:r>
      <w:r w:rsidR="00F33A14" w:rsidDel="00F33A14">
        <w:delText>Prompt for Shift Closing</w:delText>
      </w:r>
      <w:r w:rsidDel="00F33A14">
        <w:rPr>
          <w:b w:val="0"/>
          <w:bCs w:val="0"/>
        </w:rPr>
        <w:fldChar w:fldCharType="end"/>
      </w:r>
      <w:r w:rsidR="00823A09" w:rsidRPr="00D17F1E" w:rsidDel="00F33A14">
        <w:rPr>
          <w:b w:val="0"/>
          <w:bCs w:val="0"/>
        </w:rPr>
        <w:drawing>
          <wp:anchor distT="0" distB="0" distL="114300" distR="114300" simplePos="0" relativeHeight="251658245" behindDoc="0" locked="0" layoutInCell="1" allowOverlap="1" wp14:anchorId="58A735DF" wp14:editId="21CA8135">
            <wp:simplePos x="0" y="0"/>
            <wp:positionH relativeFrom="column">
              <wp:posOffset>12236450</wp:posOffset>
            </wp:positionH>
            <wp:positionV relativeFrom="paragraph">
              <wp:posOffset>139700</wp:posOffset>
            </wp:positionV>
            <wp:extent cx="1492250" cy="292100"/>
            <wp:effectExtent l="0" t="0" r="0" b="0"/>
            <wp:wrapNone/>
            <wp:docPr id="28" name="Picture 28" descr="ETC-logo-no tagline_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TC-logo-no tagline_66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92250" cy="292100"/>
                    </a:xfrm>
                    <a:prstGeom prst="rect">
                      <a:avLst/>
                    </a:prstGeom>
                    <a:noFill/>
                  </pic:spPr>
                </pic:pic>
              </a:graphicData>
            </a:graphic>
            <wp14:sizeRelH relativeFrom="page">
              <wp14:pctWidth>0</wp14:pctWidth>
            </wp14:sizeRelH>
            <wp14:sizeRelV relativeFrom="page">
              <wp14:pctHeight>0</wp14:pctHeight>
            </wp14:sizeRelV>
          </wp:anchor>
        </w:drawing>
      </w:r>
    </w:del>
  </w:p>
  <w:p w14:paraId="32036CB0" w14:textId="77777777" w:rsidR="00823A09" w:rsidRDefault="00823A0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D"/>
    <w:multiLevelType w:val="singleLevel"/>
    <w:tmpl w:val="B852A52E"/>
    <w:lvl w:ilvl="0">
      <w:start w:val="1"/>
      <w:numFmt w:val="decimal"/>
      <w:pStyle w:val="ListNumber4"/>
      <w:lvlText w:val="%1."/>
      <w:lvlJc w:val="left"/>
      <w:pPr>
        <w:tabs>
          <w:tab w:val="num" w:pos="1440"/>
        </w:tabs>
        <w:ind w:left="1440" w:hanging="360"/>
      </w:pPr>
    </w:lvl>
  </w:abstractNum>
  <w:abstractNum w:abstractNumId="1" w15:restartNumberingAfterBreak="0">
    <w:nsid w:val="FFFFFF81"/>
    <w:multiLevelType w:val="singleLevel"/>
    <w:tmpl w:val="35623872"/>
    <w:lvl w:ilvl="0">
      <w:start w:val="1"/>
      <w:numFmt w:val="bullet"/>
      <w:pStyle w:val="ListBullet4"/>
      <w:lvlText w:val="-"/>
      <w:lvlJc w:val="left"/>
      <w:pPr>
        <w:ind w:left="1440" w:hanging="360"/>
      </w:pPr>
      <w:rPr>
        <w:rFonts w:ascii="Calibri" w:hAnsi="Calibri" w:hint="default"/>
      </w:rPr>
    </w:lvl>
  </w:abstractNum>
  <w:abstractNum w:abstractNumId="2" w15:restartNumberingAfterBreak="0">
    <w:nsid w:val="FFFFFF82"/>
    <w:multiLevelType w:val="singleLevel"/>
    <w:tmpl w:val="3CCA6356"/>
    <w:lvl w:ilvl="0">
      <w:start w:val="1"/>
      <w:numFmt w:val="bullet"/>
      <w:pStyle w:val="ListBullet3"/>
      <w:lvlText w:val=""/>
      <w:lvlJc w:val="left"/>
      <w:pPr>
        <w:ind w:left="1080" w:hanging="360"/>
      </w:pPr>
      <w:rPr>
        <w:rFonts w:ascii="Wingdings" w:hAnsi="Wingdings" w:hint="default"/>
      </w:rPr>
    </w:lvl>
  </w:abstractNum>
  <w:abstractNum w:abstractNumId="3" w15:restartNumberingAfterBreak="0">
    <w:nsid w:val="FFFFFF83"/>
    <w:multiLevelType w:val="singleLevel"/>
    <w:tmpl w:val="0BC8707A"/>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9"/>
    <w:multiLevelType w:val="singleLevel"/>
    <w:tmpl w:val="5DBA3706"/>
    <w:lvl w:ilvl="0">
      <w:start w:val="1"/>
      <w:numFmt w:val="bullet"/>
      <w:pStyle w:val="ListBullet"/>
      <w:lvlText w:val=""/>
      <w:lvlJc w:val="left"/>
      <w:pPr>
        <w:tabs>
          <w:tab w:val="num" w:pos="360"/>
        </w:tabs>
        <w:ind w:left="360" w:hanging="360"/>
      </w:pPr>
      <w:rPr>
        <w:rFonts w:ascii="Symbol" w:hAnsi="Symbol" w:hint="default"/>
      </w:rPr>
    </w:lvl>
  </w:abstractNum>
  <w:abstractNum w:abstractNumId="5" w15:restartNumberingAfterBreak="0">
    <w:nsid w:val="00FC7009"/>
    <w:multiLevelType w:val="hybridMultilevel"/>
    <w:tmpl w:val="5808BBC4"/>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019303B5"/>
    <w:multiLevelType w:val="singleLevel"/>
    <w:tmpl w:val="D96EDAFC"/>
    <w:lvl w:ilvl="0">
      <w:start w:val="1"/>
      <w:numFmt w:val="bullet"/>
      <w:pStyle w:val="BodybulletL1"/>
      <w:lvlText w:val=""/>
      <w:lvlJc w:val="left"/>
      <w:pPr>
        <w:tabs>
          <w:tab w:val="num" w:pos="936"/>
        </w:tabs>
        <w:ind w:left="936" w:hanging="360"/>
      </w:pPr>
      <w:rPr>
        <w:rFonts w:ascii="Wingdings" w:hAnsi="Wingdings" w:hint="default"/>
        <w:color w:val="0D1F7C"/>
        <w:sz w:val="24"/>
      </w:rPr>
    </w:lvl>
  </w:abstractNum>
  <w:abstractNum w:abstractNumId="7" w15:restartNumberingAfterBreak="0">
    <w:nsid w:val="019D080C"/>
    <w:multiLevelType w:val="hybridMultilevel"/>
    <w:tmpl w:val="425C177E"/>
    <w:lvl w:ilvl="0" w:tplc="4B7E6D9C">
      <w:start w:val="1"/>
      <w:numFmt w:val="decimal"/>
      <w:pStyle w:val="ListNumber"/>
      <w:lvlText w:val="%1."/>
      <w:lvlJc w:val="left"/>
      <w:pPr>
        <w:ind w:left="810" w:hanging="360"/>
      </w:pPr>
      <w:rPr>
        <w:rFonts w:ascii="Calibri" w:hAnsi="Calibri" w:hint="default"/>
        <w:b w:val="0"/>
        <w:i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1C74B48"/>
    <w:multiLevelType w:val="hybridMultilevel"/>
    <w:tmpl w:val="8494C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1DF6B02"/>
    <w:multiLevelType w:val="hybridMultilevel"/>
    <w:tmpl w:val="636480DA"/>
    <w:lvl w:ilvl="0" w:tplc="F40AB98E">
      <w:start w:val="1"/>
      <w:numFmt w:val="bullet"/>
      <w:pStyle w:val="BodyBullet1-Level4"/>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029E0F0C"/>
    <w:multiLevelType w:val="hybridMultilevel"/>
    <w:tmpl w:val="84CE6D68"/>
    <w:lvl w:ilvl="0" w:tplc="1D0A785C">
      <w:start w:val="1"/>
      <w:numFmt w:val="bullet"/>
      <w:pStyle w:val="BodyBullet1-Level6"/>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15:restartNumberingAfterBreak="0">
    <w:nsid w:val="02BF7E6C"/>
    <w:multiLevelType w:val="hybridMultilevel"/>
    <w:tmpl w:val="173EFDC2"/>
    <w:lvl w:ilvl="0" w:tplc="1D0A785C">
      <w:start w:val="1"/>
      <w:numFmt w:val="decimal"/>
      <w:pStyle w:val="BodyNumLevel2"/>
      <w:lvlText w:val="%1)"/>
      <w:lvlJc w:val="left"/>
      <w:pPr>
        <w:ind w:left="4680" w:hanging="360"/>
      </w:pPr>
    </w:lvl>
    <w:lvl w:ilvl="1" w:tplc="04090003" w:tentative="1">
      <w:start w:val="1"/>
      <w:numFmt w:val="lowerLetter"/>
      <w:lvlText w:val="%2."/>
      <w:lvlJc w:val="left"/>
      <w:pPr>
        <w:ind w:left="5400" w:hanging="360"/>
      </w:pPr>
    </w:lvl>
    <w:lvl w:ilvl="2" w:tplc="04090005" w:tentative="1">
      <w:start w:val="1"/>
      <w:numFmt w:val="lowerRoman"/>
      <w:lvlText w:val="%3."/>
      <w:lvlJc w:val="right"/>
      <w:pPr>
        <w:ind w:left="6120" w:hanging="180"/>
      </w:pPr>
    </w:lvl>
    <w:lvl w:ilvl="3" w:tplc="04090001" w:tentative="1">
      <w:start w:val="1"/>
      <w:numFmt w:val="decimal"/>
      <w:lvlText w:val="%4."/>
      <w:lvlJc w:val="left"/>
      <w:pPr>
        <w:ind w:left="6840" w:hanging="360"/>
      </w:pPr>
    </w:lvl>
    <w:lvl w:ilvl="4" w:tplc="04090003" w:tentative="1">
      <w:start w:val="1"/>
      <w:numFmt w:val="lowerLetter"/>
      <w:lvlText w:val="%5."/>
      <w:lvlJc w:val="left"/>
      <w:pPr>
        <w:ind w:left="7560" w:hanging="360"/>
      </w:pPr>
    </w:lvl>
    <w:lvl w:ilvl="5" w:tplc="04090005" w:tentative="1">
      <w:start w:val="1"/>
      <w:numFmt w:val="lowerRoman"/>
      <w:lvlText w:val="%6."/>
      <w:lvlJc w:val="right"/>
      <w:pPr>
        <w:ind w:left="8280" w:hanging="180"/>
      </w:pPr>
    </w:lvl>
    <w:lvl w:ilvl="6" w:tplc="04090001" w:tentative="1">
      <w:start w:val="1"/>
      <w:numFmt w:val="decimal"/>
      <w:lvlText w:val="%7."/>
      <w:lvlJc w:val="left"/>
      <w:pPr>
        <w:ind w:left="9000" w:hanging="360"/>
      </w:pPr>
    </w:lvl>
    <w:lvl w:ilvl="7" w:tplc="04090003" w:tentative="1">
      <w:start w:val="1"/>
      <w:numFmt w:val="lowerLetter"/>
      <w:lvlText w:val="%8."/>
      <w:lvlJc w:val="left"/>
      <w:pPr>
        <w:ind w:left="9720" w:hanging="360"/>
      </w:pPr>
    </w:lvl>
    <w:lvl w:ilvl="8" w:tplc="04090005" w:tentative="1">
      <w:start w:val="1"/>
      <w:numFmt w:val="lowerRoman"/>
      <w:lvlText w:val="%9."/>
      <w:lvlJc w:val="right"/>
      <w:pPr>
        <w:ind w:left="10440" w:hanging="180"/>
      </w:pPr>
    </w:lvl>
  </w:abstractNum>
  <w:abstractNum w:abstractNumId="12" w15:restartNumberingAfterBreak="0">
    <w:nsid w:val="04A42955"/>
    <w:multiLevelType w:val="hybridMultilevel"/>
    <w:tmpl w:val="D1D0B84E"/>
    <w:lvl w:ilvl="0" w:tplc="A32A1D10">
      <w:start w:val="1"/>
      <w:numFmt w:val="bullet"/>
      <w:pStyle w:val="Tablecellleftbullet2"/>
      <w:lvlText w:val="­"/>
      <w:lvlJc w:val="left"/>
      <w:pPr>
        <w:ind w:left="1872" w:hanging="360"/>
      </w:pPr>
      <w:rPr>
        <w:rFonts w:ascii="Courier New" w:hAnsi="Courier New" w:hint="default"/>
        <w:b w:val="0"/>
        <w:i w:val="0"/>
        <w:color w:val="002060"/>
      </w:rPr>
    </w:lvl>
    <w:lvl w:ilvl="1" w:tplc="8EE2DDAE">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3" w15:restartNumberingAfterBreak="0">
    <w:nsid w:val="04AC7310"/>
    <w:multiLevelType w:val="hybridMultilevel"/>
    <w:tmpl w:val="123CE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6981E78"/>
    <w:multiLevelType w:val="hybridMultilevel"/>
    <w:tmpl w:val="F58478A2"/>
    <w:lvl w:ilvl="0" w:tplc="929C0CC4">
      <w:start w:val="1"/>
      <w:numFmt w:val="bullet"/>
      <w:pStyle w:val="TableBullet"/>
      <w:lvlText w:val=""/>
      <w:lvlJc w:val="left"/>
      <w:pPr>
        <w:tabs>
          <w:tab w:val="num" w:pos="360"/>
        </w:tabs>
        <w:ind w:left="360" w:hanging="360"/>
      </w:pPr>
      <w:rPr>
        <w:rFonts w:ascii="Wingdings" w:hAnsi="Wingdings" w:hint="default"/>
        <w:color w:val="0D1F7C"/>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072E28C7"/>
    <w:multiLevelType w:val="multilevel"/>
    <w:tmpl w:val="C3145BB2"/>
    <w:lvl w:ilvl="0">
      <w:start w:val="1"/>
      <w:numFmt w:val="bullet"/>
      <w:pStyle w:val="BodyBullet1"/>
      <w:lvlText w:val=""/>
      <w:lvlJc w:val="left"/>
      <w:pPr>
        <w:tabs>
          <w:tab w:val="num" w:pos="792"/>
        </w:tabs>
        <w:ind w:left="360" w:hanging="360"/>
      </w:pPr>
      <w:rPr>
        <w:rFonts w:ascii="Symbol" w:hAnsi="Symbol" w:hint="default"/>
      </w:rPr>
    </w:lvl>
    <w:lvl w:ilvl="1">
      <w:start w:val="1"/>
      <w:numFmt w:val="bullet"/>
      <w:lvlText w:val="o"/>
      <w:lvlJc w:val="left"/>
      <w:pPr>
        <w:tabs>
          <w:tab w:val="num" w:pos="1152"/>
        </w:tabs>
        <w:ind w:left="720" w:hanging="360"/>
      </w:pPr>
      <w:rPr>
        <w:rFonts w:ascii="Courier New" w:hAnsi="Courier New" w:hint="default"/>
      </w:rPr>
    </w:lvl>
    <w:lvl w:ilvl="2">
      <w:start w:val="1"/>
      <w:numFmt w:val="bullet"/>
      <w:lvlText w:val=""/>
      <w:lvlJc w:val="left"/>
      <w:pPr>
        <w:tabs>
          <w:tab w:val="num" w:pos="1512"/>
        </w:tabs>
        <w:ind w:left="1080" w:hanging="360"/>
      </w:pPr>
      <w:rPr>
        <w:rFonts w:ascii="Wingdings" w:hAnsi="Wingdings" w:hint="default"/>
      </w:rPr>
    </w:lvl>
    <w:lvl w:ilvl="3">
      <w:start w:val="1"/>
      <w:numFmt w:val="bullet"/>
      <w:lvlText w:val=""/>
      <w:lvlJc w:val="left"/>
      <w:pPr>
        <w:tabs>
          <w:tab w:val="num" w:pos="1872"/>
        </w:tabs>
        <w:ind w:left="1440" w:hanging="360"/>
      </w:pPr>
      <w:rPr>
        <w:rFonts w:ascii="Symbol" w:hAnsi="Symbol" w:hint="default"/>
      </w:rPr>
    </w:lvl>
    <w:lvl w:ilvl="4">
      <w:start w:val="1"/>
      <w:numFmt w:val="bullet"/>
      <w:lvlText w:val="o"/>
      <w:lvlJc w:val="left"/>
      <w:pPr>
        <w:tabs>
          <w:tab w:val="num" w:pos="2232"/>
        </w:tabs>
        <w:ind w:left="1800" w:hanging="360"/>
      </w:pPr>
      <w:rPr>
        <w:rFonts w:ascii="Courier New" w:hAnsi="Courier New" w:hint="default"/>
      </w:rPr>
    </w:lvl>
    <w:lvl w:ilvl="5">
      <w:start w:val="1"/>
      <w:numFmt w:val="bullet"/>
      <w:lvlText w:val=""/>
      <w:lvlJc w:val="left"/>
      <w:pPr>
        <w:tabs>
          <w:tab w:val="num" w:pos="2592"/>
        </w:tabs>
        <w:ind w:left="2160" w:hanging="360"/>
      </w:pPr>
      <w:rPr>
        <w:rFonts w:ascii="Wingdings" w:hAnsi="Wingdings" w:hint="default"/>
      </w:rPr>
    </w:lvl>
    <w:lvl w:ilvl="6">
      <w:start w:val="1"/>
      <w:numFmt w:val="bullet"/>
      <w:lvlText w:val=""/>
      <w:lvlJc w:val="left"/>
      <w:pPr>
        <w:tabs>
          <w:tab w:val="num" w:pos="2952"/>
        </w:tabs>
        <w:ind w:left="2520" w:hanging="360"/>
      </w:pPr>
      <w:rPr>
        <w:rFonts w:ascii="Symbol" w:hAnsi="Symbol" w:hint="default"/>
      </w:rPr>
    </w:lvl>
    <w:lvl w:ilvl="7">
      <w:start w:val="1"/>
      <w:numFmt w:val="bullet"/>
      <w:lvlText w:val="o"/>
      <w:lvlJc w:val="left"/>
      <w:pPr>
        <w:tabs>
          <w:tab w:val="num" w:pos="3312"/>
        </w:tabs>
        <w:ind w:left="2880" w:hanging="360"/>
      </w:pPr>
      <w:rPr>
        <w:rFonts w:ascii="Courier New" w:hAnsi="Courier New" w:hint="default"/>
      </w:rPr>
    </w:lvl>
    <w:lvl w:ilvl="8">
      <w:start w:val="1"/>
      <w:numFmt w:val="bullet"/>
      <w:lvlText w:val=""/>
      <w:lvlJc w:val="left"/>
      <w:pPr>
        <w:tabs>
          <w:tab w:val="num" w:pos="3672"/>
        </w:tabs>
        <w:ind w:left="3240" w:hanging="360"/>
      </w:pPr>
      <w:rPr>
        <w:rFonts w:ascii="Wingdings" w:hAnsi="Wingdings" w:hint="default"/>
      </w:rPr>
    </w:lvl>
  </w:abstractNum>
  <w:abstractNum w:abstractNumId="16" w15:restartNumberingAfterBreak="0">
    <w:nsid w:val="07DA617D"/>
    <w:multiLevelType w:val="multilevel"/>
    <w:tmpl w:val="ECBEB4D8"/>
    <w:styleLink w:val="Style4"/>
    <w:lvl w:ilvl="0">
      <w:start w:val="1"/>
      <w:numFmt w:val="decimal"/>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tabs>
          <w:tab w:val="num" w:pos="1800"/>
        </w:tabs>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720" w:hanging="360"/>
      </w:pPr>
      <w:rPr>
        <w:rFonts w:hint="default"/>
      </w:rPr>
    </w:lvl>
    <w:lvl w:ilvl="8">
      <w:start w:val="1"/>
      <w:numFmt w:val="lowerRoman"/>
      <w:lvlText w:val="%9."/>
      <w:lvlJc w:val="right"/>
      <w:pPr>
        <w:ind w:left="720" w:hanging="360"/>
      </w:pPr>
      <w:rPr>
        <w:rFonts w:hint="default"/>
      </w:rPr>
    </w:lvl>
  </w:abstractNum>
  <w:abstractNum w:abstractNumId="17" w15:restartNumberingAfterBreak="0">
    <w:nsid w:val="08706AEB"/>
    <w:multiLevelType w:val="hybridMultilevel"/>
    <w:tmpl w:val="0BB6A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A1171F1"/>
    <w:multiLevelType w:val="hybridMultilevel"/>
    <w:tmpl w:val="D75A223C"/>
    <w:lvl w:ilvl="0" w:tplc="1394953E">
      <w:start w:val="1"/>
      <w:numFmt w:val="bullet"/>
      <w:pStyle w:val="BodyBullet3-Level2"/>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0B1C66BC"/>
    <w:multiLevelType w:val="hybridMultilevel"/>
    <w:tmpl w:val="B0DEE270"/>
    <w:lvl w:ilvl="0" w:tplc="6C4AC932">
      <w:start w:val="1"/>
      <w:numFmt w:val="bullet"/>
      <w:pStyle w:val="BodyBullet1-Level5"/>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15:restartNumberingAfterBreak="0">
    <w:nsid w:val="0B601C16"/>
    <w:multiLevelType w:val="hybridMultilevel"/>
    <w:tmpl w:val="3E8866B6"/>
    <w:lvl w:ilvl="0" w:tplc="806AFCBC">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15:restartNumberingAfterBreak="0">
    <w:nsid w:val="0F1C5965"/>
    <w:multiLevelType w:val="hybridMultilevel"/>
    <w:tmpl w:val="62689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FB55617"/>
    <w:multiLevelType w:val="hybridMultilevel"/>
    <w:tmpl w:val="B1D4A2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13C821B7"/>
    <w:multiLevelType w:val="hybridMultilevel"/>
    <w:tmpl w:val="CA6ABE76"/>
    <w:lvl w:ilvl="0" w:tplc="80F83060">
      <w:start w:val="1"/>
      <w:numFmt w:val="upperLetter"/>
      <w:pStyle w:val="BodyLetterCap4"/>
      <w:lvlText w:val="%1."/>
      <w:lvlJc w:val="left"/>
      <w:pPr>
        <w:ind w:left="2160" w:hanging="360"/>
      </w:pPr>
    </w:lvl>
    <w:lvl w:ilvl="1" w:tplc="04090003" w:tentative="1">
      <w:start w:val="1"/>
      <w:numFmt w:val="lowerLetter"/>
      <w:lvlText w:val="%2."/>
      <w:lvlJc w:val="left"/>
      <w:pPr>
        <w:ind w:left="2880" w:hanging="360"/>
      </w:pPr>
    </w:lvl>
    <w:lvl w:ilvl="2" w:tplc="04090005" w:tentative="1">
      <w:start w:val="1"/>
      <w:numFmt w:val="lowerRoman"/>
      <w:lvlText w:val="%3."/>
      <w:lvlJc w:val="right"/>
      <w:pPr>
        <w:ind w:left="3600" w:hanging="180"/>
      </w:pPr>
    </w:lvl>
    <w:lvl w:ilvl="3" w:tplc="04090001" w:tentative="1">
      <w:start w:val="1"/>
      <w:numFmt w:val="decimal"/>
      <w:lvlText w:val="%4."/>
      <w:lvlJc w:val="left"/>
      <w:pPr>
        <w:ind w:left="4320" w:hanging="360"/>
      </w:pPr>
    </w:lvl>
    <w:lvl w:ilvl="4" w:tplc="04090003" w:tentative="1">
      <w:start w:val="1"/>
      <w:numFmt w:val="lowerLetter"/>
      <w:lvlText w:val="%5."/>
      <w:lvlJc w:val="left"/>
      <w:pPr>
        <w:ind w:left="5040" w:hanging="360"/>
      </w:pPr>
    </w:lvl>
    <w:lvl w:ilvl="5" w:tplc="04090005" w:tentative="1">
      <w:start w:val="1"/>
      <w:numFmt w:val="lowerRoman"/>
      <w:lvlText w:val="%6."/>
      <w:lvlJc w:val="right"/>
      <w:pPr>
        <w:ind w:left="5760" w:hanging="180"/>
      </w:pPr>
    </w:lvl>
    <w:lvl w:ilvl="6" w:tplc="04090001" w:tentative="1">
      <w:start w:val="1"/>
      <w:numFmt w:val="decimal"/>
      <w:lvlText w:val="%7."/>
      <w:lvlJc w:val="left"/>
      <w:pPr>
        <w:ind w:left="6480" w:hanging="360"/>
      </w:pPr>
    </w:lvl>
    <w:lvl w:ilvl="7" w:tplc="04090003" w:tentative="1">
      <w:start w:val="1"/>
      <w:numFmt w:val="lowerLetter"/>
      <w:lvlText w:val="%8."/>
      <w:lvlJc w:val="left"/>
      <w:pPr>
        <w:ind w:left="7200" w:hanging="360"/>
      </w:pPr>
    </w:lvl>
    <w:lvl w:ilvl="8" w:tplc="04090005" w:tentative="1">
      <w:start w:val="1"/>
      <w:numFmt w:val="lowerRoman"/>
      <w:lvlText w:val="%9."/>
      <w:lvlJc w:val="right"/>
      <w:pPr>
        <w:ind w:left="7920" w:hanging="180"/>
      </w:pPr>
    </w:lvl>
  </w:abstractNum>
  <w:abstractNum w:abstractNumId="24" w15:restartNumberingAfterBreak="0">
    <w:nsid w:val="14720CDF"/>
    <w:multiLevelType w:val="hybridMultilevel"/>
    <w:tmpl w:val="09FC8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6880688"/>
    <w:multiLevelType w:val="hybridMultilevel"/>
    <w:tmpl w:val="D8CA6CCC"/>
    <w:lvl w:ilvl="0" w:tplc="47D059B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6F60115"/>
    <w:multiLevelType w:val="hybridMultilevel"/>
    <w:tmpl w:val="5DB67C44"/>
    <w:lvl w:ilvl="0" w:tplc="F65CC416">
      <w:start w:val="1"/>
      <w:numFmt w:val="lowerLetter"/>
      <w:pStyle w:val="BodyLetterLower2"/>
      <w:lvlText w:val="%1."/>
      <w:lvlJc w:val="left"/>
      <w:pPr>
        <w:ind w:left="1800" w:hanging="360"/>
      </w:pPr>
    </w:lvl>
    <w:lvl w:ilvl="1" w:tplc="3836DAFA" w:tentative="1">
      <w:start w:val="1"/>
      <w:numFmt w:val="lowerLetter"/>
      <w:lvlText w:val="%2."/>
      <w:lvlJc w:val="left"/>
      <w:pPr>
        <w:ind w:left="2520" w:hanging="360"/>
      </w:pPr>
    </w:lvl>
    <w:lvl w:ilvl="2" w:tplc="28C8DA86" w:tentative="1">
      <w:start w:val="1"/>
      <w:numFmt w:val="lowerRoman"/>
      <w:lvlText w:val="%3."/>
      <w:lvlJc w:val="right"/>
      <w:pPr>
        <w:ind w:left="3240" w:hanging="180"/>
      </w:pPr>
    </w:lvl>
    <w:lvl w:ilvl="3" w:tplc="C966F9BC" w:tentative="1">
      <w:start w:val="1"/>
      <w:numFmt w:val="decimal"/>
      <w:lvlText w:val="%4."/>
      <w:lvlJc w:val="left"/>
      <w:pPr>
        <w:ind w:left="3960" w:hanging="360"/>
      </w:pPr>
    </w:lvl>
    <w:lvl w:ilvl="4" w:tplc="24A2C280" w:tentative="1">
      <w:start w:val="1"/>
      <w:numFmt w:val="lowerLetter"/>
      <w:lvlText w:val="%5."/>
      <w:lvlJc w:val="left"/>
      <w:pPr>
        <w:ind w:left="4680" w:hanging="360"/>
      </w:pPr>
    </w:lvl>
    <w:lvl w:ilvl="5" w:tplc="26444718" w:tentative="1">
      <w:start w:val="1"/>
      <w:numFmt w:val="lowerRoman"/>
      <w:lvlText w:val="%6."/>
      <w:lvlJc w:val="right"/>
      <w:pPr>
        <w:ind w:left="5400" w:hanging="180"/>
      </w:pPr>
    </w:lvl>
    <w:lvl w:ilvl="6" w:tplc="D4FE954C" w:tentative="1">
      <w:start w:val="1"/>
      <w:numFmt w:val="decimal"/>
      <w:lvlText w:val="%7."/>
      <w:lvlJc w:val="left"/>
      <w:pPr>
        <w:ind w:left="6120" w:hanging="360"/>
      </w:pPr>
    </w:lvl>
    <w:lvl w:ilvl="7" w:tplc="102A6FB2" w:tentative="1">
      <w:start w:val="1"/>
      <w:numFmt w:val="lowerLetter"/>
      <w:lvlText w:val="%8."/>
      <w:lvlJc w:val="left"/>
      <w:pPr>
        <w:ind w:left="6840" w:hanging="360"/>
      </w:pPr>
    </w:lvl>
    <w:lvl w:ilvl="8" w:tplc="6538ABC2" w:tentative="1">
      <w:start w:val="1"/>
      <w:numFmt w:val="lowerRoman"/>
      <w:lvlText w:val="%9."/>
      <w:lvlJc w:val="right"/>
      <w:pPr>
        <w:ind w:left="7560" w:hanging="180"/>
      </w:pPr>
    </w:lvl>
  </w:abstractNum>
  <w:abstractNum w:abstractNumId="27" w15:restartNumberingAfterBreak="0">
    <w:nsid w:val="1A0558C9"/>
    <w:multiLevelType w:val="hybridMultilevel"/>
    <w:tmpl w:val="A5D43456"/>
    <w:lvl w:ilvl="0" w:tplc="AF060AF0">
      <w:start w:val="1"/>
      <w:numFmt w:val="bullet"/>
      <w:pStyle w:val="Bullet6"/>
      <w:lvlText w:val=""/>
      <w:lvlJc w:val="left"/>
      <w:pPr>
        <w:ind w:left="3600" w:hanging="360"/>
      </w:pPr>
      <w:rPr>
        <w:rFonts w:ascii="Wingdings" w:hAnsi="Wingdings" w:hint="default"/>
        <w:color w:val="002060"/>
      </w:rPr>
    </w:lvl>
    <w:lvl w:ilvl="1" w:tplc="E5AEC5A6" w:tentative="1">
      <w:start w:val="1"/>
      <w:numFmt w:val="bullet"/>
      <w:lvlText w:val="o"/>
      <w:lvlJc w:val="left"/>
      <w:pPr>
        <w:ind w:left="4320" w:hanging="360"/>
      </w:pPr>
      <w:rPr>
        <w:rFonts w:ascii="Courier New" w:hAnsi="Courier New" w:cs="Courier New" w:hint="default"/>
      </w:rPr>
    </w:lvl>
    <w:lvl w:ilvl="2" w:tplc="FB0E1470" w:tentative="1">
      <w:start w:val="1"/>
      <w:numFmt w:val="bullet"/>
      <w:lvlText w:val=""/>
      <w:lvlJc w:val="left"/>
      <w:pPr>
        <w:ind w:left="5040" w:hanging="360"/>
      </w:pPr>
      <w:rPr>
        <w:rFonts w:ascii="Wingdings" w:hAnsi="Wingdings" w:hint="default"/>
      </w:rPr>
    </w:lvl>
    <w:lvl w:ilvl="3" w:tplc="693A34F8" w:tentative="1">
      <w:start w:val="1"/>
      <w:numFmt w:val="bullet"/>
      <w:lvlText w:val=""/>
      <w:lvlJc w:val="left"/>
      <w:pPr>
        <w:ind w:left="5760" w:hanging="360"/>
      </w:pPr>
      <w:rPr>
        <w:rFonts w:ascii="Symbol" w:hAnsi="Symbol" w:hint="default"/>
      </w:rPr>
    </w:lvl>
    <w:lvl w:ilvl="4" w:tplc="816C7908" w:tentative="1">
      <w:start w:val="1"/>
      <w:numFmt w:val="bullet"/>
      <w:lvlText w:val="o"/>
      <w:lvlJc w:val="left"/>
      <w:pPr>
        <w:ind w:left="6480" w:hanging="360"/>
      </w:pPr>
      <w:rPr>
        <w:rFonts w:ascii="Courier New" w:hAnsi="Courier New" w:cs="Courier New" w:hint="default"/>
      </w:rPr>
    </w:lvl>
    <w:lvl w:ilvl="5" w:tplc="84E85B48" w:tentative="1">
      <w:start w:val="1"/>
      <w:numFmt w:val="bullet"/>
      <w:lvlText w:val=""/>
      <w:lvlJc w:val="left"/>
      <w:pPr>
        <w:ind w:left="7200" w:hanging="360"/>
      </w:pPr>
      <w:rPr>
        <w:rFonts w:ascii="Wingdings" w:hAnsi="Wingdings" w:hint="default"/>
      </w:rPr>
    </w:lvl>
    <w:lvl w:ilvl="6" w:tplc="56CADE4C" w:tentative="1">
      <w:start w:val="1"/>
      <w:numFmt w:val="bullet"/>
      <w:lvlText w:val=""/>
      <w:lvlJc w:val="left"/>
      <w:pPr>
        <w:ind w:left="7920" w:hanging="360"/>
      </w:pPr>
      <w:rPr>
        <w:rFonts w:ascii="Symbol" w:hAnsi="Symbol" w:hint="default"/>
      </w:rPr>
    </w:lvl>
    <w:lvl w:ilvl="7" w:tplc="CB727A18" w:tentative="1">
      <w:start w:val="1"/>
      <w:numFmt w:val="bullet"/>
      <w:lvlText w:val="o"/>
      <w:lvlJc w:val="left"/>
      <w:pPr>
        <w:ind w:left="8640" w:hanging="360"/>
      </w:pPr>
      <w:rPr>
        <w:rFonts w:ascii="Courier New" w:hAnsi="Courier New" w:cs="Courier New" w:hint="default"/>
      </w:rPr>
    </w:lvl>
    <w:lvl w:ilvl="8" w:tplc="69C4F830" w:tentative="1">
      <w:start w:val="1"/>
      <w:numFmt w:val="bullet"/>
      <w:lvlText w:val=""/>
      <w:lvlJc w:val="left"/>
      <w:pPr>
        <w:ind w:left="9360" w:hanging="360"/>
      </w:pPr>
      <w:rPr>
        <w:rFonts w:ascii="Wingdings" w:hAnsi="Wingdings" w:hint="default"/>
      </w:rPr>
    </w:lvl>
  </w:abstractNum>
  <w:abstractNum w:abstractNumId="28" w15:restartNumberingAfterBreak="0">
    <w:nsid w:val="1B553FDA"/>
    <w:multiLevelType w:val="hybridMultilevel"/>
    <w:tmpl w:val="C0341764"/>
    <w:lvl w:ilvl="0" w:tplc="AF060AF0">
      <w:start w:val="1"/>
      <w:numFmt w:val="decimal"/>
      <w:pStyle w:val="Tablenumbered"/>
      <w:lvlText w:val="%1."/>
      <w:lvlJc w:val="left"/>
      <w:pPr>
        <w:ind w:left="720" w:hanging="360"/>
      </w:pPr>
      <w:rPr>
        <w:rFonts w:hint="default"/>
      </w:rPr>
    </w:lvl>
    <w:lvl w:ilvl="1" w:tplc="E5AEC5A6">
      <w:start w:val="1"/>
      <w:numFmt w:val="lowerLetter"/>
      <w:lvlText w:val="%2."/>
      <w:lvlJc w:val="left"/>
      <w:pPr>
        <w:ind w:left="1440" w:hanging="360"/>
      </w:pPr>
    </w:lvl>
    <w:lvl w:ilvl="2" w:tplc="FB0E1470">
      <w:start w:val="1"/>
      <w:numFmt w:val="lowerRoman"/>
      <w:lvlText w:val="%3."/>
      <w:lvlJc w:val="right"/>
      <w:pPr>
        <w:ind w:left="2160" w:hanging="180"/>
      </w:pPr>
    </w:lvl>
    <w:lvl w:ilvl="3" w:tplc="693A34F8">
      <w:start w:val="1"/>
      <w:numFmt w:val="decimal"/>
      <w:lvlText w:val="%4."/>
      <w:lvlJc w:val="left"/>
      <w:pPr>
        <w:ind w:left="2880" w:hanging="360"/>
      </w:pPr>
    </w:lvl>
    <w:lvl w:ilvl="4" w:tplc="816C7908" w:tentative="1">
      <w:start w:val="1"/>
      <w:numFmt w:val="lowerLetter"/>
      <w:lvlText w:val="%5."/>
      <w:lvlJc w:val="left"/>
      <w:pPr>
        <w:ind w:left="3600" w:hanging="360"/>
      </w:pPr>
    </w:lvl>
    <w:lvl w:ilvl="5" w:tplc="84E85B48" w:tentative="1">
      <w:start w:val="1"/>
      <w:numFmt w:val="lowerRoman"/>
      <w:lvlText w:val="%6."/>
      <w:lvlJc w:val="right"/>
      <w:pPr>
        <w:ind w:left="4320" w:hanging="180"/>
      </w:pPr>
    </w:lvl>
    <w:lvl w:ilvl="6" w:tplc="56CADE4C" w:tentative="1">
      <w:start w:val="1"/>
      <w:numFmt w:val="decimal"/>
      <w:lvlText w:val="%7."/>
      <w:lvlJc w:val="left"/>
      <w:pPr>
        <w:ind w:left="5040" w:hanging="360"/>
      </w:pPr>
    </w:lvl>
    <w:lvl w:ilvl="7" w:tplc="CB727A18" w:tentative="1">
      <w:start w:val="1"/>
      <w:numFmt w:val="lowerLetter"/>
      <w:lvlText w:val="%8."/>
      <w:lvlJc w:val="left"/>
      <w:pPr>
        <w:ind w:left="5760" w:hanging="360"/>
      </w:pPr>
    </w:lvl>
    <w:lvl w:ilvl="8" w:tplc="69C4F830" w:tentative="1">
      <w:start w:val="1"/>
      <w:numFmt w:val="lowerRoman"/>
      <w:lvlText w:val="%9."/>
      <w:lvlJc w:val="right"/>
      <w:pPr>
        <w:ind w:left="6480" w:hanging="180"/>
      </w:pPr>
    </w:lvl>
  </w:abstractNum>
  <w:abstractNum w:abstractNumId="29" w15:restartNumberingAfterBreak="0">
    <w:nsid w:val="1BD56C25"/>
    <w:multiLevelType w:val="hybridMultilevel"/>
    <w:tmpl w:val="45D09D8C"/>
    <w:lvl w:ilvl="0" w:tplc="04090001">
      <w:start w:val="1"/>
      <w:numFmt w:val="bullet"/>
      <w:pStyle w:val="BodyBullet4-Level1"/>
      <w:lvlText w:val=""/>
      <w:lvlJc w:val="left"/>
      <w:pPr>
        <w:ind w:left="2880" w:hanging="360"/>
      </w:pPr>
      <w:rPr>
        <w:rFonts w:ascii="Wingdings" w:hAnsi="Wingdings" w:hint="default"/>
        <w:b/>
        <w:i w:val="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0" w15:restartNumberingAfterBreak="0">
    <w:nsid w:val="1C6576A0"/>
    <w:multiLevelType w:val="multilevel"/>
    <w:tmpl w:val="9D72943E"/>
    <w:lvl w:ilvl="0">
      <w:start w:val="1"/>
      <w:numFmt w:val="upperLetter"/>
      <w:pStyle w:val="AppxHd1"/>
      <w:lvlText w:val="Appendix %1"/>
      <w:lvlJc w:val="left"/>
      <w:pPr>
        <w:ind w:left="2160" w:hanging="2160"/>
      </w:pPr>
      <w:rPr>
        <w:rFonts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ppxHd2"/>
      <w:lvlText w:val="%1.%2"/>
      <w:lvlJc w:val="left"/>
      <w:pPr>
        <w:tabs>
          <w:tab w:val="num" w:pos="144"/>
        </w:tabs>
        <w:ind w:left="288" w:hanging="288"/>
      </w:pPr>
      <w:rPr>
        <w:rFonts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AppxHd3"/>
      <w:lvlText w:val="%1.%2.%3"/>
      <w:lvlJc w:val="left"/>
      <w:pPr>
        <w:tabs>
          <w:tab w:val="num" w:pos="144"/>
        </w:tabs>
        <w:ind w:left="144" w:hanging="144"/>
      </w:pPr>
      <w:rPr>
        <w:rFonts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AppxHd4"/>
      <w:lvlText w:val="%1.%2.%3.%4."/>
      <w:lvlJc w:val="left"/>
      <w:pPr>
        <w:tabs>
          <w:tab w:val="num" w:pos="144"/>
        </w:tabs>
        <w:ind w:left="144" w:hanging="144"/>
      </w:pPr>
      <w:rPr>
        <w:rFonts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AppxHd5"/>
      <w:lvlText w:val="%1.%2.%3.%4.%5."/>
      <w:lvlJc w:val="left"/>
      <w:pPr>
        <w:ind w:left="144" w:hanging="144"/>
      </w:pPr>
      <w:rPr>
        <w:rFonts w:cs="Times New Roman" w:hint="default"/>
        <w:b/>
        <w:bCs w:val="0"/>
        <w:i w:val="0"/>
        <w:iCs w:val="0"/>
        <w:caps w:val="0"/>
        <w:smallCaps w:val="0"/>
        <w:strike w:val="0"/>
        <w:dstrike w:val="0"/>
        <w:outline w:val="0"/>
        <w:shadow w:val="0"/>
        <w:emboss w:val="0"/>
        <w:imprint w:val="0"/>
        <w:noProof w:val="0"/>
        <w:vanish w:val="0"/>
        <w:spacing w:val="0"/>
        <w:kern w:val="0"/>
        <w:position w:val="0"/>
        <w:sz w:val="20"/>
        <w:szCs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Appx6"/>
      <w:lvlText w:val="%1.%2.%3.%4.%5.%6."/>
      <w:lvlJc w:val="left"/>
      <w:pPr>
        <w:tabs>
          <w:tab w:val="num" w:pos="4248"/>
        </w:tabs>
        <w:ind w:left="144" w:hanging="14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1.%2.%3.%4.%5.%6.%7."/>
      <w:lvlJc w:val="left"/>
      <w:pPr>
        <w:tabs>
          <w:tab w:val="num" w:pos="3528"/>
        </w:tabs>
        <w:ind w:left="144" w:hanging="144"/>
      </w:pPr>
      <w:rPr>
        <w:rFonts w:hint="default"/>
      </w:rPr>
    </w:lvl>
    <w:lvl w:ilvl="7">
      <w:start w:val="1"/>
      <w:numFmt w:val="decimal"/>
      <w:lvlText w:val="%1.%2.%3.%4.%5.%6.%7.%8."/>
      <w:lvlJc w:val="left"/>
      <w:pPr>
        <w:tabs>
          <w:tab w:val="num" w:pos="4032"/>
        </w:tabs>
        <w:ind w:left="144" w:hanging="144"/>
      </w:pPr>
      <w:rPr>
        <w:rFonts w:hint="default"/>
      </w:rPr>
    </w:lvl>
    <w:lvl w:ilvl="8">
      <w:start w:val="1"/>
      <w:numFmt w:val="decimal"/>
      <w:lvlText w:val="%1.%2.%3.%4.%5.%6.%7.%8.%9."/>
      <w:lvlJc w:val="left"/>
      <w:pPr>
        <w:tabs>
          <w:tab w:val="num" w:pos="4608"/>
        </w:tabs>
        <w:ind w:left="144" w:hanging="144"/>
      </w:pPr>
      <w:rPr>
        <w:rFonts w:hint="default"/>
      </w:rPr>
    </w:lvl>
  </w:abstractNum>
  <w:abstractNum w:abstractNumId="31" w15:restartNumberingAfterBreak="0">
    <w:nsid w:val="1D9E6D3D"/>
    <w:multiLevelType w:val="hybridMultilevel"/>
    <w:tmpl w:val="A300C594"/>
    <w:lvl w:ilvl="0" w:tplc="4B848174">
      <w:start w:val="1"/>
      <w:numFmt w:val="lowerLetter"/>
      <w:pStyle w:val="Level3-SubSubHeading-Proposal"/>
      <w:lvlText w:val="%1."/>
      <w:lvlJc w:val="left"/>
      <w:pPr>
        <w:ind w:left="792" w:hanging="720"/>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2" w15:restartNumberingAfterBreak="0">
    <w:nsid w:val="1E13650D"/>
    <w:multiLevelType w:val="hybridMultilevel"/>
    <w:tmpl w:val="ED6CD7CA"/>
    <w:lvl w:ilvl="0" w:tplc="DDAEFDCE">
      <w:start w:val="1"/>
      <w:numFmt w:val="lowerLetter"/>
      <w:pStyle w:val="BodyLetteredLowerCaseL1"/>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3" w15:restartNumberingAfterBreak="0">
    <w:nsid w:val="1E4E5AC3"/>
    <w:multiLevelType w:val="hybridMultilevel"/>
    <w:tmpl w:val="338A8502"/>
    <w:lvl w:ilvl="0" w:tplc="647EAB0A">
      <w:start w:val="1"/>
      <w:numFmt w:val="upperLetter"/>
      <w:pStyle w:val="BodyLetterCap5"/>
      <w:lvlText w:val="%1."/>
      <w:lvlJc w:val="left"/>
      <w:pPr>
        <w:ind w:left="720" w:hanging="360"/>
      </w:pPr>
    </w:lvl>
    <w:lvl w:ilvl="1" w:tplc="E1DA12AE" w:tentative="1">
      <w:start w:val="1"/>
      <w:numFmt w:val="lowerLetter"/>
      <w:lvlText w:val="%2."/>
      <w:lvlJc w:val="left"/>
      <w:pPr>
        <w:ind w:left="1440" w:hanging="360"/>
      </w:pPr>
    </w:lvl>
    <w:lvl w:ilvl="2" w:tplc="E898D3C2" w:tentative="1">
      <w:start w:val="1"/>
      <w:numFmt w:val="lowerRoman"/>
      <w:lvlText w:val="%3."/>
      <w:lvlJc w:val="right"/>
      <w:pPr>
        <w:ind w:left="2160" w:hanging="180"/>
      </w:pPr>
    </w:lvl>
    <w:lvl w:ilvl="3" w:tplc="79761694" w:tentative="1">
      <w:start w:val="1"/>
      <w:numFmt w:val="decimal"/>
      <w:lvlText w:val="%4."/>
      <w:lvlJc w:val="left"/>
      <w:pPr>
        <w:ind w:left="2880" w:hanging="360"/>
      </w:pPr>
    </w:lvl>
    <w:lvl w:ilvl="4" w:tplc="94589026" w:tentative="1">
      <w:start w:val="1"/>
      <w:numFmt w:val="lowerLetter"/>
      <w:lvlText w:val="%5."/>
      <w:lvlJc w:val="left"/>
      <w:pPr>
        <w:ind w:left="3600" w:hanging="360"/>
      </w:pPr>
    </w:lvl>
    <w:lvl w:ilvl="5" w:tplc="7DC69C72" w:tentative="1">
      <w:start w:val="1"/>
      <w:numFmt w:val="lowerRoman"/>
      <w:lvlText w:val="%6."/>
      <w:lvlJc w:val="right"/>
      <w:pPr>
        <w:ind w:left="4320" w:hanging="180"/>
      </w:pPr>
    </w:lvl>
    <w:lvl w:ilvl="6" w:tplc="53FAFEEE" w:tentative="1">
      <w:start w:val="1"/>
      <w:numFmt w:val="decimal"/>
      <w:lvlText w:val="%7."/>
      <w:lvlJc w:val="left"/>
      <w:pPr>
        <w:ind w:left="5040" w:hanging="360"/>
      </w:pPr>
    </w:lvl>
    <w:lvl w:ilvl="7" w:tplc="85BE5F70" w:tentative="1">
      <w:start w:val="1"/>
      <w:numFmt w:val="lowerLetter"/>
      <w:lvlText w:val="%8."/>
      <w:lvlJc w:val="left"/>
      <w:pPr>
        <w:ind w:left="5760" w:hanging="360"/>
      </w:pPr>
    </w:lvl>
    <w:lvl w:ilvl="8" w:tplc="DB643100" w:tentative="1">
      <w:start w:val="1"/>
      <w:numFmt w:val="lowerRoman"/>
      <w:lvlText w:val="%9."/>
      <w:lvlJc w:val="right"/>
      <w:pPr>
        <w:ind w:left="6480" w:hanging="180"/>
      </w:pPr>
    </w:lvl>
  </w:abstractNum>
  <w:abstractNum w:abstractNumId="34" w15:restartNumberingAfterBreak="0">
    <w:nsid w:val="23BD5525"/>
    <w:multiLevelType w:val="hybridMultilevel"/>
    <w:tmpl w:val="12A6B3A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5" w15:restartNumberingAfterBreak="0">
    <w:nsid w:val="24FC00A0"/>
    <w:multiLevelType w:val="hybridMultilevel"/>
    <w:tmpl w:val="2182BC46"/>
    <w:lvl w:ilvl="0" w:tplc="CEB6B7CC">
      <w:start w:val="1"/>
      <w:numFmt w:val="upperLetter"/>
      <w:pStyle w:val="BodyLetterCap6"/>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5AD0C6E"/>
    <w:multiLevelType w:val="hybridMultilevel"/>
    <w:tmpl w:val="DE840D04"/>
    <w:lvl w:ilvl="0" w:tplc="DC182286">
      <w:start w:val="1"/>
      <w:numFmt w:val="upperLetter"/>
      <w:pStyle w:val="BodyLetterCap3"/>
      <w:lvlText w:val="%1."/>
      <w:lvlJc w:val="left"/>
      <w:pPr>
        <w:ind w:left="1800" w:hanging="360"/>
      </w:pPr>
    </w:lvl>
    <w:lvl w:ilvl="1" w:tplc="04090003" w:tentative="1">
      <w:start w:val="1"/>
      <w:numFmt w:val="lowerLetter"/>
      <w:lvlText w:val="%2."/>
      <w:lvlJc w:val="left"/>
      <w:pPr>
        <w:ind w:left="2520" w:hanging="360"/>
      </w:pPr>
    </w:lvl>
    <w:lvl w:ilvl="2" w:tplc="04090005" w:tentative="1">
      <w:start w:val="1"/>
      <w:numFmt w:val="lowerRoman"/>
      <w:lvlText w:val="%3."/>
      <w:lvlJc w:val="right"/>
      <w:pPr>
        <w:ind w:left="3240" w:hanging="180"/>
      </w:pPr>
    </w:lvl>
    <w:lvl w:ilvl="3" w:tplc="04090001" w:tentative="1">
      <w:start w:val="1"/>
      <w:numFmt w:val="decimal"/>
      <w:lvlText w:val="%4."/>
      <w:lvlJc w:val="left"/>
      <w:pPr>
        <w:ind w:left="3960" w:hanging="360"/>
      </w:pPr>
    </w:lvl>
    <w:lvl w:ilvl="4" w:tplc="04090003" w:tentative="1">
      <w:start w:val="1"/>
      <w:numFmt w:val="lowerLetter"/>
      <w:lvlText w:val="%5."/>
      <w:lvlJc w:val="left"/>
      <w:pPr>
        <w:ind w:left="4680" w:hanging="360"/>
      </w:pPr>
    </w:lvl>
    <w:lvl w:ilvl="5" w:tplc="04090005" w:tentative="1">
      <w:start w:val="1"/>
      <w:numFmt w:val="lowerRoman"/>
      <w:lvlText w:val="%6."/>
      <w:lvlJc w:val="right"/>
      <w:pPr>
        <w:ind w:left="5400" w:hanging="180"/>
      </w:pPr>
    </w:lvl>
    <w:lvl w:ilvl="6" w:tplc="04090001" w:tentative="1">
      <w:start w:val="1"/>
      <w:numFmt w:val="decimal"/>
      <w:lvlText w:val="%7."/>
      <w:lvlJc w:val="left"/>
      <w:pPr>
        <w:ind w:left="6120" w:hanging="360"/>
      </w:pPr>
    </w:lvl>
    <w:lvl w:ilvl="7" w:tplc="04090003" w:tentative="1">
      <w:start w:val="1"/>
      <w:numFmt w:val="lowerLetter"/>
      <w:lvlText w:val="%8."/>
      <w:lvlJc w:val="left"/>
      <w:pPr>
        <w:ind w:left="6840" w:hanging="360"/>
      </w:pPr>
    </w:lvl>
    <w:lvl w:ilvl="8" w:tplc="04090005" w:tentative="1">
      <w:start w:val="1"/>
      <w:numFmt w:val="lowerRoman"/>
      <w:lvlText w:val="%9."/>
      <w:lvlJc w:val="right"/>
      <w:pPr>
        <w:ind w:left="7560" w:hanging="180"/>
      </w:pPr>
    </w:lvl>
  </w:abstractNum>
  <w:abstractNum w:abstractNumId="37" w15:restartNumberingAfterBreak="0">
    <w:nsid w:val="26BA71FE"/>
    <w:multiLevelType w:val="hybridMultilevel"/>
    <w:tmpl w:val="12663F14"/>
    <w:lvl w:ilvl="0" w:tplc="8500EEA2">
      <w:start w:val="1"/>
      <w:numFmt w:val="decimal"/>
      <w:pStyle w:val="SlideNumber"/>
      <w:lvlText w:val="Slide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82D0A1E"/>
    <w:multiLevelType w:val="hybridMultilevel"/>
    <w:tmpl w:val="850E0C90"/>
    <w:lvl w:ilvl="0" w:tplc="0C3240D4">
      <w:numFmt w:val="bullet"/>
      <w:lvlText w:val="-"/>
      <w:lvlJc w:val="left"/>
      <w:pPr>
        <w:ind w:left="720" w:hanging="360"/>
      </w:pPr>
      <w:rPr>
        <w:rFonts w:ascii="Times New Roman" w:eastAsiaTheme="minorEastAsia"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2A693BBF"/>
    <w:multiLevelType w:val="multilevel"/>
    <w:tmpl w:val="5FDE6590"/>
    <w:lvl w:ilvl="0">
      <w:start w:val="1"/>
      <w:numFmt w:val="upperLetter"/>
      <w:pStyle w:val="Appendix"/>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right"/>
      <w:pPr>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0" w15:restartNumberingAfterBreak="0">
    <w:nsid w:val="2AEB425F"/>
    <w:multiLevelType w:val="hybridMultilevel"/>
    <w:tmpl w:val="F1C0FB58"/>
    <w:lvl w:ilvl="0" w:tplc="0409000F">
      <w:start w:val="1"/>
      <w:numFmt w:val="bullet"/>
      <w:pStyle w:val="ListContinue3"/>
      <w:lvlText w:val="-"/>
      <w:lvlJc w:val="left"/>
      <w:pPr>
        <w:ind w:left="1800" w:hanging="360"/>
      </w:pPr>
      <w:rPr>
        <w:rFonts w:ascii="Courier New" w:hAnsi="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2D886889"/>
    <w:multiLevelType w:val="multilevel"/>
    <w:tmpl w:val="AE52093C"/>
    <w:styleLink w:val="Bullet"/>
    <w:lvl w:ilvl="0">
      <w:start w:val="1"/>
      <w:numFmt w:val="none"/>
      <w:lvlText w:val="%1"/>
      <w:lvlJc w:val="left"/>
      <w:pPr>
        <w:tabs>
          <w:tab w:val="num" w:pos="720"/>
        </w:tabs>
        <w:ind w:left="1440" w:hanging="360"/>
      </w:pPr>
      <w:rPr>
        <w:rFonts w:ascii="Arial" w:hAnsi="Arial"/>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2DE60AB1"/>
    <w:multiLevelType w:val="hybridMultilevel"/>
    <w:tmpl w:val="AF5CE21A"/>
    <w:lvl w:ilvl="0" w:tplc="25163940">
      <w:start w:val="1"/>
      <w:numFmt w:val="bullet"/>
      <w:pStyle w:val="BodyLi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DF260AC"/>
    <w:multiLevelType w:val="hybridMultilevel"/>
    <w:tmpl w:val="50707062"/>
    <w:lvl w:ilvl="0" w:tplc="19D4599C">
      <w:start w:val="1"/>
      <w:numFmt w:val="bullet"/>
      <w:pStyle w:val="Tablecellleftbullet"/>
      <w:lvlText w:val=""/>
      <w:lvlJc w:val="left"/>
      <w:pPr>
        <w:ind w:left="792" w:hanging="360"/>
      </w:pPr>
      <w:rPr>
        <w:rFonts w:ascii="Symbol" w:hAnsi="Symbol" w:hint="default"/>
      </w:rPr>
    </w:lvl>
    <w:lvl w:ilvl="1" w:tplc="0D24A4AC">
      <w:start w:val="1"/>
      <w:numFmt w:val="bullet"/>
      <w:lvlText w:val="o"/>
      <w:lvlJc w:val="left"/>
      <w:pPr>
        <w:ind w:left="1512" w:hanging="360"/>
      </w:pPr>
      <w:rPr>
        <w:rFonts w:ascii="Courier New" w:hAnsi="Courier New" w:cs="Courier New" w:hint="default"/>
      </w:rPr>
    </w:lvl>
    <w:lvl w:ilvl="2" w:tplc="CFF476FC">
      <w:start w:val="1"/>
      <w:numFmt w:val="bullet"/>
      <w:lvlText w:val=""/>
      <w:lvlJc w:val="left"/>
      <w:pPr>
        <w:ind w:left="2232" w:hanging="360"/>
      </w:pPr>
      <w:rPr>
        <w:rFonts w:ascii="Wingdings" w:hAnsi="Wingdings" w:hint="default"/>
      </w:rPr>
    </w:lvl>
    <w:lvl w:ilvl="3" w:tplc="10FC17AC" w:tentative="1">
      <w:start w:val="1"/>
      <w:numFmt w:val="bullet"/>
      <w:lvlText w:val=""/>
      <w:lvlJc w:val="left"/>
      <w:pPr>
        <w:ind w:left="2952" w:hanging="360"/>
      </w:pPr>
      <w:rPr>
        <w:rFonts w:ascii="Symbol" w:hAnsi="Symbol" w:hint="default"/>
      </w:rPr>
    </w:lvl>
    <w:lvl w:ilvl="4" w:tplc="A672F576" w:tentative="1">
      <w:start w:val="1"/>
      <w:numFmt w:val="bullet"/>
      <w:lvlText w:val="o"/>
      <w:lvlJc w:val="left"/>
      <w:pPr>
        <w:ind w:left="3672" w:hanging="360"/>
      </w:pPr>
      <w:rPr>
        <w:rFonts w:ascii="Courier New" w:hAnsi="Courier New" w:cs="Courier New" w:hint="default"/>
      </w:rPr>
    </w:lvl>
    <w:lvl w:ilvl="5" w:tplc="4D5C2C2A" w:tentative="1">
      <w:start w:val="1"/>
      <w:numFmt w:val="bullet"/>
      <w:lvlText w:val=""/>
      <w:lvlJc w:val="left"/>
      <w:pPr>
        <w:ind w:left="4392" w:hanging="360"/>
      </w:pPr>
      <w:rPr>
        <w:rFonts w:ascii="Wingdings" w:hAnsi="Wingdings" w:hint="default"/>
      </w:rPr>
    </w:lvl>
    <w:lvl w:ilvl="6" w:tplc="9A7640C4" w:tentative="1">
      <w:start w:val="1"/>
      <w:numFmt w:val="bullet"/>
      <w:lvlText w:val=""/>
      <w:lvlJc w:val="left"/>
      <w:pPr>
        <w:ind w:left="5112" w:hanging="360"/>
      </w:pPr>
      <w:rPr>
        <w:rFonts w:ascii="Symbol" w:hAnsi="Symbol" w:hint="default"/>
      </w:rPr>
    </w:lvl>
    <w:lvl w:ilvl="7" w:tplc="10C83FAE" w:tentative="1">
      <w:start w:val="1"/>
      <w:numFmt w:val="bullet"/>
      <w:lvlText w:val="o"/>
      <w:lvlJc w:val="left"/>
      <w:pPr>
        <w:ind w:left="5832" w:hanging="360"/>
      </w:pPr>
      <w:rPr>
        <w:rFonts w:ascii="Courier New" w:hAnsi="Courier New" w:cs="Courier New" w:hint="default"/>
      </w:rPr>
    </w:lvl>
    <w:lvl w:ilvl="8" w:tplc="67C44D5A" w:tentative="1">
      <w:start w:val="1"/>
      <w:numFmt w:val="bullet"/>
      <w:lvlText w:val=""/>
      <w:lvlJc w:val="left"/>
      <w:pPr>
        <w:ind w:left="6552" w:hanging="360"/>
      </w:pPr>
      <w:rPr>
        <w:rFonts w:ascii="Wingdings" w:hAnsi="Wingdings" w:hint="default"/>
      </w:rPr>
    </w:lvl>
  </w:abstractNum>
  <w:abstractNum w:abstractNumId="44" w15:restartNumberingAfterBreak="0">
    <w:nsid w:val="2EA5288F"/>
    <w:multiLevelType w:val="hybridMultilevel"/>
    <w:tmpl w:val="592A2EAE"/>
    <w:lvl w:ilvl="0" w:tplc="16FC4782">
      <w:start w:val="1"/>
      <w:numFmt w:val="bullet"/>
      <w:pStyle w:val="bullet0"/>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2EC630E0"/>
    <w:multiLevelType w:val="hybridMultilevel"/>
    <w:tmpl w:val="94061F3C"/>
    <w:lvl w:ilvl="0" w:tplc="F2CC073A">
      <w:start w:val="1"/>
      <w:numFmt w:val="decimal"/>
      <w:lvlText w:val="%1."/>
      <w:lvlJc w:val="left"/>
      <w:pPr>
        <w:ind w:left="720" w:hanging="360"/>
      </w:pPr>
      <w:rPr>
        <w:rFonts w:hint="default"/>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0305BE8"/>
    <w:multiLevelType w:val="multilevel"/>
    <w:tmpl w:val="0E54FF8C"/>
    <w:styleLink w:val="Style3"/>
    <w:lvl w:ilvl="0">
      <w:start w:val="1"/>
      <w:numFmt w:val="decimal"/>
      <w:lvlText w:val="%1."/>
      <w:lvlJc w:val="left"/>
      <w:pPr>
        <w:ind w:left="2160" w:hanging="360"/>
      </w:pPr>
      <w:rPr>
        <w:rFonts w:hint="default"/>
      </w:rPr>
    </w:lvl>
    <w:lvl w:ilvl="1">
      <w:start w:val="1"/>
      <w:numFmt w:val="lowerLetter"/>
      <w:lvlText w:val="%2."/>
      <w:lvlJc w:val="left"/>
      <w:pPr>
        <w:ind w:left="2520" w:hanging="360"/>
      </w:pPr>
      <w:rPr>
        <w:rFonts w:hint="default"/>
      </w:rPr>
    </w:lvl>
    <w:lvl w:ilvl="2">
      <w:start w:val="1"/>
      <w:numFmt w:val="lowerRoman"/>
      <w:lvlText w:val="%3."/>
      <w:lvlJc w:val="right"/>
      <w:pPr>
        <w:ind w:left="3240" w:hanging="36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360"/>
      </w:pPr>
      <w:rPr>
        <w:rFonts w:hint="default"/>
      </w:rPr>
    </w:lvl>
    <w:lvl w:ilvl="6">
      <w:start w:val="1"/>
      <w:numFmt w:val="decimal"/>
      <w:lvlText w:val="%7."/>
      <w:lvlJc w:val="left"/>
      <w:pPr>
        <w:ind w:left="4320" w:hanging="360"/>
      </w:pPr>
      <w:rPr>
        <w:rFonts w:hint="default"/>
      </w:rPr>
    </w:lvl>
    <w:lvl w:ilvl="7">
      <w:start w:val="1"/>
      <w:numFmt w:val="lowerLetter"/>
      <w:lvlText w:val="%8."/>
      <w:lvlJc w:val="left"/>
      <w:pPr>
        <w:ind w:left="4680" w:hanging="360"/>
      </w:pPr>
      <w:rPr>
        <w:rFonts w:hint="default"/>
      </w:rPr>
    </w:lvl>
    <w:lvl w:ilvl="8">
      <w:start w:val="1"/>
      <w:numFmt w:val="lowerRoman"/>
      <w:lvlText w:val="%9."/>
      <w:lvlJc w:val="right"/>
      <w:pPr>
        <w:ind w:left="5400" w:hanging="360"/>
      </w:pPr>
      <w:rPr>
        <w:rFonts w:hint="default"/>
      </w:rPr>
    </w:lvl>
  </w:abstractNum>
  <w:abstractNum w:abstractNumId="47" w15:restartNumberingAfterBreak="0">
    <w:nsid w:val="32F2324F"/>
    <w:multiLevelType w:val="hybridMultilevel"/>
    <w:tmpl w:val="99C0D8E0"/>
    <w:lvl w:ilvl="0" w:tplc="84FAD86C">
      <w:start w:val="1"/>
      <w:numFmt w:val="decimal"/>
      <w:pStyle w:val="Head1"/>
      <w:lvlText w:val="%1."/>
      <w:lvlJc w:val="left"/>
      <w:pPr>
        <w:ind w:left="720" w:hanging="360"/>
      </w:pPr>
      <w:rPr>
        <w:i w:val="0"/>
        <w:iCs/>
      </w:rPr>
    </w:lvl>
    <w:lvl w:ilvl="1" w:tplc="04090019">
      <w:start w:val="1"/>
      <w:numFmt w:val="lowerLetter"/>
      <w:pStyle w:val="Header2B"/>
      <w:lvlText w:val="%2."/>
      <w:lvlJc w:val="left"/>
      <w:pPr>
        <w:ind w:left="1440" w:hanging="360"/>
      </w:pPr>
    </w:lvl>
    <w:lvl w:ilvl="2" w:tplc="0409001B" w:tentative="1">
      <w:start w:val="1"/>
      <w:numFmt w:val="lowerRoman"/>
      <w:pStyle w:val="Heading3a"/>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pStyle w:val="Head3"/>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5210140"/>
    <w:multiLevelType w:val="multilevel"/>
    <w:tmpl w:val="01C2D778"/>
    <w:styleLink w:val="List-abc"/>
    <w:lvl w:ilvl="0">
      <w:start w:val="1"/>
      <w:numFmt w:val="lowerLetter"/>
      <w:lvlText w:val="%1."/>
      <w:lvlJc w:val="left"/>
      <w:pPr>
        <w:ind w:left="720" w:hanging="720"/>
      </w:pPr>
      <w:rPr>
        <w:rFonts w:ascii="Calibri" w:hAnsi="Calibri" w:cs="Times New Roman" w:hint="default"/>
        <w:b w:val="0"/>
        <w:bCs w:val="0"/>
        <w:i w:val="0"/>
        <w:iCs w:val="0"/>
        <w:caps w:val="0"/>
        <w:strike w:val="0"/>
        <w:dstrike w:val="0"/>
        <w:vanish w:val="0"/>
        <w:color w:val="auto"/>
        <w:spacing w:val="0"/>
        <w:kern w:val="0"/>
        <w:position w:val="0"/>
        <w:sz w:val="1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decimal"/>
      <w:lvlText w:val="%1.%2."/>
      <w:lvlJc w:val="left"/>
      <w:pPr>
        <w:tabs>
          <w:tab w:val="num" w:pos="1080"/>
        </w:tabs>
        <w:ind w:left="1080" w:hanging="1080"/>
      </w:pPr>
      <w:rPr>
        <w:rFonts w:cs="Times New Roman" w:hint="default"/>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tabs>
          <w:tab w:val="num" w:pos="1080"/>
        </w:tabs>
        <w:ind w:left="1440" w:hanging="1440"/>
      </w:pPr>
      <w:rPr>
        <w:rFonts w:cs="Times New Roman" w:hint="default"/>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3">
      <w:start w:val="1"/>
      <w:numFmt w:val="decimal"/>
      <w:lvlText w:val="%1.%2.%3.%4."/>
      <w:lvlJc w:val="left"/>
      <w:pPr>
        <w:tabs>
          <w:tab w:val="num" w:pos="1440"/>
        </w:tabs>
        <w:ind w:left="1440" w:hanging="1440"/>
      </w:pPr>
      <w:rPr>
        <w:rFonts w:cs="Times New Roman" w:hint="default"/>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4">
      <w:start w:val="1"/>
      <w:numFmt w:val="decimal"/>
      <w:lvlText w:val="%1.%2.%3.%4.%5."/>
      <w:lvlJc w:val="left"/>
      <w:pPr>
        <w:tabs>
          <w:tab w:val="num" w:pos="1800"/>
        </w:tabs>
        <w:ind w:left="720" w:hanging="720"/>
      </w:pPr>
      <w:rPr>
        <w:rFonts w:cs="Times New Roman" w:hint="default"/>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5">
      <w:start w:val="1"/>
      <w:numFmt w:val="decimal"/>
      <w:lvlText w:val="%1.%2.%3.%4.%5.%6."/>
      <w:lvlJc w:val="left"/>
      <w:pPr>
        <w:tabs>
          <w:tab w:val="num" w:pos="2160"/>
        </w:tabs>
        <w:ind w:left="720" w:hanging="720"/>
      </w:pPr>
      <w:rPr>
        <w:rFonts w:cs="Times New Roman" w:hint="default"/>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6">
      <w:start w:val="1"/>
      <w:numFmt w:val="decimal"/>
      <w:lvlText w:val="%1.%2.%3.%4.%5.%6.%7."/>
      <w:lvlJc w:val="left"/>
      <w:pPr>
        <w:tabs>
          <w:tab w:val="num" w:pos="2520"/>
        </w:tabs>
        <w:ind w:left="720" w:hanging="720"/>
      </w:pPr>
      <w:rPr>
        <w:rFonts w:asciiTheme="majorHAnsi" w:hAnsiTheme="majorHAnsi" w:cs="Times New Roman" w:hint="default"/>
        <w:b/>
        <w:bCs w:val="0"/>
        <w:i w:val="0"/>
        <w:iCs w:val="0"/>
        <w:caps w:val="0"/>
        <w:smallCaps w:val="0"/>
        <w:strike w:val="0"/>
        <w:dstrike w:val="0"/>
        <w:snapToGrid w:val="0"/>
        <w:vanish w:val="0"/>
        <w:color w:val="000000"/>
        <w:spacing w:val="0"/>
        <w:w w:val="0"/>
        <w:kern w:val="0"/>
        <w:position w:val="0"/>
        <w:szCs w:val="0"/>
        <w:u w:val="none"/>
        <w:vertAlign w:val="baseline"/>
        <w:em w:val="none"/>
      </w:rPr>
    </w:lvl>
    <w:lvl w:ilvl="7">
      <w:start w:val="1"/>
      <w:numFmt w:val="decimal"/>
      <w:lvlText w:val="%1.%2.%3.%4.%5.%6.%7.%8."/>
      <w:lvlJc w:val="left"/>
      <w:pPr>
        <w:tabs>
          <w:tab w:val="num" w:pos="2880"/>
        </w:tabs>
        <w:ind w:left="720" w:hanging="720"/>
      </w:pPr>
      <w:rPr>
        <w:rFonts w:asciiTheme="majorHAnsi" w:hAnsiTheme="majorHAnsi" w:hint="default"/>
      </w:rPr>
    </w:lvl>
    <w:lvl w:ilvl="8">
      <w:start w:val="1"/>
      <w:numFmt w:val="decimal"/>
      <w:lvlText w:val="%1.%2.%3.%4.%5.%6.%7.%8.%9."/>
      <w:lvlJc w:val="left"/>
      <w:pPr>
        <w:tabs>
          <w:tab w:val="num" w:pos="3240"/>
        </w:tabs>
        <w:ind w:left="720" w:hanging="720"/>
      </w:pPr>
      <w:rPr>
        <w:rFonts w:asciiTheme="majorHAnsi" w:hAnsiTheme="majorHAnsi" w:hint="default"/>
      </w:rPr>
    </w:lvl>
  </w:abstractNum>
  <w:abstractNum w:abstractNumId="49" w15:restartNumberingAfterBreak="0">
    <w:nsid w:val="35775F2C"/>
    <w:multiLevelType w:val="multilevel"/>
    <w:tmpl w:val="AEB6EE16"/>
    <w:lvl w:ilvl="0">
      <w:start w:val="1"/>
      <w:numFmt w:val="decimal"/>
      <w:pStyle w:val="Head10"/>
      <w:lvlText w:val="%1."/>
      <w:lvlJc w:val="left"/>
      <w:pPr>
        <w:tabs>
          <w:tab w:val="num" w:pos="720"/>
        </w:tabs>
        <w:ind w:left="720" w:hanging="720"/>
      </w:pPr>
      <w:rPr>
        <w:rFonts w:cs="Times New Roman" w:hint="default"/>
      </w:rPr>
    </w:lvl>
    <w:lvl w:ilvl="1">
      <w:start w:val="1"/>
      <w:numFmt w:val="decimal"/>
      <w:pStyle w:val="Head2"/>
      <w:lvlText w:val="%1.%2."/>
      <w:lvlJc w:val="left"/>
      <w:pPr>
        <w:tabs>
          <w:tab w:val="num" w:pos="720"/>
        </w:tabs>
        <w:ind w:left="720" w:hanging="720"/>
      </w:pPr>
      <w:rPr>
        <w:rFonts w:ascii="Arial" w:hAnsi="Arial" w:cs="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30"/>
      <w:lvlText w:val="%1.%2.%3."/>
      <w:lvlJc w:val="left"/>
      <w:pPr>
        <w:tabs>
          <w:tab w:val="num" w:pos="1080"/>
        </w:tabs>
        <w:ind w:left="720" w:hanging="720"/>
      </w:pPr>
      <w:rPr>
        <w:rFonts w:ascii="Arial" w:hAnsi="Arial" w:cs="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4"/>
      <w:lvlText w:val="%1.%2.%3.%4."/>
      <w:lvlJc w:val="left"/>
      <w:pPr>
        <w:tabs>
          <w:tab w:val="num" w:pos="2520"/>
        </w:tabs>
        <w:ind w:left="1800" w:hanging="720"/>
      </w:pPr>
      <w:rPr>
        <w:rFonts w:cs="Times New Roman" w:hint="default"/>
      </w:rPr>
    </w:lvl>
    <w:lvl w:ilvl="4">
      <w:start w:val="1"/>
      <w:numFmt w:val="decimal"/>
      <w:lvlText w:val="%1.%2.%3.%4.%5."/>
      <w:lvlJc w:val="left"/>
      <w:pPr>
        <w:tabs>
          <w:tab w:val="num" w:pos="3600"/>
        </w:tabs>
        <w:ind w:left="2232" w:hanging="792"/>
      </w:pPr>
      <w:rPr>
        <w:rFonts w:cs="Times New Roman" w:hint="default"/>
      </w:rPr>
    </w:lvl>
    <w:lvl w:ilvl="5">
      <w:start w:val="1"/>
      <w:numFmt w:val="decimal"/>
      <w:lvlText w:val="%1.%2.%3.%4.%5.%6."/>
      <w:lvlJc w:val="left"/>
      <w:pPr>
        <w:tabs>
          <w:tab w:val="num" w:pos="4320"/>
        </w:tabs>
        <w:ind w:left="2736" w:hanging="936"/>
      </w:pPr>
      <w:rPr>
        <w:rFonts w:cs="Times New Roman" w:hint="default"/>
      </w:rPr>
    </w:lvl>
    <w:lvl w:ilvl="6">
      <w:start w:val="1"/>
      <w:numFmt w:val="decimal"/>
      <w:lvlText w:val="%1.%2.%3.%4.%5.%6.%7."/>
      <w:lvlJc w:val="left"/>
      <w:pPr>
        <w:tabs>
          <w:tab w:val="num" w:pos="5040"/>
        </w:tabs>
        <w:ind w:left="3240" w:hanging="1080"/>
      </w:pPr>
      <w:rPr>
        <w:rFonts w:cs="Times New Roman" w:hint="default"/>
      </w:rPr>
    </w:lvl>
    <w:lvl w:ilvl="7">
      <w:start w:val="1"/>
      <w:numFmt w:val="decimal"/>
      <w:lvlText w:val="%1.%2.%3.%4.%5.%6.%7.%8."/>
      <w:lvlJc w:val="left"/>
      <w:pPr>
        <w:tabs>
          <w:tab w:val="num" w:pos="5760"/>
        </w:tabs>
        <w:ind w:left="3744" w:hanging="1224"/>
      </w:pPr>
      <w:rPr>
        <w:rFonts w:cs="Times New Roman" w:hint="default"/>
      </w:rPr>
    </w:lvl>
    <w:lvl w:ilvl="8">
      <w:start w:val="1"/>
      <w:numFmt w:val="decimal"/>
      <w:lvlText w:val="%1.%2.%3.%4.%5.%6.%7.%8.%9."/>
      <w:lvlJc w:val="left"/>
      <w:pPr>
        <w:tabs>
          <w:tab w:val="num" w:pos="6480"/>
        </w:tabs>
        <w:ind w:left="4320" w:hanging="1440"/>
      </w:pPr>
      <w:rPr>
        <w:rFonts w:cs="Times New Roman" w:hint="default"/>
      </w:rPr>
    </w:lvl>
  </w:abstractNum>
  <w:abstractNum w:abstractNumId="50" w15:restartNumberingAfterBreak="0">
    <w:nsid w:val="35D31CF7"/>
    <w:multiLevelType w:val="multilevel"/>
    <w:tmpl w:val="BD4EDF3E"/>
    <w:styleLink w:val="BodyBulletthreelevels"/>
    <w:lvl w:ilvl="0">
      <w:start w:val="1"/>
      <w:numFmt w:val="bullet"/>
      <w:pStyle w:val="BodyBullet1-Level1"/>
      <w:lvlText w:val=""/>
      <w:lvlJc w:val="left"/>
      <w:pPr>
        <w:ind w:left="720" w:hanging="360"/>
      </w:pPr>
      <w:rPr>
        <w:rFonts w:ascii="Symbol" w:hAnsi="Symbol" w:hint="default"/>
      </w:rPr>
    </w:lvl>
    <w:lvl w:ilvl="1">
      <w:start w:val="1"/>
      <w:numFmt w:val="bullet"/>
      <w:lvlText w:val="o"/>
      <w:lvlJc w:val="left"/>
      <w:pPr>
        <w:ind w:left="1080" w:hanging="360"/>
      </w:pPr>
      <w:rPr>
        <w:rFonts w:ascii="Courier New" w:hAnsi="Courier New"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o"/>
      <w:lvlJc w:val="left"/>
      <w:pPr>
        <w:ind w:left="2160" w:hanging="360"/>
      </w:pPr>
      <w:rPr>
        <w:rFonts w:ascii="Courier New" w:hAnsi="Courier New"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Symbol" w:hAnsi="Symbol" w:hint="default"/>
      </w:rPr>
    </w:lvl>
    <w:lvl w:ilvl="7">
      <w:start w:val="1"/>
      <w:numFmt w:val="bullet"/>
      <w:lvlText w:val="o"/>
      <w:lvlJc w:val="left"/>
      <w:pPr>
        <w:ind w:left="3240" w:hanging="360"/>
      </w:pPr>
      <w:rPr>
        <w:rFonts w:ascii="Courier New" w:hAnsi="Courier New" w:cs="Courier New" w:hint="default"/>
      </w:rPr>
    </w:lvl>
    <w:lvl w:ilvl="8">
      <w:start w:val="1"/>
      <w:numFmt w:val="bullet"/>
      <w:lvlText w:val=""/>
      <w:lvlJc w:val="left"/>
      <w:pPr>
        <w:ind w:left="3600" w:hanging="360"/>
      </w:pPr>
      <w:rPr>
        <w:rFonts w:ascii="Wingdings" w:hAnsi="Wingdings" w:hint="default"/>
      </w:rPr>
    </w:lvl>
  </w:abstractNum>
  <w:abstractNum w:abstractNumId="51" w15:restartNumberingAfterBreak="0">
    <w:nsid w:val="35FA72A0"/>
    <w:multiLevelType w:val="hybridMultilevel"/>
    <w:tmpl w:val="41F85718"/>
    <w:lvl w:ilvl="0" w:tplc="FFFFFFFF">
      <w:start w:val="1"/>
      <w:numFmt w:val="bullet"/>
      <w:pStyle w:val="BodyBullet5-Level1"/>
      <w:lvlText w:val=""/>
      <w:lvlJc w:val="left"/>
      <w:pPr>
        <w:ind w:left="2520" w:hanging="360"/>
      </w:pPr>
      <w:rPr>
        <w:rFonts w:ascii="Symbol" w:hAnsi="Symbol"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52" w15:restartNumberingAfterBreak="0">
    <w:nsid w:val="36215533"/>
    <w:multiLevelType w:val="hybridMultilevel"/>
    <w:tmpl w:val="F60CC762"/>
    <w:lvl w:ilvl="0" w:tplc="9C74B22C">
      <w:start w:val="1"/>
      <w:numFmt w:val="decimal"/>
      <w:pStyle w:val="List1-a"/>
      <w:lvlText w:val="%1."/>
      <w:lvlJc w:val="left"/>
      <w:pPr>
        <w:ind w:left="360" w:firstLine="0"/>
      </w:pPr>
      <w:rPr>
        <w:rFonts w:cs="Times New Roman"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53" w15:restartNumberingAfterBreak="0">
    <w:nsid w:val="367850FB"/>
    <w:multiLevelType w:val="hybridMultilevel"/>
    <w:tmpl w:val="C452F692"/>
    <w:lvl w:ilvl="0" w:tplc="9550B73A">
      <w:start w:val="1"/>
      <w:numFmt w:val="bullet"/>
      <w:pStyle w:val="BulletList"/>
      <w:lvlText w:val=""/>
      <w:lvlJc w:val="left"/>
      <w:pPr>
        <w:ind w:left="1080" w:hanging="360"/>
      </w:pPr>
      <w:rPr>
        <w:rFonts w:ascii="Symbol" w:hAnsi="Symbol" w:hint="default"/>
      </w:rPr>
    </w:lvl>
    <w:lvl w:ilvl="1" w:tplc="C740590E" w:tentative="1">
      <w:start w:val="1"/>
      <w:numFmt w:val="bullet"/>
      <w:lvlText w:val="o"/>
      <w:lvlJc w:val="left"/>
      <w:pPr>
        <w:ind w:left="1800" w:hanging="360"/>
      </w:pPr>
      <w:rPr>
        <w:rFonts w:ascii="Courier New" w:hAnsi="Courier New" w:cs="Courier New" w:hint="default"/>
      </w:rPr>
    </w:lvl>
    <w:lvl w:ilvl="2" w:tplc="C900853E" w:tentative="1">
      <w:start w:val="1"/>
      <w:numFmt w:val="bullet"/>
      <w:lvlText w:val=""/>
      <w:lvlJc w:val="left"/>
      <w:pPr>
        <w:ind w:left="2520" w:hanging="360"/>
      </w:pPr>
      <w:rPr>
        <w:rFonts w:ascii="Wingdings" w:hAnsi="Wingdings" w:hint="default"/>
      </w:rPr>
    </w:lvl>
    <w:lvl w:ilvl="3" w:tplc="22905BC4" w:tentative="1">
      <w:start w:val="1"/>
      <w:numFmt w:val="bullet"/>
      <w:lvlText w:val=""/>
      <w:lvlJc w:val="left"/>
      <w:pPr>
        <w:ind w:left="3240" w:hanging="360"/>
      </w:pPr>
      <w:rPr>
        <w:rFonts w:ascii="Symbol" w:hAnsi="Symbol" w:hint="default"/>
      </w:rPr>
    </w:lvl>
    <w:lvl w:ilvl="4" w:tplc="E2264878" w:tentative="1">
      <w:start w:val="1"/>
      <w:numFmt w:val="bullet"/>
      <w:lvlText w:val="o"/>
      <w:lvlJc w:val="left"/>
      <w:pPr>
        <w:ind w:left="3960" w:hanging="360"/>
      </w:pPr>
      <w:rPr>
        <w:rFonts w:ascii="Courier New" w:hAnsi="Courier New" w:cs="Courier New" w:hint="default"/>
      </w:rPr>
    </w:lvl>
    <w:lvl w:ilvl="5" w:tplc="83A0F5AC" w:tentative="1">
      <w:start w:val="1"/>
      <w:numFmt w:val="bullet"/>
      <w:lvlText w:val=""/>
      <w:lvlJc w:val="left"/>
      <w:pPr>
        <w:ind w:left="4680" w:hanging="360"/>
      </w:pPr>
      <w:rPr>
        <w:rFonts w:ascii="Wingdings" w:hAnsi="Wingdings" w:hint="default"/>
      </w:rPr>
    </w:lvl>
    <w:lvl w:ilvl="6" w:tplc="55E49EB0" w:tentative="1">
      <w:start w:val="1"/>
      <w:numFmt w:val="bullet"/>
      <w:lvlText w:val=""/>
      <w:lvlJc w:val="left"/>
      <w:pPr>
        <w:ind w:left="5400" w:hanging="360"/>
      </w:pPr>
      <w:rPr>
        <w:rFonts w:ascii="Symbol" w:hAnsi="Symbol" w:hint="default"/>
      </w:rPr>
    </w:lvl>
    <w:lvl w:ilvl="7" w:tplc="63B6AFB0" w:tentative="1">
      <w:start w:val="1"/>
      <w:numFmt w:val="bullet"/>
      <w:lvlText w:val="o"/>
      <w:lvlJc w:val="left"/>
      <w:pPr>
        <w:ind w:left="6120" w:hanging="360"/>
      </w:pPr>
      <w:rPr>
        <w:rFonts w:ascii="Courier New" w:hAnsi="Courier New" w:cs="Courier New" w:hint="default"/>
      </w:rPr>
    </w:lvl>
    <w:lvl w:ilvl="8" w:tplc="82C439FC" w:tentative="1">
      <w:start w:val="1"/>
      <w:numFmt w:val="bullet"/>
      <w:lvlText w:val=""/>
      <w:lvlJc w:val="left"/>
      <w:pPr>
        <w:ind w:left="6840" w:hanging="360"/>
      </w:pPr>
      <w:rPr>
        <w:rFonts w:ascii="Wingdings" w:hAnsi="Wingdings" w:hint="default"/>
      </w:rPr>
    </w:lvl>
  </w:abstractNum>
  <w:abstractNum w:abstractNumId="54" w15:restartNumberingAfterBreak="0">
    <w:nsid w:val="380609B1"/>
    <w:multiLevelType w:val="hybridMultilevel"/>
    <w:tmpl w:val="0C3A5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8112366"/>
    <w:multiLevelType w:val="hybridMultilevel"/>
    <w:tmpl w:val="D43489A6"/>
    <w:lvl w:ilvl="0" w:tplc="8F9E45B2">
      <w:start w:val="1"/>
      <w:numFmt w:val="bullet"/>
      <w:pStyle w:val="Bullets"/>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1B">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56" w15:restartNumberingAfterBreak="0">
    <w:nsid w:val="38A97D69"/>
    <w:multiLevelType w:val="hybridMultilevel"/>
    <w:tmpl w:val="5808BBC4"/>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7" w15:restartNumberingAfterBreak="0">
    <w:nsid w:val="38B07406"/>
    <w:multiLevelType w:val="multilevel"/>
    <w:tmpl w:val="349C91CC"/>
    <w:lvl w:ilvl="0">
      <w:start w:val="1"/>
      <w:numFmt w:val="decimal"/>
      <w:lvlText w:val="%1."/>
      <w:lvlJc w:val="left"/>
      <w:pPr>
        <w:ind w:left="720" w:hanging="360"/>
      </w:pPr>
      <w:rPr>
        <w:rFonts w:ascii="Calibri" w:hAnsi="Calibri" w:cs="Times New Roman" w:hint="default"/>
        <w:b w:val="0"/>
        <w:bCs w:val="0"/>
        <w:i w:val="0"/>
        <w:iCs w:val="0"/>
        <w:caps w:val="0"/>
        <w:strike w:val="0"/>
        <w:dstrike w:val="0"/>
        <w:outline w:val="0"/>
        <w:shadow w:val="0"/>
        <w:emboss w:val="0"/>
        <w:imprint w:val="0"/>
        <w:vanish w:val="0"/>
        <w:color w:val="000000"/>
        <w:spacing w:val="0"/>
        <w:kern w:val="0"/>
        <w:position w:val="0"/>
        <w:sz w:val="18"/>
        <w:u w:val="none"/>
        <w:effect w:val="none"/>
        <w:vertAlign w:val="baseline"/>
        <w:em w:val="none"/>
        <w14:ligatures w14:val="none"/>
        <w14:numForm w14:val="default"/>
        <w14:numSpacing w14:val="default"/>
        <w14:stylisticSets/>
        <w14:cntxtAlts w14:val="0"/>
      </w:rPr>
    </w:lvl>
    <w:lvl w:ilvl="1">
      <w:start w:val="1"/>
      <w:numFmt w:val="lowerLetter"/>
      <w:lvlText w:val="%2."/>
      <w:lvlJc w:val="left"/>
      <w:pPr>
        <w:tabs>
          <w:tab w:val="num" w:pos="1080"/>
        </w:tabs>
        <w:ind w:left="1080" w:hanging="360"/>
      </w:pPr>
      <w:rPr>
        <w:rFonts w:cs="Times New Roman" w:hint="default"/>
      </w:rPr>
    </w:lvl>
    <w:lvl w:ilvl="2">
      <w:start w:val="1"/>
      <w:numFmt w:val="lowerRoman"/>
      <w:lvlText w:val="%3."/>
      <w:lvlJc w:val="right"/>
      <w:pPr>
        <w:tabs>
          <w:tab w:val="num" w:pos="1440"/>
        </w:tabs>
        <w:ind w:left="1440" w:hanging="360"/>
      </w:pPr>
      <w:rPr>
        <w:rFonts w:cs="Times New Roman" w:hint="default"/>
      </w:rPr>
    </w:lvl>
    <w:lvl w:ilvl="3">
      <w:start w:val="1"/>
      <w:numFmt w:val="decimal"/>
      <w:lvlRestart w:val="0"/>
      <w:lvlText w:val="%4."/>
      <w:lvlJc w:val="left"/>
      <w:pPr>
        <w:tabs>
          <w:tab w:val="num" w:pos="1800"/>
        </w:tabs>
        <w:ind w:left="1800" w:hanging="360"/>
      </w:pPr>
      <w:rPr>
        <w:rFonts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4">
      <w:start w:val="1"/>
      <w:numFmt w:val="lowerLetter"/>
      <w:lvlText w:val="%5."/>
      <w:lvlJc w:val="left"/>
      <w:pPr>
        <w:tabs>
          <w:tab w:val="num" w:pos="2160"/>
        </w:tabs>
        <w:ind w:left="2160" w:hanging="360"/>
      </w:pPr>
      <w:rPr>
        <w:rFonts w:cs="Times New Roman" w:hint="default"/>
      </w:rPr>
    </w:lvl>
    <w:lvl w:ilvl="5">
      <w:start w:val="1"/>
      <w:numFmt w:val="lowerRoman"/>
      <w:lvlText w:val="%6."/>
      <w:lvlJc w:val="right"/>
      <w:pPr>
        <w:tabs>
          <w:tab w:val="num" w:pos="2520"/>
        </w:tabs>
        <w:ind w:left="2520" w:hanging="360"/>
      </w:pPr>
      <w:rPr>
        <w:rFonts w:cs="Times New Roman" w:hint="default"/>
      </w:rPr>
    </w:lvl>
    <w:lvl w:ilvl="6">
      <w:start w:val="1"/>
      <w:numFmt w:val="decimal"/>
      <w:lvlText w:val="%7."/>
      <w:lvlJc w:val="left"/>
      <w:pPr>
        <w:tabs>
          <w:tab w:val="num" w:pos="2880"/>
        </w:tabs>
        <w:ind w:left="2880" w:hanging="360"/>
      </w:pPr>
      <w:rPr>
        <w:rFonts w:cs="Times New Roman" w:hint="default"/>
      </w:rPr>
    </w:lvl>
    <w:lvl w:ilvl="7">
      <w:start w:val="1"/>
      <w:numFmt w:val="lowerLetter"/>
      <w:lvlText w:val="%8."/>
      <w:lvlJc w:val="left"/>
      <w:pPr>
        <w:tabs>
          <w:tab w:val="num" w:pos="3240"/>
        </w:tabs>
        <w:ind w:left="3240" w:hanging="360"/>
      </w:pPr>
      <w:rPr>
        <w:rFonts w:cs="Times New Roman" w:hint="default"/>
      </w:rPr>
    </w:lvl>
    <w:lvl w:ilvl="8">
      <w:start w:val="1"/>
      <w:numFmt w:val="lowerRoman"/>
      <w:lvlText w:val="%9."/>
      <w:lvlJc w:val="right"/>
      <w:pPr>
        <w:tabs>
          <w:tab w:val="num" w:pos="3600"/>
        </w:tabs>
        <w:ind w:left="3600" w:hanging="360"/>
      </w:pPr>
      <w:rPr>
        <w:rFonts w:cs="Times New Roman" w:hint="default"/>
      </w:rPr>
    </w:lvl>
  </w:abstractNum>
  <w:abstractNum w:abstractNumId="58" w15:restartNumberingAfterBreak="0">
    <w:nsid w:val="395F3328"/>
    <w:multiLevelType w:val="multilevel"/>
    <w:tmpl w:val="349C91CC"/>
    <w:lvl w:ilvl="0">
      <w:start w:val="1"/>
      <w:numFmt w:val="decimal"/>
      <w:lvlText w:val="%1."/>
      <w:lvlJc w:val="left"/>
      <w:pPr>
        <w:ind w:left="720" w:hanging="360"/>
      </w:pPr>
      <w:rPr>
        <w:rFonts w:ascii="Calibri" w:hAnsi="Calibri" w:cs="Times New Roman" w:hint="default"/>
        <w:b w:val="0"/>
        <w:bCs w:val="0"/>
        <w:i w:val="0"/>
        <w:iCs w:val="0"/>
        <w:caps w:val="0"/>
        <w:strike w:val="0"/>
        <w:dstrike w:val="0"/>
        <w:outline w:val="0"/>
        <w:shadow w:val="0"/>
        <w:emboss w:val="0"/>
        <w:imprint w:val="0"/>
        <w:vanish w:val="0"/>
        <w:color w:val="000000"/>
        <w:spacing w:val="0"/>
        <w:kern w:val="0"/>
        <w:position w:val="0"/>
        <w:sz w:val="18"/>
        <w:u w:val="none"/>
        <w:effect w:val="none"/>
        <w:vertAlign w:val="baseline"/>
        <w:em w:val="none"/>
        <w14:ligatures w14:val="none"/>
        <w14:numForm w14:val="default"/>
        <w14:numSpacing w14:val="default"/>
        <w14:stylisticSets/>
        <w14:cntxtAlts w14:val="0"/>
      </w:rPr>
    </w:lvl>
    <w:lvl w:ilvl="1">
      <w:start w:val="1"/>
      <w:numFmt w:val="lowerLetter"/>
      <w:lvlText w:val="%2."/>
      <w:lvlJc w:val="left"/>
      <w:pPr>
        <w:tabs>
          <w:tab w:val="num" w:pos="1080"/>
        </w:tabs>
        <w:ind w:left="1080" w:hanging="360"/>
      </w:pPr>
      <w:rPr>
        <w:rFonts w:cs="Times New Roman" w:hint="default"/>
      </w:rPr>
    </w:lvl>
    <w:lvl w:ilvl="2">
      <w:start w:val="1"/>
      <w:numFmt w:val="lowerRoman"/>
      <w:lvlText w:val="%3."/>
      <w:lvlJc w:val="right"/>
      <w:pPr>
        <w:tabs>
          <w:tab w:val="num" w:pos="1440"/>
        </w:tabs>
        <w:ind w:left="1440" w:hanging="360"/>
      </w:pPr>
      <w:rPr>
        <w:rFonts w:cs="Times New Roman" w:hint="default"/>
      </w:rPr>
    </w:lvl>
    <w:lvl w:ilvl="3">
      <w:start w:val="1"/>
      <w:numFmt w:val="decimal"/>
      <w:lvlRestart w:val="0"/>
      <w:lvlText w:val="%4."/>
      <w:lvlJc w:val="left"/>
      <w:pPr>
        <w:tabs>
          <w:tab w:val="num" w:pos="1800"/>
        </w:tabs>
        <w:ind w:left="1800" w:hanging="360"/>
      </w:pPr>
      <w:rPr>
        <w:rFonts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4">
      <w:start w:val="1"/>
      <w:numFmt w:val="lowerLetter"/>
      <w:lvlText w:val="%5."/>
      <w:lvlJc w:val="left"/>
      <w:pPr>
        <w:tabs>
          <w:tab w:val="num" w:pos="2160"/>
        </w:tabs>
        <w:ind w:left="2160" w:hanging="360"/>
      </w:pPr>
      <w:rPr>
        <w:rFonts w:cs="Times New Roman" w:hint="default"/>
      </w:rPr>
    </w:lvl>
    <w:lvl w:ilvl="5">
      <w:start w:val="1"/>
      <w:numFmt w:val="lowerRoman"/>
      <w:lvlText w:val="%6."/>
      <w:lvlJc w:val="right"/>
      <w:pPr>
        <w:tabs>
          <w:tab w:val="num" w:pos="2520"/>
        </w:tabs>
        <w:ind w:left="2520" w:hanging="360"/>
      </w:pPr>
      <w:rPr>
        <w:rFonts w:cs="Times New Roman" w:hint="default"/>
      </w:rPr>
    </w:lvl>
    <w:lvl w:ilvl="6">
      <w:start w:val="1"/>
      <w:numFmt w:val="decimal"/>
      <w:lvlText w:val="%7."/>
      <w:lvlJc w:val="left"/>
      <w:pPr>
        <w:tabs>
          <w:tab w:val="num" w:pos="2880"/>
        </w:tabs>
        <w:ind w:left="2880" w:hanging="360"/>
      </w:pPr>
      <w:rPr>
        <w:rFonts w:cs="Times New Roman" w:hint="default"/>
      </w:rPr>
    </w:lvl>
    <w:lvl w:ilvl="7">
      <w:start w:val="1"/>
      <w:numFmt w:val="lowerLetter"/>
      <w:lvlText w:val="%8."/>
      <w:lvlJc w:val="left"/>
      <w:pPr>
        <w:tabs>
          <w:tab w:val="num" w:pos="3240"/>
        </w:tabs>
        <w:ind w:left="3240" w:hanging="360"/>
      </w:pPr>
      <w:rPr>
        <w:rFonts w:cs="Times New Roman" w:hint="default"/>
      </w:rPr>
    </w:lvl>
    <w:lvl w:ilvl="8">
      <w:start w:val="1"/>
      <w:numFmt w:val="lowerRoman"/>
      <w:lvlText w:val="%9."/>
      <w:lvlJc w:val="right"/>
      <w:pPr>
        <w:tabs>
          <w:tab w:val="num" w:pos="3600"/>
        </w:tabs>
        <w:ind w:left="3600" w:hanging="360"/>
      </w:pPr>
      <w:rPr>
        <w:rFonts w:cs="Times New Roman" w:hint="default"/>
      </w:rPr>
    </w:lvl>
  </w:abstractNum>
  <w:abstractNum w:abstractNumId="59" w15:restartNumberingAfterBreak="0">
    <w:nsid w:val="39FB0CBC"/>
    <w:multiLevelType w:val="multilevel"/>
    <w:tmpl w:val="E780AAFC"/>
    <w:lvl w:ilvl="0">
      <w:start w:val="1"/>
      <w:numFmt w:val="bullet"/>
      <w:pStyle w:val="TableCellLeftBullet0"/>
      <w:lvlText w:val=""/>
      <w:lvlJc w:val="left"/>
      <w:pPr>
        <w:tabs>
          <w:tab w:val="num" w:pos="720"/>
        </w:tabs>
        <w:ind w:left="720" w:hanging="360"/>
      </w:pPr>
      <w:rPr>
        <w:rFonts w:ascii="Symbol" w:hAnsi="Symbol" w:hint="default"/>
      </w:rPr>
    </w:lvl>
    <w:lvl w:ilvl="1">
      <w:start w:val="1"/>
      <w:numFmt w:val="bullet"/>
      <w:pStyle w:val="TableCellLeftBulletIndented"/>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3DE527FF"/>
    <w:multiLevelType w:val="hybridMultilevel"/>
    <w:tmpl w:val="6B5ADDC2"/>
    <w:lvl w:ilvl="0" w:tplc="04090001">
      <w:start w:val="1"/>
      <w:numFmt w:val="bullet"/>
      <w:pStyle w:val="BodyBullet2-Level1"/>
      <w:lvlText w:val="o"/>
      <w:lvlJc w:val="left"/>
      <w:pPr>
        <w:ind w:left="108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1" w15:restartNumberingAfterBreak="0">
    <w:nsid w:val="412572AA"/>
    <w:multiLevelType w:val="hybridMultilevel"/>
    <w:tmpl w:val="4C04B2D4"/>
    <w:lvl w:ilvl="0" w:tplc="0409000F">
      <w:start w:val="1"/>
      <w:numFmt w:val="bullet"/>
      <w:lvlText w:val=""/>
      <w:lvlJc w:val="left"/>
      <w:pPr>
        <w:ind w:left="720" w:hanging="360"/>
      </w:pPr>
      <w:rPr>
        <w:rFonts w:ascii="Symbol" w:hAnsi="Symbol" w:hint="default"/>
      </w:rPr>
    </w:lvl>
    <w:lvl w:ilvl="1" w:tplc="04090001"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pStyle w:val="CaptionTable"/>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1B3258A"/>
    <w:multiLevelType w:val="hybridMultilevel"/>
    <w:tmpl w:val="AC6AD430"/>
    <w:lvl w:ilvl="0" w:tplc="EBE2E5F4">
      <w:start w:val="1"/>
      <w:numFmt w:val="lowerLetter"/>
      <w:pStyle w:val="BodyLetterLower6"/>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3" w15:restartNumberingAfterBreak="0">
    <w:nsid w:val="41C31F3D"/>
    <w:multiLevelType w:val="hybridMultilevel"/>
    <w:tmpl w:val="9A7E5D9A"/>
    <w:lvl w:ilvl="0" w:tplc="94E21F60">
      <w:start w:val="1"/>
      <w:numFmt w:val="upperLetter"/>
      <w:pStyle w:val="BodyLetterCap1"/>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1DD0601"/>
    <w:multiLevelType w:val="hybridMultilevel"/>
    <w:tmpl w:val="12A6B3AE"/>
    <w:lvl w:ilvl="0" w:tplc="9588FD90">
      <w:start w:val="1"/>
      <w:numFmt w:val="decimal"/>
      <w:lvlText w:val="%1."/>
      <w:lvlJc w:val="left"/>
      <w:pPr>
        <w:ind w:left="720" w:hanging="360"/>
      </w:pPr>
    </w:lvl>
    <w:lvl w:ilvl="1" w:tplc="38F6C488">
      <w:start w:val="1"/>
      <w:numFmt w:val="lowerLetter"/>
      <w:lvlText w:val="%2."/>
      <w:lvlJc w:val="left"/>
      <w:pPr>
        <w:ind w:left="1440" w:hanging="360"/>
      </w:pPr>
    </w:lvl>
    <w:lvl w:ilvl="2" w:tplc="273C81A2">
      <w:start w:val="1"/>
      <w:numFmt w:val="lowerRoman"/>
      <w:lvlText w:val="%3."/>
      <w:lvlJc w:val="right"/>
      <w:pPr>
        <w:ind w:left="2160" w:hanging="180"/>
      </w:pPr>
    </w:lvl>
    <w:lvl w:ilvl="3" w:tplc="96F84E96">
      <w:start w:val="1"/>
      <w:numFmt w:val="decimal"/>
      <w:lvlText w:val="%4."/>
      <w:lvlJc w:val="left"/>
      <w:pPr>
        <w:ind w:left="2880" w:hanging="360"/>
      </w:pPr>
    </w:lvl>
    <w:lvl w:ilvl="4" w:tplc="3B3AA3AA">
      <w:start w:val="1"/>
      <w:numFmt w:val="lowerLetter"/>
      <w:lvlText w:val="%5."/>
      <w:lvlJc w:val="left"/>
      <w:pPr>
        <w:ind w:left="3600" w:hanging="360"/>
      </w:pPr>
    </w:lvl>
    <w:lvl w:ilvl="5" w:tplc="44002CD8">
      <w:start w:val="1"/>
      <w:numFmt w:val="lowerRoman"/>
      <w:lvlText w:val="%6."/>
      <w:lvlJc w:val="right"/>
      <w:pPr>
        <w:ind w:left="4320" w:hanging="180"/>
      </w:pPr>
    </w:lvl>
    <w:lvl w:ilvl="6" w:tplc="D72AF07E">
      <w:start w:val="1"/>
      <w:numFmt w:val="decimal"/>
      <w:lvlText w:val="%7."/>
      <w:lvlJc w:val="left"/>
      <w:pPr>
        <w:ind w:left="5040" w:hanging="360"/>
      </w:pPr>
    </w:lvl>
    <w:lvl w:ilvl="7" w:tplc="BB10C69E">
      <w:start w:val="1"/>
      <w:numFmt w:val="lowerLetter"/>
      <w:lvlText w:val="%8."/>
      <w:lvlJc w:val="left"/>
      <w:pPr>
        <w:ind w:left="5760" w:hanging="360"/>
      </w:pPr>
    </w:lvl>
    <w:lvl w:ilvl="8" w:tplc="538A3BAA">
      <w:start w:val="1"/>
      <w:numFmt w:val="lowerRoman"/>
      <w:lvlText w:val="%9."/>
      <w:lvlJc w:val="right"/>
      <w:pPr>
        <w:ind w:left="6480" w:hanging="180"/>
      </w:pPr>
    </w:lvl>
  </w:abstractNum>
  <w:abstractNum w:abstractNumId="65" w15:restartNumberingAfterBreak="0">
    <w:nsid w:val="42770593"/>
    <w:multiLevelType w:val="multilevel"/>
    <w:tmpl w:val="7D00CFC6"/>
    <w:lvl w:ilvl="0">
      <w:start w:val="1"/>
      <w:numFmt w:val="lowerLetter"/>
      <w:pStyle w:val="Lista-i-1"/>
      <w:lvlText w:val="%1"/>
      <w:lvlJc w:val="left"/>
      <w:pPr>
        <w:ind w:left="720" w:hanging="360"/>
      </w:pPr>
      <w:rPr>
        <w:rFonts w:hint="default"/>
      </w:rPr>
    </w:lvl>
    <w:lvl w:ilvl="1">
      <w:start w:val="1"/>
      <w:numFmt w:val="lowerRoman"/>
      <w:lvlText w:val="%2."/>
      <w:lvlJc w:val="left"/>
      <w:pPr>
        <w:ind w:left="1440" w:hanging="360"/>
      </w:pPr>
      <w:rPr>
        <w:rFonts w:hint="default"/>
      </w:rPr>
    </w:lvl>
    <w:lvl w:ilvl="2">
      <w:start w:val="1"/>
      <w:numFmt w:val="decimal"/>
      <w:lvlText w:val="%3."/>
      <w:lvlJc w:val="right"/>
      <w:pPr>
        <w:ind w:left="2160" w:hanging="180"/>
      </w:pPr>
      <w:rPr>
        <w:rFonts w:hint="default"/>
      </w:rPr>
    </w:lvl>
    <w:lvl w:ilvl="3">
      <w:start w:val="1"/>
      <w:numFmt w:val="lowerLetter"/>
      <w:lvlText w:val="%4)"/>
      <w:lvlJc w:val="left"/>
      <w:pPr>
        <w:ind w:left="2880" w:hanging="360"/>
      </w:pPr>
      <w:rPr>
        <w:rFonts w:hint="default"/>
      </w:rPr>
    </w:lvl>
    <w:lvl w:ilvl="4">
      <w:start w:val="1"/>
      <w:numFmt w:val="lowerRoman"/>
      <w:lvlText w:val="%5)"/>
      <w:lvlJc w:val="left"/>
      <w:pPr>
        <w:ind w:left="3600" w:hanging="360"/>
      </w:pPr>
      <w:rPr>
        <w:rFonts w:hint="default"/>
      </w:rPr>
    </w:lvl>
    <w:lvl w:ilvl="5">
      <w:start w:val="1"/>
      <w:numFmt w:val="decimal"/>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6" w15:restartNumberingAfterBreak="0">
    <w:nsid w:val="43AC62BB"/>
    <w:multiLevelType w:val="hybridMultilevel"/>
    <w:tmpl w:val="5808BBC4"/>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7" w15:restartNumberingAfterBreak="0">
    <w:nsid w:val="45BC04F5"/>
    <w:multiLevelType w:val="hybridMultilevel"/>
    <w:tmpl w:val="54744E14"/>
    <w:lvl w:ilvl="0" w:tplc="04090001">
      <w:start w:val="1"/>
      <w:numFmt w:val="upperLetter"/>
      <w:pStyle w:val="BodyLetterCap2"/>
      <w:lvlText w:val="%1."/>
      <w:lvlJc w:val="left"/>
      <w:pPr>
        <w:ind w:left="1800" w:hanging="360"/>
      </w:pPr>
      <w:rPr>
        <w:rFonts w:hint="default"/>
      </w:rPr>
    </w:lvl>
    <w:lvl w:ilvl="1" w:tplc="04090003" w:tentative="1">
      <w:start w:val="1"/>
      <w:numFmt w:val="lowerLetter"/>
      <w:lvlText w:val="%2."/>
      <w:lvlJc w:val="left"/>
      <w:pPr>
        <w:ind w:left="2520" w:hanging="360"/>
      </w:pPr>
    </w:lvl>
    <w:lvl w:ilvl="2" w:tplc="04090005" w:tentative="1">
      <w:start w:val="1"/>
      <w:numFmt w:val="lowerRoman"/>
      <w:lvlText w:val="%3."/>
      <w:lvlJc w:val="right"/>
      <w:pPr>
        <w:ind w:left="3240" w:hanging="180"/>
      </w:pPr>
    </w:lvl>
    <w:lvl w:ilvl="3" w:tplc="04090001" w:tentative="1">
      <w:start w:val="1"/>
      <w:numFmt w:val="decimal"/>
      <w:lvlText w:val="%4."/>
      <w:lvlJc w:val="left"/>
      <w:pPr>
        <w:ind w:left="3960" w:hanging="360"/>
      </w:pPr>
    </w:lvl>
    <w:lvl w:ilvl="4" w:tplc="04090003" w:tentative="1">
      <w:start w:val="1"/>
      <w:numFmt w:val="lowerLetter"/>
      <w:lvlText w:val="%5."/>
      <w:lvlJc w:val="left"/>
      <w:pPr>
        <w:ind w:left="4680" w:hanging="360"/>
      </w:pPr>
    </w:lvl>
    <w:lvl w:ilvl="5" w:tplc="04090005" w:tentative="1">
      <w:start w:val="1"/>
      <w:numFmt w:val="lowerRoman"/>
      <w:lvlText w:val="%6."/>
      <w:lvlJc w:val="right"/>
      <w:pPr>
        <w:ind w:left="5400" w:hanging="180"/>
      </w:pPr>
    </w:lvl>
    <w:lvl w:ilvl="6" w:tplc="04090001" w:tentative="1">
      <w:start w:val="1"/>
      <w:numFmt w:val="decimal"/>
      <w:lvlText w:val="%7."/>
      <w:lvlJc w:val="left"/>
      <w:pPr>
        <w:ind w:left="6120" w:hanging="360"/>
      </w:pPr>
    </w:lvl>
    <w:lvl w:ilvl="7" w:tplc="04090003" w:tentative="1">
      <w:start w:val="1"/>
      <w:numFmt w:val="lowerLetter"/>
      <w:lvlText w:val="%8."/>
      <w:lvlJc w:val="left"/>
      <w:pPr>
        <w:ind w:left="6840" w:hanging="360"/>
      </w:pPr>
    </w:lvl>
    <w:lvl w:ilvl="8" w:tplc="04090005" w:tentative="1">
      <w:start w:val="1"/>
      <w:numFmt w:val="lowerRoman"/>
      <w:lvlText w:val="%9."/>
      <w:lvlJc w:val="right"/>
      <w:pPr>
        <w:ind w:left="7560" w:hanging="180"/>
      </w:pPr>
    </w:lvl>
  </w:abstractNum>
  <w:abstractNum w:abstractNumId="68" w15:restartNumberingAfterBreak="0">
    <w:nsid w:val="45F75196"/>
    <w:multiLevelType w:val="hybridMultilevel"/>
    <w:tmpl w:val="30F0F6D4"/>
    <w:lvl w:ilvl="0" w:tplc="5C606776">
      <w:start w:val="1"/>
      <w:numFmt w:val="bullet"/>
      <w:pStyle w:val="BodyBullet6-Level1"/>
      <w:lvlText w:val="o"/>
      <w:lvlJc w:val="left"/>
      <w:pPr>
        <w:ind w:left="4320" w:hanging="360"/>
      </w:pPr>
      <w:rPr>
        <w:rFonts w:ascii="Courier New" w:hAnsi="Courier New" w:hint="default"/>
        <w:color w:val="000000" w:themeColor="text1"/>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69" w15:restartNumberingAfterBreak="0">
    <w:nsid w:val="46990D90"/>
    <w:multiLevelType w:val="hybridMultilevel"/>
    <w:tmpl w:val="002E59FA"/>
    <w:lvl w:ilvl="0" w:tplc="68E0BEFA">
      <w:start w:val="1"/>
      <mc:AlternateContent>
        <mc:Choice Requires="w14">
          <w:numFmt w:val="custom" w:format="001, 002, 003, ..."/>
        </mc:Choice>
        <mc:Fallback>
          <w:numFmt w:val="decimal"/>
        </mc:Fallback>
      </mc:AlternateContent>
      <w:lvlText w:val="URSM-REQ-%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47000E49"/>
    <w:multiLevelType w:val="hybridMultilevel"/>
    <w:tmpl w:val="5DEED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8164415"/>
    <w:multiLevelType w:val="hybridMultilevel"/>
    <w:tmpl w:val="75C464FA"/>
    <w:lvl w:ilvl="0" w:tplc="AB30F0B4">
      <w:start w:val="1"/>
      <w:numFmt w:val="lowerLetter"/>
      <w:pStyle w:val="BodyNumbered2"/>
      <w:lvlText w:val="%1."/>
      <w:lvlJc w:val="left"/>
      <w:pPr>
        <w:ind w:left="1080" w:hanging="360"/>
      </w:pPr>
    </w:lvl>
    <w:lvl w:ilvl="1" w:tplc="04090003">
      <w:start w:val="1"/>
      <w:numFmt w:val="lowerLetter"/>
      <w:lvlText w:val="%2."/>
      <w:lvlJc w:val="left"/>
      <w:pPr>
        <w:ind w:left="2520" w:hanging="360"/>
      </w:pPr>
    </w:lvl>
    <w:lvl w:ilvl="2" w:tplc="04090005" w:tentative="1">
      <w:start w:val="1"/>
      <w:numFmt w:val="lowerRoman"/>
      <w:lvlText w:val="%3."/>
      <w:lvlJc w:val="right"/>
      <w:pPr>
        <w:ind w:left="3240" w:hanging="180"/>
      </w:pPr>
    </w:lvl>
    <w:lvl w:ilvl="3" w:tplc="04090001" w:tentative="1">
      <w:start w:val="1"/>
      <w:numFmt w:val="decimal"/>
      <w:lvlText w:val="%4."/>
      <w:lvlJc w:val="left"/>
      <w:pPr>
        <w:ind w:left="3960" w:hanging="360"/>
      </w:pPr>
    </w:lvl>
    <w:lvl w:ilvl="4" w:tplc="04090003" w:tentative="1">
      <w:start w:val="1"/>
      <w:numFmt w:val="lowerLetter"/>
      <w:lvlText w:val="%5."/>
      <w:lvlJc w:val="left"/>
      <w:pPr>
        <w:ind w:left="4680" w:hanging="360"/>
      </w:pPr>
    </w:lvl>
    <w:lvl w:ilvl="5" w:tplc="04090005" w:tentative="1">
      <w:start w:val="1"/>
      <w:numFmt w:val="lowerRoman"/>
      <w:lvlText w:val="%6."/>
      <w:lvlJc w:val="right"/>
      <w:pPr>
        <w:ind w:left="5400" w:hanging="180"/>
      </w:pPr>
    </w:lvl>
    <w:lvl w:ilvl="6" w:tplc="04090001" w:tentative="1">
      <w:start w:val="1"/>
      <w:numFmt w:val="decimal"/>
      <w:lvlText w:val="%7."/>
      <w:lvlJc w:val="left"/>
      <w:pPr>
        <w:ind w:left="6120" w:hanging="360"/>
      </w:pPr>
    </w:lvl>
    <w:lvl w:ilvl="7" w:tplc="04090003" w:tentative="1">
      <w:start w:val="1"/>
      <w:numFmt w:val="lowerLetter"/>
      <w:lvlText w:val="%8."/>
      <w:lvlJc w:val="left"/>
      <w:pPr>
        <w:ind w:left="6840" w:hanging="360"/>
      </w:pPr>
    </w:lvl>
    <w:lvl w:ilvl="8" w:tplc="04090005" w:tentative="1">
      <w:start w:val="1"/>
      <w:numFmt w:val="lowerRoman"/>
      <w:lvlText w:val="%9."/>
      <w:lvlJc w:val="right"/>
      <w:pPr>
        <w:ind w:left="7560" w:hanging="180"/>
      </w:pPr>
    </w:lvl>
  </w:abstractNum>
  <w:abstractNum w:abstractNumId="72" w15:restartNumberingAfterBreak="0">
    <w:nsid w:val="493B2463"/>
    <w:multiLevelType w:val="multilevel"/>
    <w:tmpl w:val="7ED659F2"/>
    <w:styleLink w:val="Style2"/>
    <w:lvl w:ilvl="0">
      <w:start w:val="1"/>
      <w:numFmt w:val="bullet"/>
      <w:lvlText w:val=""/>
      <w:lvlJc w:val="left"/>
      <w:pPr>
        <w:ind w:left="720" w:hanging="360"/>
      </w:pPr>
      <w:rPr>
        <w:rFonts w:ascii="Symbol" w:hAnsi="Symbol" w:hint="default"/>
      </w:rPr>
    </w:lvl>
    <w:lvl w:ilvl="1">
      <w:start w:val="1"/>
      <w:numFmt w:val="bullet"/>
      <w:lvlText w:val="o"/>
      <w:lvlJc w:val="left"/>
      <w:pPr>
        <w:ind w:left="1080" w:hanging="360"/>
      </w:pPr>
      <w:rPr>
        <w:rFonts w:ascii="Courier New" w:hAnsi="Courier New"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o"/>
      <w:lvlJc w:val="left"/>
      <w:pPr>
        <w:ind w:left="2160" w:hanging="360"/>
      </w:pPr>
      <w:rPr>
        <w:rFonts w:ascii="Courier New" w:hAnsi="Courier New" w:hint="default"/>
      </w:rPr>
    </w:lvl>
    <w:lvl w:ilvl="5">
      <w:start w:val="1"/>
      <w:numFmt w:val="bullet"/>
      <w:lvlText w:val=""/>
      <w:lvlJc w:val="left"/>
      <w:pPr>
        <w:tabs>
          <w:tab w:val="num" w:pos="21600"/>
        </w:tabs>
        <w:ind w:left="2520" w:hanging="360"/>
      </w:pPr>
      <w:rPr>
        <w:rFonts w:ascii="Wingdings" w:hAnsi="Wingdings" w:hint="default"/>
      </w:rPr>
    </w:lvl>
    <w:lvl w:ilvl="6">
      <w:start w:val="1"/>
      <w:numFmt w:val="bullet"/>
      <w:lvlText w:val=""/>
      <w:lvlJc w:val="left"/>
      <w:pPr>
        <w:ind w:left="2880" w:hanging="360"/>
      </w:pPr>
      <w:rPr>
        <w:rFonts w:ascii="Symbol" w:hAnsi="Symbol" w:hint="default"/>
      </w:rPr>
    </w:lvl>
    <w:lvl w:ilvl="7">
      <w:start w:val="1"/>
      <w:numFmt w:val="bullet"/>
      <w:lvlText w:val="o"/>
      <w:lvlJc w:val="left"/>
      <w:pPr>
        <w:ind w:left="3600" w:hanging="720"/>
      </w:pPr>
      <w:rPr>
        <w:rFonts w:ascii="Courier New" w:hAnsi="Courier New" w:hint="default"/>
      </w:rPr>
    </w:lvl>
    <w:lvl w:ilvl="8">
      <w:start w:val="1"/>
      <w:numFmt w:val="bullet"/>
      <w:lvlText w:val=""/>
      <w:lvlJc w:val="left"/>
      <w:pPr>
        <w:ind w:left="3600" w:hanging="360"/>
      </w:pPr>
      <w:rPr>
        <w:rFonts w:ascii="Wingdings" w:hAnsi="Wingdings" w:hint="default"/>
      </w:rPr>
    </w:lvl>
  </w:abstractNum>
  <w:abstractNum w:abstractNumId="73" w15:restartNumberingAfterBreak="0">
    <w:nsid w:val="4A684A35"/>
    <w:multiLevelType w:val="hybridMultilevel"/>
    <w:tmpl w:val="A328C288"/>
    <w:lvl w:ilvl="0" w:tplc="E4D69B36">
      <w:start w:val="1"/>
      <w:numFmt w:val="bullet"/>
      <w:lvlText w:val=""/>
      <w:lvlJc w:val="left"/>
      <w:pPr>
        <w:tabs>
          <w:tab w:val="num" w:pos="1080"/>
        </w:tabs>
        <w:ind w:left="1080" w:hanging="360"/>
      </w:pPr>
      <w:rPr>
        <w:rFonts w:ascii="Symbol" w:hAnsi="Symbol" w:hint="default"/>
        <w:color w:val="000000"/>
      </w:rPr>
    </w:lvl>
    <w:lvl w:ilvl="1" w:tplc="04090003">
      <w:start w:val="1"/>
      <w:numFmt w:val="decimal"/>
      <w:lvlText w:val="%2."/>
      <w:lvlJc w:val="left"/>
      <w:pPr>
        <w:tabs>
          <w:tab w:val="num" w:pos="1440"/>
        </w:tabs>
        <w:ind w:left="1440" w:hanging="360"/>
      </w:pPr>
      <w:rPr>
        <w:rFonts w:hint="default"/>
        <w:color w:val="000000"/>
      </w:rPr>
    </w:lvl>
    <w:lvl w:ilvl="2" w:tplc="7C263E2A">
      <w:start w:val="1"/>
      <w:numFmt w:val="bullet"/>
      <w:pStyle w:val="ListNum"/>
      <w:lvlText w:val=""/>
      <w:lvlJc w:val="left"/>
      <w:pPr>
        <w:tabs>
          <w:tab w:val="num" w:pos="2160"/>
        </w:tabs>
        <w:ind w:left="2160" w:hanging="360"/>
      </w:pPr>
      <w:rPr>
        <w:rFonts w:ascii="Wingdings" w:hAnsi="Wingdings" w:hint="default"/>
      </w:rPr>
    </w:lvl>
    <w:lvl w:ilvl="3" w:tplc="1EEEEE4E">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4" w15:restartNumberingAfterBreak="0">
    <w:nsid w:val="4AD64A76"/>
    <w:multiLevelType w:val="hybridMultilevel"/>
    <w:tmpl w:val="BB844AB4"/>
    <w:lvl w:ilvl="0" w:tplc="04090001">
      <w:start w:val="1"/>
      <w:numFmt w:val="bullet"/>
      <w:pStyle w:val="BodyBullet1-Level3"/>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5" w15:restartNumberingAfterBreak="0">
    <w:nsid w:val="4E6F5097"/>
    <w:multiLevelType w:val="hybridMultilevel"/>
    <w:tmpl w:val="78E67DA2"/>
    <w:lvl w:ilvl="0" w:tplc="32D68AB4">
      <w:start w:val="1"/>
      <w:numFmt w:val="lowerLetter"/>
      <w:pStyle w:val="Letterbullet"/>
      <w:lvlText w:val="%1)"/>
      <w:lvlJc w:val="left"/>
      <w:pPr>
        <w:ind w:left="576" w:hanging="576"/>
      </w:pPr>
      <w:rPr>
        <w:rFonts w:ascii="Times New Roman" w:hAnsi="Times New Roman" w:hint="default"/>
        <w:b w:val="0"/>
        <w:i w:val="0"/>
        <w:caps w:val="0"/>
        <w:color w:val="auto"/>
        <w:spacing w:val="0"/>
        <w:kern w:val="0"/>
        <w:sz w:val="24"/>
      </w:rPr>
    </w:lvl>
    <w:lvl w:ilvl="1" w:tplc="04090003">
      <w:start w:val="1"/>
      <w:numFmt w:val="bullet"/>
      <w:lvlText w:val="o"/>
      <w:lvlJc w:val="left"/>
      <w:pPr>
        <w:ind w:left="1008" w:hanging="360"/>
      </w:pPr>
      <w:rPr>
        <w:rFonts w:ascii="Courier New" w:hAnsi="Courier New" w:cs="Courier New" w:hint="default"/>
      </w:rPr>
    </w:lvl>
    <w:lvl w:ilvl="2" w:tplc="04090005">
      <w:start w:val="1"/>
      <w:numFmt w:val="bullet"/>
      <w:lvlText w:val=""/>
      <w:lvlJc w:val="left"/>
      <w:pPr>
        <w:ind w:left="1728" w:hanging="360"/>
      </w:pPr>
      <w:rPr>
        <w:rFonts w:ascii="Wingdings" w:hAnsi="Wingdings" w:hint="default"/>
      </w:rPr>
    </w:lvl>
    <w:lvl w:ilvl="3" w:tplc="04090001">
      <w:start w:val="1"/>
      <w:numFmt w:val="bullet"/>
      <w:lvlText w:val=""/>
      <w:lvlJc w:val="left"/>
      <w:pPr>
        <w:ind w:left="2448" w:hanging="360"/>
      </w:pPr>
      <w:rPr>
        <w:rFonts w:ascii="Symbol" w:hAnsi="Symbol" w:hint="default"/>
      </w:rPr>
    </w:lvl>
    <w:lvl w:ilvl="4" w:tplc="04090003">
      <w:start w:val="1"/>
      <w:numFmt w:val="bullet"/>
      <w:lvlText w:val="o"/>
      <w:lvlJc w:val="left"/>
      <w:pPr>
        <w:ind w:left="3168" w:hanging="360"/>
      </w:pPr>
      <w:rPr>
        <w:rFonts w:ascii="Courier New" w:hAnsi="Courier New" w:cs="Courier New" w:hint="default"/>
      </w:rPr>
    </w:lvl>
    <w:lvl w:ilvl="5" w:tplc="04090005">
      <w:start w:val="1"/>
      <w:numFmt w:val="bullet"/>
      <w:lvlText w:val=""/>
      <w:lvlJc w:val="left"/>
      <w:pPr>
        <w:ind w:left="3888" w:hanging="360"/>
      </w:pPr>
      <w:rPr>
        <w:rFonts w:ascii="Wingdings" w:hAnsi="Wingdings" w:hint="default"/>
      </w:rPr>
    </w:lvl>
    <w:lvl w:ilvl="6" w:tplc="04090001">
      <w:start w:val="1"/>
      <w:numFmt w:val="bullet"/>
      <w:lvlText w:val=""/>
      <w:lvlJc w:val="left"/>
      <w:pPr>
        <w:ind w:left="4608" w:hanging="360"/>
      </w:pPr>
      <w:rPr>
        <w:rFonts w:ascii="Symbol" w:hAnsi="Symbol" w:hint="default"/>
      </w:rPr>
    </w:lvl>
    <w:lvl w:ilvl="7" w:tplc="04090003">
      <w:start w:val="1"/>
      <w:numFmt w:val="bullet"/>
      <w:lvlText w:val="o"/>
      <w:lvlJc w:val="left"/>
      <w:pPr>
        <w:ind w:left="5328" w:hanging="360"/>
      </w:pPr>
      <w:rPr>
        <w:rFonts w:ascii="Courier New" w:hAnsi="Courier New" w:cs="Courier New" w:hint="default"/>
      </w:rPr>
    </w:lvl>
    <w:lvl w:ilvl="8" w:tplc="04090005">
      <w:start w:val="1"/>
      <w:numFmt w:val="bullet"/>
      <w:lvlText w:val=""/>
      <w:lvlJc w:val="left"/>
      <w:pPr>
        <w:ind w:left="6048" w:hanging="360"/>
      </w:pPr>
      <w:rPr>
        <w:rFonts w:ascii="Wingdings" w:hAnsi="Wingdings" w:hint="default"/>
      </w:rPr>
    </w:lvl>
  </w:abstractNum>
  <w:abstractNum w:abstractNumId="76" w15:restartNumberingAfterBreak="0">
    <w:nsid w:val="4EAB37E5"/>
    <w:multiLevelType w:val="multilevel"/>
    <w:tmpl w:val="1E121644"/>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792"/>
        </w:tabs>
        <w:ind w:left="792" w:hanging="792"/>
      </w:pPr>
      <w:rPr>
        <w:rFonts w:hint="default"/>
      </w:rPr>
    </w:lvl>
    <w:lvl w:ilvl="2">
      <w:start w:val="1"/>
      <w:numFmt w:val="decimal"/>
      <w:pStyle w:val="StyleHeading3SectionHeading3CharChar1Heading3Char1CharC"/>
      <w:lvlText w:val="%1.%2.%3"/>
      <w:lvlJc w:val="left"/>
      <w:pPr>
        <w:tabs>
          <w:tab w:val="num" w:pos="1008"/>
        </w:tabs>
        <w:ind w:left="1008" w:hanging="1008"/>
      </w:pPr>
      <w:rPr>
        <w:rFonts w:hint="default"/>
        <w:i w:val="0"/>
        <w:sz w:val="24"/>
      </w:rPr>
    </w:lvl>
    <w:lvl w:ilvl="3">
      <w:start w:val="1"/>
      <w:numFmt w:val="decimal"/>
      <w:lvlText w:val="%1.%2.%3.%4"/>
      <w:lvlJc w:val="left"/>
      <w:pPr>
        <w:tabs>
          <w:tab w:val="num" w:pos="1152"/>
        </w:tabs>
        <w:ind w:left="1152" w:hanging="1152"/>
      </w:pPr>
      <w:rPr>
        <w:rFonts w:hint="default"/>
      </w:rPr>
    </w:lvl>
    <w:lvl w:ilvl="4">
      <w:start w:val="1"/>
      <w:numFmt w:val="decimal"/>
      <w:lvlText w:val="%1.%2.%3.%4.%5"/>
      <w:lvlJc w:val="left"/>
      <w:pPr>
        <w:tabs>
          <w:tab w:val="num" w:pos="1296"/>
        </w:tabs>
        <w:ind w:left="1296" w:hanging="1296"/>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7" w15:restartNumberingAfterBreak="0">
    <w:nsid w:val="4EBE1131"/>
    <w:multiLevelType w:val="hybridMultilevel"/>
    <w:tmpl w:val="21CA8A44"/>
    <w:lvl w:ilvl="0" w:tplc="04090001">
      <w:start w:val="1"/>
      <w:numFmt w:val="decimal"/>
      <w:pStyle w:val="TableNum"/>
      <w:lvlText w:val="%1."/>
      <w:lvlJc w:val="left"/>
      <w:pPr>
        <w:ind w:left="360" w:hanging="360"/>
      </w:pPr>
    </w:lvl>
    <w:lvl w:ilvl="1" w:tplc="04090003" w:tentative="1">
      <w:start w:val="1"/>
      <w:numFmt w:val="lowerLetter"/>
      <w:lvlText w:val="%2."/>
      <w:lvlJc w:val="left"/>
      <w:pPr>
        <w:ind w:left="1080" w:hanging="360"/>
      </w:pPr>
    </w:lvl>
    <w:lvl w:ilvl="2" w:tplc="04090005" w:tentative="1">
      <w:start w:val="1"/>
      <w:numFmt w:val="lowerRoman"/>
      <w:lvlText w:val="%3."/>
      <w:lvlJc w:val="right"/>
      <w:pPr>
        <w:ind w:left="1800" w:hanging="180"/>
      </w:pPr>
    </w:lvl>
    <w:lvl w:ilvl="3" w:tplc="04090001" w:tentative="1">
      <w:start w:val="1"/>
      <w:numFmt w:val="decimal"/>
      <w:lvlText w:val="%4."/>
      <w:lvlJc w:val="left"/>
      <w:pPr>
        <w:ind w:left="2520" w:hanging="360"/>
      </w:pPr>
    </w:lvl>
    <w:lvl w:ilvl="4" w:tplc="04090003" w:tentative="1">
      <w:start w:val="1"/>
      <w:numFmt w:val="lowerLetter"/>
      <w:lvlText w:val="%5."/>
      <w:lvlJc w:val="left"/>
      <w:pPr>
        <w:ind w:left="3240" w:hanging="360"/>
      </w:pPr>
    </w:lvl>
    <w:lvl w:ilvl="5" w:tplc="04090005" w:tentative="1">
      <w:start w:val="1"/>
      <w:numFmt w:val="lowerRoman"/>
      <w:lvlText w:val="%6."/>
      <w:lvlJc w:val="right"/>
      <w:pPr>
        <w:ind w:left="3960" w:hanging="180"/>
      </w:pPr>
    </w:lvl>
    <w:lvl w:ilvl="6" w:tplc="04090001" w:tentative="1">
      <w:start w:val="1"/>
      <w:numFmt w:val="decimal"/>
      <w:lvlText w:val="%7."/>
      <w:lvlJc w:val="left"/>
      <w:pPr>
        <w:ind w:left="4680" w:hanging="360"/>
      </w:pPr>
    </w:lvl>
    <w:lvl w:ilvl="7" w:tplc="04090003" w:tentative="1">
      <w:start w:val="1"/>
      <w:numFmt w:val="lowerLetter"/>
      <w:lvlText w:val="%8."/>
      <w:lvlJc w:val="left"/>
      <w:pPr>
        <w:ind w:left="5400" w:hanging="360"/>
      </w:pPr>
    </w:lvl>
    <w:lvl w:ilvl="8" w:tplc="04090005" w:tentative="1">
      <w:start w:val="1"/>
      <w:numFmt w:val="lowerRoman"/>
      <w:lvlText w:val="%9."/>
      <w:lvlJc w:val="right"/>
      <w:pPr>
        <w:ind w:left="6120" w:hanging="180"/>
      </w:pPr>
    </w:lvl>
  </w:abstractNum>
  <w:abstractNum w:abstractNumId="78" w15:restartNumberingAfterBreak="0">
    <w:nsid w:val="51E46F98"/>
    <w:multiLevelType w:val="hybridMultilevel"/>
    <w:tmpl w:val="226E2EF4"/>
    <w:lvl w:ilvl="0" w:tplc="8AD0E14C">
      <w:start w:val="1"/>
      <w:numFmt w:val="bullet"/>
      <w:pStyle w:val="Tablecellleftbullet3"/>
      <w:lvlText w:val=""/>
      <w:lvlJc w:val="left"/>
      <w:pPr>
        <w:ind w:left="2952" w:hanging="360"/>
      </w:pPr>
      <w:rPr>
        <w:rFonts w:ascii="Wingdings" w:hAnsi="Wingdings" w:hint="default"/>
        <w:b/>
        <w:i w:val="0"/>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79" w15:restartNumberingAfterBreak="0">
    <w:nsid w:val="5285709D"/>
    <w:multiLevelType w:val="multilevel"/>
    <w:tmpl w:val="9AAA01D0"/>
    <w:lvl w:ilvl="0">
      <w:start w:val="1"/>
      <w:numFmt w:val="decimal"/>
      <w:pStyle w:val="Heading1"/>
      <w:lvlText w:val="%1."/>
      <w:lvlJc w:val="left"/>
      <w:pPr>
        <w:ind w:left="720" w:hanging="720"/>
      </w:pPr>
      <w:rPr>
        <w:rFonts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1080"/>
        </w:tabs>
        <w:ind w:left="1080" w:hanging="1080"/>
      </w:pPr>
      <w:rPr>
        <w:rFonts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1080"/>
        </w:tabs>
        <w:ind w:left="1440" w:hanging="1440"/>
      </w:pPr>
      <w:rPr>
        <w:rFonts w:cs="Times New Roman" w:hint="default"/>
        <w:b/>
        <w:bCs w:val="0"/>
        <w:i w:val="0"/>
        <w:iCs w:val="0"/>
        <w:caps w:val="0"/>
        <w:smallCaps w:val="0"/>
        <w:strike w:val="0"/>
        <w:dstrike w:val="0"/>
        <w:outline w:val="0"/>
        <w:shadow w:val="0"/>
        <w:emboss w:val="0"/>
        <w:imprint w:val="0"/>
        <w:noProof w:val="0"/>
        <w:vanish w:val="0"/>
        <w:color w:val="5B7F93" w:themeColor="accen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1440"/>
        </w:tabs>
        <w:ind w:left="720" w:hanging="720"/>
      </w:pPr>
      <w:rPr>
        <w:rFonts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tabs>
          <w:tab w:val="num" w:pos="1800"/>
        </w:tabs>
        <w:ind w:left="720" w:hanging="720"/>
      </w:pPr>
      <w:rPr>
        <w:rFonts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tabs>
          <w:tab w:val="num" w:pos="2160"/>
        </w:tabs>
        <w:ind w:left="720" w:hanging="720"/>
      </w:pPr>
      <w:rPr>
        <w:rFonts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pStyle w:val="Heading7"/>
      <w:lvlText w:val="%1.%2.%3.%4.%5.%6.%7."/>
      <w:lvlJc w:val="left"/>
      <w:pPr>
        <w:tabs>
          <w:tab w:val="num" w:pos="2520"/>
        </w:tabs>
        <w:ind w:left="720" w:hanging="720"/>
      </w:pPr>
      <w:rPr>
        <w:rFonts w:cs="Times New Roman"/>
        <w:b/>
        <w:bCs w:val="0"/>
        <w:i w:val="0"/>
        <w:iCs w:val="0"/>
        <w:caps w:val="0"/>
        <w:smallCaps w:val="0"/>
        <w:strike w:val="0"/>
        <w:dstrike w:val="0"/>
        <w:outline w:val="0"/>
        <w:shadow w:val="0"/>
        <w:emboss w:val="0"/>
        <w:imprint w:val="0"/>
        <w:vanish w:val="0"/>
        <w:color w:val="5B7F93"/>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7">
      <w:start w:val="1"/>
      <w:numFmt w:val="decimal"/>
      <w:pStyle w:val="Heading8"/>
      <w:lvlText w:val="%1.%2.%3.%4.%5.%6.%7.%8."/>
      <w:lvlJc w:val="left"/>
      <w:pPr>
        <w:tabs>
          <w:tab w:val="num" w:pos="2880"/>
        </w:tabs>
        <w:ind w:left="720" w:hanging="720"/>
      </w:pPr>
      <w:rPr>
        <w:rFonts w:asciiTheme="majorHAnsi" w:hAnsiTheme="majorHAnsi" w:hint="default"/>
      </w:rPr>
    </w:lvl>
    <w:lvl w:ilvl="8">
      <w:start w:val="1"/>
      <w:numFmt w:val="decimal"/>
      <w:pStyle w:val="Heading9"/>
      <w:lvlText w:val="%1.%2.%3.%4.%5.%6.%7.%8.%9."/>
      <w:lvlJc w:val="left"/>
      <w:pPr>
        <w:tabs>
          <w:tab w:val="num" w:pos="3240"/>
        </w:tabs>
        <w:ind w:left="720" w:hanging="720"/>
      </w:pPr>
      <w:rPr>
        <w:rFonts w:asciiTheme="majorHAnsi" w:hAnsiTheme="majorHAnsi" w:hint="default"/>
      </w:rPr>
    </w:lvl>
  </w:abstractNum>
  <w:abstractNum w:abstractNumId="80" w15:restartNumberingAfterBreak="0">
    <w:nsid w:val="530B0FE1"/>
    <w:multiLevelType w:val="multilevel"/>
    <w:tmpl w:val="0C7AEF2C"/>
    <w:numStyleLink w:val="StyleNumberedLatinCalibri11ptLeft0Hanging025"/>
  </w:abstractNum>
  <w:abstractNum w:abstractNumId="81" w15:restartNumberingAfterBreak="0">
    <w:nsid w:val="55795793"/>
    <w:multiLevelType w:val="hybridMultilevel"/>
    <w:tmpl w:val="C1D21AD2"/>
    <w:lvl w:ilvl="0" w:tplc="441445F8">
      <w:start w:val="1"/>
      <w:numFmt w:val="bullet"/>
      <w:pStyle w:val="BodyBullet"/>
      <w:lvlText w:val=""/>
      <w:lvlJc w:val="left"/>
      <w:pPr>
        <w:ind w:left="720" w:hanging="360"/>
      </w:pPr>
      <w:rPr>
        <w:rFonts w:ascii="Symbol" w:hAnsi="Symbol" w:hint="default"/>
      </w:rPr>
    </w:lvl>
    <w:lvl w:ilvl="1" w:tplc="346A17F2">
      <w:start w:val="1"/>
      <w:numFmt w:val="bullet"/>
      <w:lvlText w:val="o"/>
      <w:lvlJc w:val="left"/>
      <w:pPr>
        <w:ind w:left="1440" w:hanging="360"/>
      </w:pPr>
      <w:rPr>
        <w:rFonts w:ascii="Courier New" w:hAnsi="Courier New" w:cs="Courier New" w:hint="default"/>
      </w:rPr>
    </w:lvl>
    <w:lvl w:ilvl="2" w:tplc="93A0CD12">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5B70C57"/>
    <w:multiLevelType w:val="hybridMultilevel"/>
    <w:tmpl w:val="5CCA35FE"/>
    <w:lvl w:ilvl="0" w:tplc="FBAECABE">
      <w:start w:val="1"/>
      <w:numFmt w:val="bullet"/>
      <w:pStyle w:val="BodyNumbered3"/>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3" w15:restartNumberingAfterBreak="0">
    <w:nsid w:val="566777DB"/>
    <w:multiLevelType w:val="multilevel"/>
    <w:tmpl w:val="45B6B74C"/>
    <w:styleLink w:val="Headings"/>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Restart w:val="0"/>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84" w15:restartNumberingAfterBreak="0">
    <w:nsid w:val="56A012D3"/>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85" w15:restartNumberingAfterBreak="0">
    <w:nsid w:val="597816AC"/>
    <w:multiLevelType w:val="multilevel"/>
    <w:tmpl w:val="CE087F46"/>
    <w:lvl w:ilvl="0">
      <w:start w:val="1"/>
      <w:numFmt w:val="decimal"/>
      <w:lvlText w:val="%1."/>
      <w:lvlJc w:val="left"/>
      <w:pPr>
        <w:ind w:left="360" w:hanging="360"/>
      </w:pPr>
    </w:lvl>
    <w:lvl w:ilvl="1">
      <w:start w:val="1"/>
      <w:numFmt w:val="decimal"/>
      <w:pStyle w:val="Bullet3"/>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6" w15:restartNumberingAfterBreak="0">
    <w:nsid w:val="598F1721"/>
    <w:multiLevelType w:val="hybridMultilevel"/>
    <w:tmpl w:val="A8FC7C7A"/>
    <w:lvl w:ilvl="0" w:tplc="FFFFFFFF">
      <w:start w:val="1"/>
      <w:numFmt w:val="bullet"/>
      <w:pStyle w:val="BodyBullet3-Level1"/>
      <w:lvlText w:val=""/>
      <w:lvlJc w:val="left"/>
      <w:pPr>
        <w:ind w:left="1440" w:hanging="360"/>
      </w:pPr>
      <w:rPr>
        <w:rFonts w:ascii="Wingdings" w:hAnsi="Wingdings" w:hint="default"/>
        <w:b/>
        <w:i w:val="0"/>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Courier New" w:hAnsi="Courier New" w:hint="default"/>
        <w:b/>
        <w:i w:val="0"/>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87" w15:restartNumberingAfterBreak="0">
    <w:nsid w:val="5A471B1D"/>
    <w:multiLevelType w:val="multilevel"/>
    <w:tmpl w:val="63345156"/>
    <w:lvl w:ilvl="0">
      <w:start w:val="1"/>
      <w:numFmt w:val="bullet"/>
      <w:pStyle w:val="BodyBullet3"/>
      <w:lvlText w:val=""/>
      <w:lvlJc w:val="left"/>
      <w:pPr>
        <w:ind w:left="1440" w:hanging="360"/>
      </w:pPr>
      <w:rPr>
        <w:rFonts w:ascii="Symbol" w:hAnsi="Symbol" w:hint="default"/>
      </w:rPr>
    </w:lvl>
    <w:lvl w:ilvl="1">
      <w:start w:val="1"/>
      <w:numFmt w:val="bullet"/>
      <w:lvlText w:val="o"/>
      <w:lvlJc w:val="left"/>
      <w:pPr>
        <w:ind w:left="180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2880" w:hanging="360"/>
      </w:pPr>
      <w:rPr>
        <w:rFonts w:ascii="Courier New" w:hAnsi="Courier New"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tabs>
          <w:tab w:val="num" w:pos="-31680"/>
        </w:tabs>
        <w:ind w:left="3600" w:hanging="360"/>
      </w:pPr>
      <w:rPr>
        <w:rFonts w:ascii="Symbol" w:hAnsi="Symbol" w:hint="default"/>
      </w:rPr>
    </w:lvl>
    <w:lvl w:ilvl="7">
      <w:start w:val="1"/>
      <w:numFmt w:val="bullet"/>
      <w:lvlText w:val="o"/>
      <w:lvlJc w:val="left"/>
      <w:pPr>
        <w:tabs>
          <w:tab w:val="num" w:pos="-31680"/>
        </w:tabs>
        <w:ind w:left="3960" w:hanging="360"/>
      </w:pPr>
      <w:rPr>
        <w:rFonts w:ascii="Courier New" w:hAnsi="Courier New" w:hint="default"/>
      </w:rPr>
    </w:lvl>
    <w:lvl w:ilvl="8">
      <w:start w:val="1"/>
      <w:numFmt w:val="bullet"/>
      <w:lvlText w:val=""/>
      <w:lvlJc w:val="left"/>
      <w:pPr>
        <w:tabs>
          <w:tab w:val="num" w:pos="-31680"/>
        </w:tabs>
        <w:ind w:left="4320" w:hanging="360"/>
      </w:pPr>
      <w:rPr>
        <w:rFonts w:ascii="Wingdings" w:hAnsi="Wingdings" w:hint="default"/>
      </w:rPr>
    </w:lvl>
  </w:abstractNum>
  <w:abstractNum w:abstractNumId="88" w15:restartNumberingAfterBreak="0">
    <w:nsid w:val="5D542DF4"/>
    <w:multiLevelType w:val="hybridMultilevel"/>
    <w:tmpl w:val="54FEF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F267EAD"/>
    <w:multiLevelType w:val="hybridMultilevel"/>
    <w:tmpl w:val="0F98BA24"/>
    <w:lvl w:ilvl="0" w:tplc="EE082A4A">
      <w:start w:val="1"/>
      <w:numFmt w:val="bullet"/>
      <w:pStyle w:val="isthabullet1"/>
      <w:lvlText w:val=""/>
      <w:lvlJc w:val="left"/>
      <w:pPr>
        <w:tabs>
          <w:tab w:val="num" w:pos="720"/>
        </w:tabs>
        <w:ind w:left="720" w:hanging="360"/>
      </w:pPr>
      <w:rPr>
        <w:rFonts w:ascii="Wingdings" w:hAnsi="Wingdings" w:hint="default"/>
        <w:color w:val="32671E"/>
        <w:sz w:val="24"/>
        <w:szCs w:val="24"/>
      </w:rPr>
    </w:lvl>
    <w:lvl w:ilvl="1" w:tplc="E0E426F0" w:tentative="1">
      <w:start w:val="1"/>
      <w:numFmt w:val="bullet"/>
      <w:lvlText w:val="o"/>
      <w:lvlJc w:val="left"/>
      <w:pPr>
        <w:tabs>
          <w:tab w:val="num" w:pos="1440"/>
        </w:tabs>
        <w:ind w:left="1440" w:hanging="360"/>
      </w:pPr>
      <w:rPr>
        <w:rFonts w:ascii="Courier New" w:hAnsi="Courier New" w:cs="Courier New" w:hint="default"/>
      </w:rPr>
    </w:lvl>
    <w:lvl w:ilvl="2" w:tplc="338A8A0A" w:tentative="1">
      <w:start w:val="1"/>
      <w:numFmt w:val="bullet"/>
      <w:lvlText w:val=""/>
      <w:lvlJc w:val="left"/>
      <w:pPr>
        <w:tabs>
          <w:tab w:val="num" w:pos="2160"/>
        </w:tabs>
        <w:ind w:left="2160" w:hanging="360"/>
      </w:pPr>
      <w:rPr>
        <w:rFonts w:ascii="Wingdings" w:hAnsi="Wingdings" w:hint="default"/>
      </w:rPr>
    </w:lvl>
    <w:lvl w:ilvl="3" w:tplc="37E6F372" w:tentative="1">
      <w:start w:val="1"/>
      <w:numFmt w:val="bullet"/>
      <w:lvlText w:val=""/>
      <w:lvlJc w:val="left"/>
      <w:pPr>
        <w:tabs>
          <w:tab w:val="num" w:pos="2880"/>
        </w:tabs>
        <w:ind w:left="2880" w:hanging="360"/>
      </w:pPr>
      <w:rPr>
        <w:rFonts w:ascii="Symbol" w:hAnsi="Symbol" w:hint="default"/>
      </w:rPr>
    </w:lvl>
    <w:lvl w:ilvl="4" w:tplc="2496D7AC" w:tentative="1">
      <w:start w:val="1"/>
      <w:numFmt w:val="bullet"/>
      <w:lvlText w:val="o"/>
      <w:lvlJc w:val="left"/>
      <w:pPr>
        <w:tabs>
          <w:tab w:val="num" w:pos="3600"/>
        </w:tabs>
        <w:ind w:left="3600" w:hanging="360"/>
      </w:pPr>
      <w:rPr>
        <w:rFonts w:ascii="Courier New" w:hAnsi="Courier New" w:cs="Courier New" w:hint="default"/>
      </w:rPr>
    </w:lvl>
    <w:lvl w:ilvl="5" w:tplc="77708C56" w:tentative="1">
      <w:start w:val="1"/>
      <w:numFmt w:val="bullet"/>
      <w:lvlText w:val=""/>
      <w:lvlJc w:val="left"/>
      <w:pPr>
        <w:tabs>
          <w:tab w:val="num" w:pos="4320"/>
        </w:tabs>
        <w:ind w:left="4320" w:hanging="360"/>
      </w:pPr>
      <w:rPr>
        <w:rFonts w:ascii="Wingdings" w:hAnsi="Wingdings" w:hint="default"/>
      </w:rPr>
    </w:lvl>
    <w:lvl w:ilvl="6" w:tplc="26D2ACF8" w:tentative="1">
      <w:start w:val="1"/>
      <w:numFmt w:val="bullet"/>
      <w:lvlText w:val=""/>
      <w:lvlJc w:val="left"/>
      <w:pPr>
        <w:tabs>
          <w:tab w:val="num" w:pos="5040"/>
        </w:tabs>
        <w:ind w:left="5040" w:hanging="360"/>
      </w:pPr>
      <w:rPr>
        <w:rFonts w:ascii="Symbol" w:hAnsi="Symbol" w:hint="default"/>
      </w:rPr>
    </w:lvl>
    <w:lvl w:ilvl="7" w:tplc="48E02394" w:tentative="1">
      <w:start w:val="1"/>
      <w:numFmt w:val="bullet"/>
      <w:lvlText w:val="o"/>
      <w:lvlJc w:val="left"/>
      <w:pPr>
        <w:tabs>
          <w:tab w:val="num" w:pos="5760"/>
        </w:tabs>
        <w:ind w:left="5760" w:hanging="360"/>
      </w:pPr>
      <w:rPr>
        <w:rFonts w:ascii="Courier New" w:hAnsi="Courier New" w:cs="Courier New" w:hint="default"/>
      </w:rPr>
    </w:lvl>
    <w:lvl w:ilvl="8" w:tplc="40D6B58E" w:tentative="1">
      <w:start w:val="1"/>
      <w:numFmt w:val="bullet"/>
      <w:lvlText w:val=""/>
      <w:lvlJc w:val="left"/>
      <w:pPr>
        <w:tabs>
          <w:tab w:val="num" w:pos="6480"/>
        </w:tabs>
        <w:ind w:left="6480" w:hanging="360"/>
      </w:pPr>
      <w:rPr>
        <w:rFonts w:ascii="Wingdings" w:hAnsi="Wingdings" w:hint="default"/>
      </w:rPr>
    </w:lvl>
  </w:abstractNum>
  <w:abstractNum w:abstractNumId="90" w15:restartNumberingAfterBreak="0">
    <w:nsid w:val="5F5A5807"/>
    <w:multiLevelType w:val="hybridMultilevel"/>
    <w:tmpl w:val="3F089CBC"/>
    <w:lvl w:ilvl="0" w:tplc="FFFFFFFF">
      <w:start w:val="1"/>
      <w:numFmt w:val="bullet"/>
      <w:pStyle w:val="Bullet1"/>
      <w:lvlText w:val=""/>
      <w:lvlJc w:val="left"/>
      <w:pPr>
        <w:ind w:left="720" w:hanging="360"/>
      </w:pPr>
      <w:rPr>
        <w:rFonts w:ascii="Wingdings" w:hAnsi="Wingdings" w:hint="default"/>
        <w:color w:val="0D1F7C"/>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1" w15:restartNumberingAfterBreak="0">
    <w:nsid w:val="5FC308ED"/>
    <w:multiLevelType w:val="multilevel"/>
    <w:tmpl w:val="AE52093C"/>
    <w:styleLink w:val="IndentBulleted"/>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92" w15:restartNumberingAfterBreak="0">
    <w:nsid w:val="5FD06E04"/>
    <w:multiLevelType w:val="hybridMultilevel"/>
    <w:tmpl w:val="27E4E1F4"/>
    <w:lvl w:ilvl="0" w:tplc="DF382022">
      <w:numFmt w:val="bullet"/>
      <w:lvlText w:val="-"/>
      <w:lvlJc w:val="left"/>
      <w:pPr>
        <w:ind w:left="405" w:hanging="360"/>
      </w:pPr>
      <w:rPr>
        <w:rFonts w:ascii="Times New Roman" w:eastAsiaTheme="minorEastAsia" w:hAnsi="Times New Roman" w:cs="Times New Roman" w:hint="default"/>
      </w:rPr>
    </w:lvl>
    <w:lvl w:ilvl="1" w:tplc="40090003" w:tentative="1">
      <w:start w:val="1"/>
      <w:numFmt w:val="bullet"/>
      <w:lvlText w:val="o"/>
      <w:lvlJc w:val="left"/>
      <w:pPr>
        <w:ind w:left="1125" w:hanging="360"/>
      </w:pPr>
      <w:rPr>
        <w:rFonts w:ascii="Courier New" w:hAnsi="Courier New" w:cs="Courier New" w:hint="default"/>
      </w:rPr>
    </w:lvl>
    <w:lvl w:ilvl="2" w:tplc="40090005" w:tentative="1">
      <w:start w:val="1"/>
      <w:numFmt w:val="bullet"/>
      <w:lvlText w:val=""/>
      <w:lvlJc w:val="left"/>
      <w:pPr>
        <w:ind w:left="1845" w:hanging="360"/>
      </w:pPr>
      <w:rPr>
        <w:rFonts w:ascii="Wingdings" w:hAnsi="Wingdings" w:hint="default"/>
      </w:rPr>
    </w:lvl>
    <w:lvl w:ilvl="3" w:tplc="40090001" w:tentative="1">
      <w:start w:val="1"/>
      <w:numFmt w:val="bullet"/>
      <w:lvlText w:val=""/>
      <w:lvlJc w:val="left"/>
      <w:pPr>
        <w:ind w:left="2565" w:hanging="360"/>
      </w:pPr>
      <w:rPr>
        <w:rFonts w:ascii="Symbol" w:hAnsi="Symbol" w:hint="default"/>
      </w:rPr>
    </w:lvl>
    <w:lvl w:ilvl="4" w:tplc="40090003" w:tentative="1">
      <w:start w:val="1"/>
      <w:numFmt w:val="bullet"/>
      <w:lvlText w:val="o"/>
      <w:lvlJc w:val="left"/>
      <w:pPr>
        <w:ind w:left="3285" w:hanging="360"/>
      </w:pPr>
      <w:rPr>
        <w:rFonts w:ascii="Courier New" w:hAnsi="Courier New" w:cs="Courier New" w:hint="default"/>
      </w:rPr>
    </w:lvl>
    <w:lvl w:ilvl="5" w:tplc="40090005" w:tentative="1">
      <w:start w:val="1"/>
      <w:numFmt w:val="bullet"/>
      <w:lvlText w:val=""/>
      <w:lvlJc w:val="left"/>
      <w:pPr>
        <w:ind w:left="4005" w:hanging="360"/>
      </w:pPr>
      <w:rPr>
        <w:rFonts w:ascii="Wingdings" w:hAnsi="Wingdings" w:hint="default"/>
      </w:rPr>
    </w:lvl>
    <w:lvl w:ilvl="6" w:tplc="40090001" w:tentative="1">
      <w:start w:val="1"/>
      <w:numFmt w:val="bullet"/>
      <w:lvlText w:val=""/>
      <w:lvlJc w:val="left"/>
      <w:pPr>
        <w:ind w:left="4725" w:hanging="360"/>
      </w:pPr>
      <w:rPr>
        <w:rFonts w:ascii="Symbol" w:hAnsi="Symbol" w:hint="default"/>
      </w:rPr>
    </w:lvl>
    <w:lvl w:ilvl="7" w:tplc="40090003" w:tentative="1">
      <w:start w:val="1"/>
      <w:numFmt w:val="bullet"/>
      <w:lvlText w:val="o"/>
      <w:lvlJc w:val="left"/>
      <w:pPr>
        <w:ind w:left="5445" w:hanging="360"/>
      </w:pPr>
      <w:rPr>
        <w:rFonts w:ascii="Courier New" w:hAnsi="Courier New" w:cs="Courier New" w:hint="default"/>
      </w:rPr>
    </w:lvl>
    <w:lvl w:ilvl="8" w:tplc="40090005" w:tentative="1">
      <w:start w:val="1"/>
      <w:numFmt w:val="bullet"/>
      <w:lvlText w:val=""/>
      <w:lvlJc w:val="left"/>
      <w:pPr>
        <w:ind w:left="6165" w:hanging="360"/>
      </w:pPr>
      <w:rPr>
        <w:rFonts w:ascii="Wingdings" w:hAnsi="Wingdings" w:hint="default"/>
      </w:rPr>
    </w:lvl>
  </w:abstractNum>
  <w:abstractNum w:abstractNumId="93" w15:restartNumberingAfterBreak="0">
    <w:nsid w:val="642E0964"/>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94" w15:restartNumberingAfterBreak="0">
    <w:nsid w:val="644E576E"/>
    <w:multiLevelType w:val="hybridMultilevel"/>
    <w:tmpl w:val="076277D2"/>
    <w:lvl w:ilvl="0" w:tplc="C99E2738">
      <w:start w:val="1"/>
      <w:numFmt w:val="decimal"/>
      <w:pStyle w:val="1BodyNumber1-Level1"/>
      <w:lvlText w:val="%1."/>
      <w:lvlJc w:val="left"/>
      <w:pPr>
        <w:ind w:left="1080" w:hanging="360"/>
      </w:pPr>
    </w:lvl>
    <w:lvl w:ilvl="1" w:tplc="10969450" w:tentative="1">
      <w:start w:val="1"/>
      <w:numFmt w:val="lowerLetter"/>
      <w:lvlText w:val="%2."/>
      <w:lvlJc w:val="left"/>
      <w:pPr>
        <w:ind w:left="1800" w:hanging="360"/>
      </w:pPr>
    </w:lvl>
    <w:lvl w:ilvl="2" w:tplc="5A9A62BE" w:tentative="1">
      <w:start w:val="1"/>
      <w:numFmt w:val="lowerRoman"/>
      <w:lvlText w:val="%3."/>
      <w:lvlJc w:val="right"/>
      <w:pPr>
        <w:ind w:left="2520" w:hanging="180"/>
      </w:pPr>
    </w:lvl>
    <w:lvl w:ilvl="3" w:tplc="AF7A6F8C" w:tentative="1">
      <w:start w:val="1"/>
      <w:numFmt w:val="decimal"/>
      <w:lvlText w:val="%4."/>
      <w:lvlJc w:val="left"/>
      <w:pPr>
        <w:ind w:left="3240" w:hanging="360"/>
      </w:pPr>
    </w:lvl>
    <w:lvl w:ilvl="4" w:tplc="A8D8DF0A" w:tentative="1">
      <w:start w:val="1"/>
      <w:numFmt w:val="lowerLetter"/>
      <w:lvlText w:val="%5."/>
      <w:lvlJc w:val="left"/>
      <w:pPr>
        <w:ind w:left="3960" w:hanging="360"/>
      </w:pPr>
    </w:lvl>
    <w:lvl w:ilvl="5" w:tplc="3AAAEBCE" w:tentative="1">
      <w:start w:val="1"/>
      <w:numFmt w:val="lowerRoman"/>
      <w:lvlText w:val="%6."/>
      <w:lvlJc w:val="right"/>
      <w:pPr>
        <w:ind w:left="4680" w:hanging="180"/>
      </w:pPr>
    </w:lvl>
    <w:lvl w:ilvl="6" w:tplc="DEAC1CCA" w:tentative="1">
      <w:start w:val="1"/>
      <w:numFmt w:val="decimal"/>
      <w:lvlText w:val="%7."/>
      <w:lvlJc w:val="left"/>
      <w:pPr>
        <w:ind w:left="5400" w:hanging="360"/>
      </w:pPr>
    </w:lvl>
    <w:lvl w:ilvl="7" w:tplc="B61E340E" w:tentative="1">
      <w:start w:val="1"/>
      <w:numFmt w:val="lowerLetter"/>
      <w:lvlText w:val="%8."/>
      <w:lvlJc w:val="left"/>
      <w:pPr>
        <w:ind w:left="6120" w:hanging="360"/>
      </w:pPr>
    </w:lvl>
    <w:lvl w:ilvl="8" w:tplc="8AAA09E0" w:tentative="1">
      <w:start w:val="1"/>
      <w:numFmt w:val="lowerRoman"/>
      <w:lvlText w:val="%9."/>
      <w:lvlJc w:val="right"/>
      <w:pPr>
        <w:ind w:left="6840" w:hanging="180"/>
      </w:pPr>
    </w:lvl>
  </w:abstractNum>
  <w:abstractNum w:abstractNumId="95" w15:restartNumberingAfterBreak="0">
    <w:nsid w:val="65A838F7"/>
    <w:multiLevelType w:val="hybridMultilevel"/>
    <w:tmpl w:val="06C612B6"/>
    <w:lvl w:ilvl="0" w:tplc="FFFFFFFF">
      <w:start w:val="1"/>
      <w:numFmt w:val="bullet"/>
      <w:pStyle w:val="Bullet4"/>
      <w:lvlText w:val=""/>
      <w:lvlJc w:val="left"/>
      <w:pPr>
        <w:ind w:left="2160" w:hanging="360"/>
      </w:pPr>
      <w:rPr>
        <w:rFonts w:ascii="Symbol" w:hAnsi="Symbol" w:hint="default"/>
        <w:b/>
        <w:i w:val="0"/>
        <w:color w:val="0D1F7C"/>
        <w:sz w:val="20"/>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96" w15:restartNumberingAfterBreak="0">
    <w:nsid w:val="66715B10"/>
    <w:multiLevelType w:val="multilevel"/>
    <w:tmpl w:val="349C91CC"/>
    <w:lvl w:ilvl="0">
      <w:start w:val="1"/>
      <w:numFmt w:val="decimal"/>
      <w:lvlText w:val="%1."/>
      <w:lvlJc w:val="left"/>
      <w:pPr>
        <w:ind w:left="720" w:hanging="360"/>
      </w:pPr>
      <w:rPr>
        <w:rFonts w:ascii="Calibri" w:hAnsi="Calibri" w:cs="Times New Roman" w:hint="default"/>
        <w:b w:val="0"/>
        <w:bCs w:val="0"/>
        <w:i w:val="0"/>
        <w:iCs w:val="0"/>
        <w:caps w:val="0"/>
        <w:strike w:val="0"/>
        <w:dstrike w:val="0"/>
        <w:outline w:val="0"/>
        <w:shadow w:val="0"/>
        <w:emboss w:val="0"/>
        <w:imprint w:val="0"/>
        <w:vanish w:val="0"/>
        <w:color w:val="000000"/>
        <w:spacing w:val="0"/>
        <w:kern w:val="0"/>
        <w:position w:val="0"/>
        <w:sz w:val="18"/>
        <w:u w:val="none"/>
        <w:effect w:val="none"/>
        <w:vertAlign w:val="baseline"/>
        <w:em w:val="none"/>
        <w14:ligatures w14:val="none"/>
        <w14:numForm w14:val="default"/>
        <w14:numSpacing w14:val="default"/>
        <w14:stylisticSets/>
        <w14:cntxtAlts w14:val="0"/>
      </w:rPr>
    </w:lvl>
    <w:lvl w:ilvl="1">
      <w:start w:val="1"/>
      <w:numFmt w:val="lowerLetter"/>
      <w:lvlText w:val="%2."/>
      <w:lvlJc w:val="left"/>
      <w:pPr>
        <w:tabs>
          <w:tab w:val="num" w:pos="1080"/>
        </w:tabs>
        <w:ind w:left="1080" w:hanging="360"/>
      </w:pPr>
      <w:rPr>
        <w:rFonts w:cs="Times New Roman" w:hint="default"/>
      </w:rPr>
    </w:lvl>
    <w:lvl w:ilvl="2">
      <w:start w:val="1"/>
      <w:numFmt w:val="lowerRoman"/>
      <w:lvlText w:val="%3."/>
      <w:lvlJc w:val="right"/>
      <w:pPr>
        <w:tabs>
          <w:tab w:val="num" w:pos="1440"/>
        </w:tabs>
        <w:ind w:left="1440" w:hanging="360"/>
      </w:pPr>
      <w:rPr>
        <w:rFonts w:cs="Times New Roman" w:hint="default"/>
      </w:rPr>
    </w:lvl>
    <w:lvl w:ilvl="3">
      <w:start w:val="1"/>
      <w:numFmt w:val="decimal"/>
      <w:lvlRestart w:val="0"/>
      <w:lvlText w:val="%4."/>
      <w:lvlJc w:val="left"/>
      <w:pPr>
        <w:tabs>
          <w:tab w:val="num" w:pos="1800"/>
        </w:tabs>
        <w:ind w:left="1800" w:hanging="360"/>
      </w:pPr>
      <w:rPr>
        <w:rFonts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4">
      <w:start w:val="1"/>
      <w:numFmt w:val="lowerLetter"/>
      <w:lvlText w:val="%5."/>
      <w:lvlJc w:val="left"/>
      <w:pPr>
        <w:tabs>
          <w:tab w:val="num" w:pos="2160"/>
        </w:tabs>
        <w:ind w:left="2160" w:hanging="360"/>
      </w:pPr>
      <w:rPr>
        <w:rFonts w:cs="Times New Roman" w:hint="default"/>
      </w:rPr>
    </w:lvl>
    <w:lvl w:ilvl="5">
      <w:start w:val="1"/>
      <w:numFmt w:val="lowerRoman"/>
      <w:lvlText w:val="%6."/>
      <w:lvlJc w:val="right"/>
      <w:pPr>
        <w:tabs>
          <w:tab w:val="num" w:pos="2520"/>
        </w:tabs>
        <w:ind w:left="2520" w:hanging="360"/>
      </w:pPr>
      <w:rPr>
        <w:rFonts w:cs="Times New Roman" w:hint="default"/>
      </w:rPr>
    </w:lvl>
    <w:lvl w:ilvl="6">
      <w:start w:val="1"/>
      <w:numFmt w:val="decimal"/>
      <w:lvlText w:val="%7."/>
      <w:lvlJc w:val="left"/>
      <w:pPr>
        <w:tabs>
          <w:tab w:val="num" w:pos="2880"/>
        </w:tabs>
        <w:ind w:left="2880" w:hanging="360"/>
      </w:pPr>
      <w:rPr>
        <w:rFonts w:cs="Times New Roman" w:hint="default"/>
      </w:rPr>
    </w:lvl>
    <w:lvl w:ilvl="7">
      <w:start w:val="1"/>
      <w:numFmt w:val="lowerLetter"/>
      <w:lvlText w:val="%8."/>
      <w:lvlJc w:val="left"/>
      <w:pPr>
        <w:tabs>
          <w:tab w:val="num" w:pos="3240"/>
        </w:tabs>
        <w:ind w:left="3240" w:hanging="360"/>
      </w:pPr>
      <w:rPr>
        <w:rFonts w:cs="Times New Roman" w:hint="default"/>
      </w:rPr>
    </w:lvl>
    <w:lvl w:ilvl="8">
      <w:start w:val="1"/>
      <w:numFmt w:val="lowerRoman"/>
      <w:lvlText w:val="%9."/>
      <w:lvlJc w:val="right"/>
      <w:pPr>
        <w:tabs>
          <w:tab w:val="num" w:pos="3600"/>
        </w:tabs>
        <w:ind w:left="3600" w:hanging="360"/>
      </w:pPr>
      <w:rPr>
        <w:rFonts w:cs="Times New Roman" w:hint="default"/>
      </w:rPr>
    </w:lvl>
  </w:abstractNum>
  <w:abstractNum w:abstractNumId="97" w15:restartNumberingAfterBreak="0">
    <w:nsid w:val="668A150D"/>
    <w:multiLevelType w:val="hybridMultilevel"/>
    <w:tmpl w:val="93AC9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74C15FF"/>
    <w:multiLevelType w:val="multilevel"/>
    <w:tmpl w:val="ABF20BD0"/>
    <w:lvl w:ilvl="0">
      <w:start w:val="1"/>
      <w:numFmt w:val="decimal"/>
      <w:lvlText w:val="%1."/>
      <w:lvlJc w:val="left"/>
      <w:pPr>
        <w:ind w:left="720" w:hanging="360"/>
      </w:pPr>
      <w:rPr>
        <w:rFonts w:ascii="Calibri" w:hAnsi="Calibri" w:cs="Times New Roman" w:hint="default"/>
        <w:b w:val="0"/>
        <w:bCs w:val="0"/>
        <w:i w:val="0"/>
        <w:iCs w:val="0"/>
        <w:caps w:val="0"/>
        <w:strike w:val="0"/>
        <w:dstrike w:val="0"/>
        <w:vanish w:val="0"/>
        <w:color w:val="000000"/>
        <w:spacing w:val="0"/>
        <w:kern w:val="0"/>
        <w:position w:val="0"/>
        <w:sz w:val="1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lowerLetter"/>
      <w:lvlText w:val="%2."/>
      <w:lvlJc w:val="left"/>
      <w:pPr>
        <w:tabs>
          <w:tab w:val="num" w:pos="1080"/>
        </w:tabs>
        <w:ind w:left="1080" w:hanging="360"/>
      </w:pPr>
      <w:rPr>
        <w:rFonts w:cs="Times New Roman" w:hint="default"/>
      </w:rPr>
    </w:lvl>
    <w:lvl w:ilvl="2">
      <w:start w:val="1"/>
      <w:numFmt w:val="lowerRoman"/>
      <w:lvlText w:val="%3."/>
      <w:lvlJc w:val="right"/>
      <w:pPr>
        <w:tabs>
          <w:tab w:val="num" w:pos="1440"/>
        </w:tabs>
        <w:ind w:left="1440" w:hanging="360"/>
      </w:pPr>
      <w:rPr>
        <w:rFonts w:cs="Times New Roman" w:hint="default"/>
      </w:rPr>
    </w:lvl>
    <w:lvl w:ilvl="3">
      <w:start w:val="1"/>
      <w:numFmt w:val="decimal"/>
      <w:lvlRestart w:val="0"/>
      <w:lvlText w:val="%4."/>
      <w:lvlJc w:val="left"/>
      <w:pPr>
        <w:tabs>
          <w:tab w:val="num" w:pos="1800"/>
        </w:tabs>
        <w:ind w:left="1800" w:hanging="360"/>
      </w:pPr>
      <w:rPr>
        <w:rFonts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4">
      <w:start w:val="1"/>
      <w:numFmt w:val="lowerLetter"/>
      <w:lvlText w:val="%5."/>
      <w:lvlJc w:val="left"/>
      <w:pPr>
        <w:tabs>
          <w:tab w:val="num" w:pos="2160"/>
        </w:tabs>
        <w:ind w:left="2160" w:hanging="360"/>
      </w:pPr>
      <w:rPr>
        <w:rFonts w:cs="Times New Roman" w:hint="default"/>
      </w:rPr>
    </w:lvl>
    <w:lvl w:ilvl="5">
      <w:start w:val="1"/>
      <w:numFmt w:val="lowerRoman"/>
      <w:lvlText w:val="%6."/>
      <w:lvlJc w:val="right"/>
      <w:pPr>
        <w:tabs>
          <w:tab w:val="num" w:pos="2520"/>
        </w:tabs>
        <w:ind w:left="2520" w:hanging="360"/>
      </w:pPr>
      <w:rPr>
        <w:rFonts w:cs="Times New Roman" w:hint="default"/>
      </w:rPr>
    </w:lvl>
    <w:lvl w:ilvl="6">
      <w:start w:val="1"/>
      <w:numFmt w:val="decimal"/>
      <w:lvlText w:val="%7."/>
      <w:lvlJc w:val="left"/>
      <w:pPr>
        <w:tabs>
          <w:tab w:val="num" w:pos="2880"/>
        </w:tabs>
        <w:ind w:left="2880" w:hanging="360"/>
      </w:pPr>
      <w:rPr>
        <w:rFonts w:cs="Times New Roman" w:hint="default"/>
      </w:rPr>
    </w:lvl>
    <w:lvl w:ilvl="7">
      <w:start w:val="1"/>
      <w:numFmt w:val="lowerLetter"/>
      <w:lvlText w:val="%8."/>
      <w:lvlJc w:val="left"/>
      <w:pPr>
        <w:tabs>
          <w:tab w:val="num" w:pos="3240"/>
        </w:tabs>
        <w:ind w:left="3240" w:hanging="360"/>
      </w:pPr>
      <w:rPr>
        <w:rFonts w:cs="Times New Roman" w:hint="default"/>
      </w:rPr>
    </w:lvl>
    <w:lvl w:ilvl="8">
      <w:start w:val="1"/>
      <w:numFmt w:val="lowerRoman"/>
      <w:lvlText w:val="%9."/>
      <w:lvlJc w:val="right"/>
      <w:pPr>
        <w:tabs>
          <w:tab w:val="num" w:pos="3600"/>
        </w:tabs>
        <w:ind w:left="3600" w:hanging="360"/>
      </w:pPr>
      <w:rPr>
        <w:rFonts w:cs="Times New Roman" w:hint="default"/>
      </w:rPr>
    </w:lvl>
  </w:abstractNum>
  <w:abstractNum w:abstractNumId="99" w15:restartNumberingAfterBreak="0">
    <w:nsid w:val="67BD1763"/>
    <w:multiLevelType w:val="hybridMultilevel"/>
    <w:tmpl w:val="4D9CBE1C"/>
    <w:lvl w:ilvl="0" w:tplc="C6D0A56A">
      <w:start w:val="1"/>
      <w:numFmt w:val="bullet"/>
      <w:pStyle w:val="Body1Bullet1"/>
      <w:lvlText w:val=""/>
      <w:lvlJc w:val="left"/>
      <w:pPr>
        <w:ind w:left="72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0" w15:restartNumberingAfterBreak="0">
    <w:nsid w:val="684F69AE"/>
    <w:multiLevelType w:val="hybridMultilevel"/>
    <w:tmpl w:val="FDF2D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8BB27A6"/>
    <w:multiLevelType w:val="multilevel"/>
    <w:tmpl w:val="C3CE6B3E"/>
    <w:lvl w:ilvl="0">
      <w:start w:val="1"/>
      <w:numFmt w:val="decimal"/>
      <w:pStyle w:val="Numbered1"/>
      <w:lvlText w:val="%1."/>
      <w:lvlJc w:val="left"/>
      <w:pPr>
        <w:ind w:left="720" w:hanging="360"/>
      </w:pPr>
      <w:rPr>
        <w:rFonts w:ascii="Calibri" w:hAnsi="Calibri" w:cs="Times New Roman" w:hint="default"/>
        <w:b w:val="0"/>
        <w:bCs w:val="0"/>
        <w:i w:val="0"/>
        <w:iCs w:val="0"/>
        <w:caps w:val="0"/>
        <w:strike w:val="0"/>
        <w:dstrike w:val="0"/>
        <w:vanish w:val="0"/>
        <w:color w:val="000000"/>
        <w:spacing w:val="0"/>
        <w:kern w:val="0"/>
        <w:position w:val="0"/>
        <w:sz w:val="18"/>
        <w:u w:val="none"/>
        <w:effect w:val="none"/>
        <w:vertAlign w:val="baseline"/>
        <w:em w:val="none"/>
        <w14:ligatures w14:val="none"/>
        <w14:numForm w14:val="default"/>
        <w14:numSpacing w14:val="default"/>
        <w14:stylisticSets/>
        <w14:cntxtAlts w14:val="0"/>
      </w:rPr>
    </w:lvl>
    <w:lvl w:ilvl="1">
      <w:start w:val="1"/>
      <w:numFmt w:val="lowerLetter"/>
      <w:lvlText w:val="%2."/>
      <w:lvlJc w:val="left"/>
      <w:pPr>
        <w:tabs>
          <w:tab w:val="num" w:pos="1080"/>
        </w:tabs>
        <w:ind w:left="1080" w:hanging="360"/>
      </w:pPr>
      <w:rPr>
        <w:rFonts w:cs="Times New Roman" w:hint="default"/>
      </w:rPr>
    </w:lvl>
    <w:lvl w:ilvl="2">
      <w:start w:val="1"/>
      <w:numFmt w:val="lowerRoman"/>
      <w:lvlText w:val="%3."/>
      <w:lvlJc w:val="right"/>
      <w:pPr>
        <w:tabs>
          <w:tab w:val="num" w:pos="1440"/>
        </w:tabs>
        <w:ind w:left="1440" w:hanging="360"/>
      </w:pPr>
      <w:rPr>
        <w:rFonts w:cs="Times New Roman" w:hint="default"/>
      </w:rPr>
    </w:lvl>
    <w:lvl w:ilvl="3">
      <w:start w:val="1"/>
      <w:numFmt w:val="decimal"/>
      <w:lvlRestart w:val="0"/>
      <w:lvlText w:val="%4."/>
      <w:lvlJc w:val="left"/>
      <w:pPr>
        <w:tabs>
          <w:tab w:val="num" w:pos="1800"/>
        </w:tabs>
        <w:ind w:left="1800" w:hanging="360"/>
      </w:pPr>
      <w:rPr>
        <w:rFonts w:hint="default"/>
        <w:b w:val="0"/>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4">
      <w:start w:val="1"/>
      <w:numFmt w:val="lowerLetter"/>
      <w:lvlText w:val="%5."/>
      <w:lvlJc w:val="left"/>
      <w:pPr>
        <w:tabs>
          <w:tab w:val="num" w:pos="2160"/>
        </w:tabs>
        <w:ind w:left="2160" w:hanging="360"/>
      </w:pPr>
      <w:rPr>
        <w:rFonts w:cs="Times New Roman" w:hint="default"/>
      </w:rPr>
    </w:lvl>
    <w:lvl w:ilvl="5">
      <w:start w:val="1"/>
      <w:numFmt w:val="lowerRoman"/>
      <w:lvlText w:val="%6."/>
      <w:lvlJc w:val="right"/>
      <w:pPr>
        <w:tabs>
          <w:tab w:val="num" w:pos="2520"/>
        </w:tabs>
        <w:ind w:left="2520" w:hanging="360"/>
      </w:pPr>
      <w:rPr>
        <w:rFonts w:cs="Times New Roman" w:hint="default"/>
      </w:rPr>
    </w:lvl>
    <w:lvl w:ilvl="6">
      <w:start w:val="1"/>
      <w:numFmt w:val="decimal"/>
      <w:lvlText w:val="%7."/>
      <w:lvlJc w:val="left"/>
      <w:pPr>
        <w:tabs>
          <w:tab w:val="num" w:pos="2880"/>
        </w:tabs>
        <w:ind w:left="2880" w:hanging="360"/>
      </w:pPr>
      <w:rPr>
        <w:rFonts w:cs="Times New Roman" w:hint="default"/>
      </w:rPr>
    </w:lvl>
    <w:lvl w:ilvl="7">
      <w:start w:val="1"/>
      <w:numFmt w:val="lowerLetter"/>
      <w:lvlText w:val="%8."/>
      <w:lvlJc w:val="left"/>
      <w:pPr>
        <w:tabs>
          <w:tab w:val="num" w:pos="3240"/>
        </w:tabs>
        <w:ind w:left="3240" w:hanging="360"/>
      </w:pPr>
      <w:rPr>
        <w:rFonts w:cs="Times New Roman" w:hint="default"/>
      </w:rPr>
    </w:lvl>
    <w:lvl w:ilvl="8">
      <w:start w:val="1"/>
      <w:numFmt w:val="lowerRoman"/>
      <w:lvlText w:val="%9."/>
      <w:lvlJc w:val="right"/>
      <w:pPr>
        <w:tabs>
          <w:tab w:val="num" w:pos="3600"/>
        </w:tabs>
        <w:ind w:left="3600" w:hanging="360"/>
      </w:pPr>
      <w:rPr>
        <w:rFonts w:cs="Times New Roman" w:hint="default"/>
      </w:rPr>
    </w:lvl>
  </w:abstractNum>
  <w:abstractNum w:abstractNumId="102" w15:restartNumberingAfterBreak="0">
    <w:nsid w:val="68CA55C3"/>
    <w:multiLevelType w:val="multilevel"/>
    <w:tmpl w:val="BF4C7C66"/>
    <w:lvl w:ilvl="0">
      <w:start w:val="1"/>
      <w:numFmt w:val="decimal"/>
      <w:pStyle w:val="IVRMenuOptionList"/>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3" w15:restartNumberingAfterBreak="0">
    <w:nsid w:val="6A645646"/>
    <w:multiLevelType w:val="multilevel"/>
    <w:tmpl w:val="A22C1D3E"/>
    <w:lvl w:ilvl="0">
      <w:start w:val="1"/>
      <w:numFmt w:val="lowerLetter"/>
      <w:pStyle w:val="Listabc"/>
      <w:lvlText w:val="%1."/>
      <w:lvlJc w:val="left"/>
      <w:pPr>
        <w:ind w:left="432" w:hanging="360"/>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1080"/>
        </w:tabs>
        <w:ind w:left="1080" w:hanging="1080"/>
      </w:pPr>
      <w:rPr>
        <w:rFonts w:cs="Times New Roman" w:hint="default"/>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lvlText w:val="%1.%2.%3."/>
      <w:lvlJc w:val="left"/>
      <w:pPr>
        <w:tabs>
          <w:tab w:val="num" w:pos="1080"/>
        </w:tabs>
        <w:ind w:left="1440" w:hanging="1440"/>
      </w:pPr>
      <w:rPr>
        <w:rFonts w:cs="Times New Roman" w:hint="default"/>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3">
      <w:start w:val="1"/>
      <w:numFmt w:val="decimal"/>
      <w:lvlText w:val="%1.%2.%3.%4."/>
      <w:lvlJc w:val="left"/>
      <w:pPr>
        <w:tabs>
          <w:tab w:val="num" w:pos="1440"/>
        </w:tabs>
        <w:ind w:left="1440" w:hanging="1440"/>
      </w:pPr>
      <w:rPr>
        <w:rFonts w:cs="Times New Roman" w:hint="default"/>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4">
      <w:start w:val="1"/>
      <w:numFmt w:val="decimal"/>
      <w:lvlText w:val="%1.%2.%3.%4.%5."/>
      <w:lvlJc w:val="left"/>
      <w:pPr>
        <w:tabs>
          <w:tab w:val="num" w:pos="1800"/>
        </w:tabs>
        <w:ind w:left="720" w:hanging="720"/>
      </w:pPr>
      <w:rPr>
        <w:rFonts w:cs="Times New Roman" w:hint="default"/>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5">
      <w:start w:val="1"/>
      <w:numFmt w:val="decimal"/>
      <w:lvlText w:val="%1.%2.%3.%4.%5.%6."/>
      <w:lvlJc w:val="left"/>
      <w:pPr>
        <w:tabs>
          <w:tab w:val="num" w:pos="2160"/>
        </w:tabs>
        <w:ind w:left="720" w:hanging="720"/>
      </w:pPr>
      <w:rPr>
        <w:rFonts w:cs="Times New Roman" w:hint="default"/>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6">
      <w:start w:val="1"/>
      <w:numFmt w:val="decimal"/>
      <w:lvlText w:val="%1.%2.%3.%4.%5.%6.%7."/>
      <w:lvlJc w:val="left"/>
      <w:pPr>
        <w:tabs>
          <w:tab w:val="num" w:pos="2520"/>
        </w:tabs>
        <w:ind w:left="720" w:hanging="720"/>
      </w:pPr>
      <w:rPr>
        <w:rFonts w:asciiTheme="majorHAnsi" w:hAnsiTheme="majorHAnsi" w:cs="Times New Roman" w:hint="default"/>
        <w:b/>
        <w:bCs w:val="0"/>
        <w:i w:val="0"/>
        <w:iCs w:val="0"/>
        <w:caps w:val="0"/>
        <w:smallCaps w:val="0"/>
        <w:strike w:val="0"/>
        <w:dstrike w:val="0"/>
        <w:snapToGrid w:val="0"/>
        <w:vanish w:val="0"/>
        <w:color w:val="000000"/>
        <w:spacing w:val="0"/>
        <w:w w:val="0"/>
        <w:kern w:val="0"/>
        <w:position w:val="0"/>
        <w:szCs w:val="0"/>
        <w:u w:val="none"/>
        <w:vertAlign w:val="baseline"/>
        <w:em w:val="none"/>
      </w:rPr>
    </w:lvl>
    <w:lvl w:ilvl="7">
      <w:start w:val="1"/>
      <w:numFmt w:val="decimal"/>
      <w:lvlText w:val="%1.%2.%3.%4.%5.%6.%7.%8."/>
      <w:lvlJc w:val="left"/>
      <w:pPr>
        <w:tabs>
          <w:tab w:val="num" w:pos="2880"/>
        </w:tabs>
        <w:ind w:left="720" w:hanging="720"/>
      </w:pPr>
      <w:rPr>
        <w:rFonts w:asciiTheme="majorHAnsi" w:hAnsiTheme="majorHAnsi" w:hint="default"/>
      </w:rPr>
    </w:lvl>
    <w:lvl w:ilvl="8">
      <w:start w:val="1"/>
      <w:numFmt w:val="decimal"/>
      <w:lvlText w:val="%1.%2.%3.%4.%5.%6.%7.%8.%9."/>
      <w:lvlJc w:val="left"/>
      <w:pPr>
        <w:tabs>
          <w:tab w:val="num" w:pos="3240"/>
        </w:tabs>
        <w:ind w:left="720" w:hanging="720"/>
      </w:pPr>
      <w:rPr>
        <w:rFonts w:asciiTheme="majorHAnsi" w:hAnsiTheme="majorHAnsi" w:hint="default"/>
      </w:rPr>
    </w:lvl>
  </w:abstractNum>
  <w:abstractNum w:abstractNumId="104" w15:restartNumberingAfterBreak="0">
    <w:nsid w:val="6AB5720D"/>
    <w:multiLevelType w:val="multilevel"/>
    <w:tmpl w:val="FCFC1D6C"/>
    <w:lvl w:ilvl="0">
      <w:start w:val="1"/>
      <w:numFmt w:val="bullet"/>
      <w:lvlText w:val=""/>
      <w:lvlJc w:val="left"/>
      <w:pPr>
        <w:ind w:left="720" w:hanging="360"/>
      </w:pPr>
      <w:rPr>
        <w:rFonts w:ascii="Symbol" w:hAnsi="Symbol" w:hint="default"/>
      </w:rPr>
    </w:lvl>
    <w:lvl w:ilvl="1">
      <w:start w:val="1"/>
      <w:numFmt w:val="bullet"/>
      <w:lvlText w:val="o"/>
      <w:lvlJc w:val="left"/>
      <w:pPr>
        <w:ind w:left="1080" w:hanging="360"/>
      </w:pPr>
      <w:rPr>
        <w:rFonts w:ascii="Courier New" w:hAnsi="Courier New"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o"/>
      <w:lvlJc w:val="left"/>
      <w:pPr>
        <w:ind w:left="2160" w:hanging="360"/>
      </w:pPr>
      <w:rPr>
        <w:rFonts w:ascii="Courier New" w:hAnsi="Courier New"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Symbol" w:hAnsi="Symbol" w:hint="default"/>
      </w:rPr>
    </w:lvl>
    <w:lvl w:ilvl="7">
      <w:start w:val="1"/>
      <w:numFmt w:val="bullet"/>
      <w:lvlText w:val="o"/>
      <w:lvlJc w:val="left"/>
      <w:pPr>
        <w:ind w:left="3240" w:hanging="360"/>
      </w:pPr>
      <w:rPr>
        <w:rFonts w:ascii="Courier New" w:hAnsi="Courier New" w:cs="Courier New" w:hint="default"/>
      </w:rPr>
    </w:lvl>
    <w:lvl w:ilvl="8">
      <w:start w:val="1"/>
      <w:numFmt w:val="bullet"/>
      <w:lvlText w:val=""/>
      <w:lvlJc w:val="left"/>
      <w:pPr>
        <w:ind w:left="3600" w:hanging="360"/>
      </w:pPr>
      <w:rPr>
        <w:rFonts w:ascii="Wingdings" w:hAnsi="Wingdings" w:hint="default"/>
      </w:rPr>
    </w:lvl>
  </w:abstractNum>
  <w:abstractNum w:abstractNumId="105" w15:restartNumberingAfterBreak="0">
    <w:nsid w:val="6CF24DD9"/>
    <w:multiLevelType w:val="hybridMultilevel"/>
    <w:tmpl w:val="925C4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F1005A8"/>
    <w:multiLevelType w:val="hybridMultilevel"/>
    <w:tmpl w:val="21B209E8"/>
    <w:lvl w:ilvl="0" w:tplc="2F508A96">
      <w:start w:val="1"/>
      <w:numFmt w:val="bullet"/>
      <w:pStyle w:val="BodyText1Bullet1"/>
      <w:lvlText w:val=""/>
      <w:lvlJc w:val="left"/>
      <w:pPr>
        <w:ind w:left="1080" w:hanging="360"/>
      </w:pPr>
      <w:rPr>
        <w:rFonts w:ascii="Symbol" w:hAnsi="Symbol" w:hint="default"/>
      </w:rPr>
    </w:lvl>
    <w:lvl w:ilvl="1" w:tplc="15F4A6CE">
      <w:start w:val="1"/>
      <w:numFmt w:val="bullet"/>
      <w:pStyle w:val="BodyText1Bullet2"/>
      <w:lvlText w:val="o"/>
      <w:lvlJc w:val="left"/>
      <w:pPr>
        <w:ind w:left="1800" w:hanging="360"/>
      </w:pPr>
      <w:rPr>
        <w:rFonts w:ascii="Courier New" w:hAnsi="Courier New" w:cs="Courier New" w:hint="default"/>
      </w:rPr>
    </w:lvl>
    <w:lvl w:ilvl="2" w:tplc="ADA40AD4">
      <w:start w:val="1"/>
      <w:numFmt w:val="bullet"/>
      <w:pStyle w:val="BodyText1Bullet3"/>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6F38186A"/>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8" w15:restartNumberingAfterBreak="0">
    <w:nsid w:val="6F961684"/>
    <w:multiLevelType w:val="hybridMultilevel"/>
    <w:tmpl w:val="DB4A3686"/>
    <w:lvl w:ilvl="0" w:tplc="A7DE7C10">
      <w:start w:val="1"/>
      <w:numFmt w:val="bullet"/>
      <w:pStyle w:val="TableCellLeffBulletinden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0996348"/>
    <w:multiLevelType w:val="multilevel"/>
    <w:tmpl w:val="94389B74"/>
    <w:lvl w:ilvl="0">
      <w:start w:val="1"/>
      <w:numFmt w:val="none"/>
      <w:suff w:val="nothing"/>
      <w:lvlText w:val=""/>
      <w:lvlJc w:val="left"/>
      <w:pPr>
        <w:ind w:left="907" w:firstLine="0"/>
      </w:pPr>
      <w:rPr>
        <w:rFonts w:ascii="Arial Black" w:hAnsi="Arial Black" w:hint="default"/>
        <w:b w:val="0"/>
        <w:i w:val="0"/>
        <w:sz w:val="18"/>
      </w:rPr>
    </w:lvl>
    <w:lvl w:ilvl="1">
      <w:start w:val="1"/>
      <w:numFmt w:val="decimal"/>
      <w:pStyle w:val="ListNum3a"/>
      <w:lvlText w:val="%2)"/>
      <w:lvlJc w:val="left"/>
      <w:pPr>
        <w:tabs>
          <w:tab w:val="num" w:pos="1267"/>
        </w:tabs>
        <w:ind w:left="1267" w:hanging="360"/>
      </w:pPr>
      <w:rPr>
        <w:rFonts w:ascii="Arial Black" w:hAnsi="Arial Narrow" w:hint="default"/>
        <w:b w:val="0"/>
        <w:i w:val="0"/>
        <w:sz w:val="18"/>
      </w:rPr>
    </w:lvl>
    <w:lvl w:ilvl="2">
      <w:start w:val="1"/>
      <w:numFmt w:val="lowerLetter"/>
      <w:pStyle w:val="ListNum3b"/>
      <w:lvlText w:val="%3)"/>
      <w:lvlJc w:val="left"/>
      <w:pPr>
        <w:tabs>
          <w:tab w:val="num" w:pos="1627"/>
        </w:tabs>
        <w:ind w:left="1627" w:hanging="360"/>
      </w:pPr>
      <w:rPr>
        <w:rFonts w:ascii="Arial Black" w:hAnsi="Arial Narrow" w:hint="default"/>
        <w:b w:val="0"/>
        <w:i w:val="0"/>
        <w:sz w:val="18"/>
      </w:rPr>
    </w:lvl>
    <w:lvl w:ilvl="3">
      <w:start w:val="1"/>
      <w:numFmt w:val="decimal"/>
      <w:pStyle w:val="ListNum3c"/>
      <w:lvlText w:val="(%4)"/>
      <w:lvlJc w:val="left"/>
      <w:pPr>
        <w:tabs>
          <w:tab w:val="num" w:pos="1987"/>
        </w:tabs>
        <w:ind w:left="1987" w:hanging="360"/>
      </w:pPr>
      <w:rPr>
        <w:rFonts w:ascii="Arial Black" w:hAnsi="Arial Narrow" w:hint="default"/>
        <w:b w:val="0"/>
        <w:i w:val="0"/>
        <w:sz w:val="18"/>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10" w15:restartNumberingAfterBreak="0">
    <w:nsid w:val="72131FB4"/>
    <w:multiLevelType w:val="multilevel"/>
    <w:tmpl w:val="66F67518"/>
    <w:lvl w:ilvl="0">
      <w:start w:val="1"/>
      <w:numFmt w:val="decimal"/>
      <w:pStyle w:val="BodyBullet4-Level2"/>
      <w:lvlText w:val="%1."/>
      <w:lvlJc w:val="left"/>
      <w:pPr>
        <w:tabs>
          <w:tab w:val="num" w:pos="720"/>
        </w:tabs>
        <w:ind w:left="720" w:hanging="360"/>
      </w:pPr>
      <w:rPr>
        <w:rFonts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lowerLetter"/>
      <w:lvlText w:val="%2."/>
      <w:lvlJc w:val="left"/>
      <w:pPr>
        <w:tabs>
          <w:tab w:val="num" w:pos="1080"/>
        </w:tabs>
        <w:ind w:left="1080" w:hanging="360"/>
      </w:pPr>
      <w:rPr>
        <w:rFonts w:cs="Times New Roman" w:hint="default"/>
      </w:rPr>
    </w:lvl>
    <w:lvl w:ilvl="2">
      <w:start w:val="1"/>
      <w:numFmt w:val="lowerRoman"/>
      <w:lvlText w:val="%3."/>
      <w:lvlJc w:val="right"/>
      <w:pPr>
        <w:tabs>
          <w:tab w:val="num" w:pos="1440"/>
        </w:tabs>
        <w:ind w:left="1440" w:hanging="360"/>
      </w:pPr>
      <w:rPr>
        <w:rFonts w:cs="Times New Roman" w:hint="default"/>
      </w:rPr>
    </w:lvl>
    <w:lvl w:ilvl="3">
      <w:start w:val="1"/>
      <w:numFmt w:val="decimal"/>
      <w:lvlText w:val="%4."/>
      <w:lvlJc w:val="left"/>
      <w:pPr>
        <w:tabs>
          <w:tab w:val="num" w:pos="1800"/>
        </w:tabs>
        <w:ind w:left="1800" w:hanging="360"/>
      </w:pPr>
      <w:rPr>
        <w:rFonts w:cs="Times New Roman" w:hint="default"/>
      </w:rPr>
    </w:lvl>
    <w:lvl w:ilvl="4">
      <w:start w:val="1"/>
      <w:numFmt w:val="lowerLetter"/>
      <w:lvlText w:val="%5."/>
      <w:lvlJc w:val="left"/>
      <w:pPr>
        <w:tabs>
          <w:tab w:val="num" w:pos="2160"/>
        </w:tabs>
        <w:ind w:left="2160" w:hanging="360"/>
      </w:pPr>
      <w:rPr>
        <w:rFonts w:cs="Times New Roman" w:hint="default"/>
      </w:rPr>
    </w:lvl>
    <w:lvl w:ilvl="5">
      <w:start w:val="1"/>
      <w:numFmt w:val="lowerRoman"/>
      <w:lvlText w:val="%6."/>
      <w:lvlJc w:val="right"/>
      <w:pPr>
        <w:tabs>
          <w:tab w:val="num" w:pos="2520"/>
        </w:tabs>
        <w:ind w:left="2520" w:hanging="360"/>
      </w:pPr>
      <w:rPr>
        <w:rFonts w:cs="Times New Roman" w:hint="default"/>
      </w:rPr>
    </w:lvl>
    <w:lvl w:ilvl="6">
      <w:start w:val="1"/>
      <w:numFmt w:val="decimal"/>
      <w:lvlText w:val="%7."/>
      <w:lvlJc w:val="left"/>
      <w:pPr>
        <w:tabs>
          <w:tab w:val="num" w:pos="2880"/>
        </w:tabs>
        <w:ind w:left="2880" w:hanging="360"/>
      </w:pPr>
      <w:rPr>
        <w:rFonts w:cs="Times New Roman" w:hint="default"/>
      </w:rPr>
    </w:lvl>
    <w:lvl w:ilvl="7">
      <w:start w:val="1"/>
      <w:numFmt w:val="lowerLetter"/>
      <w:lvlText w:val="%8."/>
      <w:lvlJc w:val="left"/>
      <w:pPr>
        <w:tabs>
          <w:tab w:val="num" w:pos="3240"/>
        </w:tabs>
        <w:ind w:left="3240" w:hanging="360"/>
      </w:pPr>
      <w:rPr>
        <w:rFonts w:cs="Times New Roman" w:hint="default"/>
      </w:rPr>
    </w:lvl>
    <w:lvl w:ilvl="8">
      <w:start w:val="1"/>
      <w:numFmt w:val="lowerRoman"/>
      <w:lvlText w:val="%9."/>
      <w:lvlJc w:val="right"/>
      <w:pPr>
        <w:tabs>
          <w:tab w:val="num" w:pos="3600"/>
        </w:tabs>
        <w:ind w:left="3600" w:hanging="360"/>
      </w:pPr>
      <w:rPr>
        <w:rFonts w:cs="Times New Roman" w:hint="default"/>
      </w:rPr>
    </w:lvl>
  </w:abstractNum>
  <w:abstractNum w:abstractNumId="111" w15:restartNumberingAfterBreak="0">
    <w:nsid w:val="721B4FDE"/>
    <w:multiLevelType w:val="hybridMultilevel"/>
    <w:tmpl w:val="77C41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39B482B"/>
    <w:multiLevelType w:val="multilevel"/>
    <w:tmpl w:val="0C7AEF2C"/>
    <w:styleLink w:val="StyleNumberedLatinCalibri11ptLeft0Hanging025"/>
    <w:lvl w:ilvl="0">
      <w:start w:val="1"/>
      <w:numFmt w:val="decimal"/>
      <w:pStyle w:val="TableCellLeftNumbered"/>
      <w:lvlText w:val="%1."/>
      <w:lvlJc w:val="left"/>
      <w:pPr>
        <w:ind w:left="810" w:hanging="360"/>
      </w:pPr>
      <w:rPr>
        <w:rFonts w:ascii="Calibri" w:hAnsi="Calibri"/>
        <w:sz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3" w15:restartNumberingAfterBreak="0">
    <w:nsid w:val="76056A55"/>
    <w:multiLevelType w:val="hybridMultilevel"/>
    <w:tmpl w:val="7DF0013C"/>
    <w:lvl w:ilvl="0" w:tplc="FFFFFFFF">
      <w:start w:val="1"/>
      <w:numFmt w:val="bullet"/>
      <w:pStyle w:val="Bullet2"/>
      <w:lvlText w:val=""/>
      <w:lvlJc w:val="left"/>
      <w:pPr>
        <w:ind w:left="1170" w:hanging="360"/>
      </w:pPr>
      <w:rPr>
        <w:rFonts w:ascii="Symbol" w:hAnsi="Symbol" w:hint="default"/>
        <w:b/>
        <w:i w:val="0"/>
        <w:color w:val="0D1F7C"/>
        <w:sz w:val="20"/>
      </w:rPr>
    </w:lvl>
    <w:lvl w:ilvl="1" w:tplc="FFFFFFFF">
      <w:start w:val="1"/>
      <w:numFmt w:val="bullet"/>
      <w:lvlText w:val="o"/>
      <w:lvlJc w:val="left"/>
      <w:pPr>
        <w:ind w:left="2376" w:hanging="360"/>
      </w:pPr>
      <w:rPr>
        <w:rFonts w:ascii="Courier New" w:hAnsi="Courier New" w:cs="Courier New" w:hint="default"/>
      </w:rPr>
    </w:lvl>
    <w:lvl w:ilvl="2" w:tplc="FFFFFFFF">
      <w:start w:val="1"/>
      <w:numFmt w:val="bullet"/>
      <w:lvlText w:val=""/>
      <w:lvlJc w:val="left"/>
      <w:pPr>
        <w:ind w:left="3096" w:hanging="360"/>
      </w:pPr>
      <w:rPr>
        <w:rFonts w:ascii="Wingdings" w:hAnsi="Wingdings" w:hint="default"/>
      </w:rPr>
    </w:lvl>
    <w:lvl w:ilvl="3" w:tplc="FFFFFFFF">
      <w:start w:val="1"/>
      <w:numFmt w:val="bullet"/>
      <w:lvlText w:val=""/>
      <w:lvlJc w:val="left"/>
      <w:pPr>
        <w:ind w:left="3816" w:hanging="360"/>
      </w:pPr>
      <w:rPr>
        <w:rFonts w:ascii="Symbol" w:hAnsi="Symbol" w:hint="default"/>
      </w:rPr>
    </w:lvl>
    <w:lvl w:ilvl="4" w:tplc="FFFFFFFF">
      <w:start w:val="1"/>
      <w:numFmt w:val="bullet"/>
      <w:lvlText w:val="o"/>
      <w:lvlJc w:val="left"/>
      <w:pPr>
        <w:ind w:left="4536" w:hanging="360"/>
      </w:pPr>
      <w:rPr>
        <w:rFonts w:ascii="Courier New" w:hAnsi="Courier New" w:cs="Courier New" w:hint="default"/>
      </w:rPr>
    </w:lvl>
    <w:lvl w:ilvl="5" w:tplc="FFFFFFFF" w:tentative="1">
      <w:start w:val="1"/>
      <w:numFmt w:val="bullet"/>
      <w:lvlText w:val=""/>
      <w:lvlJc w:val="left"/>
      <w:pPr>
        <w:ind w:left="5256" w:hanging="360"/>
      </w:pPr>
      <w:rPr>
        <w:rFonts w:ascii="Wingdings" w:hAnsi="Wingdings" w:hint="default"/>
      </w:rPr>
    </w:lvl>
    <w:lvl w:ilvl="6" w:tplc="FFFFFFFF" w:tentative="1">
      <w:start w:val="1"/>
      <w:numFmt w:val="bullet"/>
      <w:lvlText w:val=""/>
      <w:lvlJc w:val="left"/>
      <w:pPr>
        <w:ind w:left="5976" w:hanging="360"/>
      </w:pPr>
      <w:rPr>
        <w:rFonts w:ascii="Symbol" w:hAnsi="Symbol" w:hint="default"/>
      </w:rPr>
    </w:lvl>
    <w:lvl w:ilvl="7" w:tplc="FFFFFFFF" w:tentative="1">
      <w:start w:val="1"/>
      <w:numFmt w:val="bullet"/>
      <w:lvlText w:val="o"/>
      <w:lvlJc w:val="left"/>
      <w:pPr>
        <w:ind w:left="6696" w:hanging="360"/>
      </w:pPr>
      <w:rPr>
        <w:rFonts w:ascii="Courier New" w:hAnsi="Courier New" w:cs="Courier New" w:hint="default"/>
      </w:rPr>
    </w:lvl>
    <w:lvl w:ilvl="8" w:tplc="FFFFFFFF" w:tentative="1">
      <w:start w:val="1"/>
      <w:numFmt w:val="bullet"/>
      <w:lvlText w:val=""/>
      <w:lvlJc w:val="left"/>
      <w:pPr>
        <w:ind w:left="7416" w:hanging="360"/>
      </w:pPr>
      <w:rPr>
        <w:rFonts w:ascii="Wingdings" w:hAnsi="Wingdings" w:hint="default"/>
      </w:rPr>
    </w:lvl>
  </w:abstractNum>
  <w:abstractNum w:abstractNumId="114" w15:restartNumberingAfterBreak="0">
    <w:nsid w:val="781470AE"/>
    <w:multiLevelType w:val="multilevel"/>
    <w:tmpl w:val="AD6471FA"/>
    <w:lvl w:ilvl="0">
      <w:start w:val="1"/>
      <w:numFmt w:val="decimal"/>
      <w:lvlText w:val="%1."/>
      <w:lvlJc w:val="left"/>
      <w:pPr>
        <w:ind w:left="720" w:hanging="360"/>
      </w:pPr>
      <w:rPr>
        <w:rFonts w:ascii="Calibri" w:hAnsi="Calibri" w:cs="Times New Roman" w:hint="default"/>
        <w:b w:val="0"/>
        <w:bCs w:val="0"/>
        <w:i w:val="0"/>
        <w:iCs w:val="0"/>
        <w:caps w:val="0"/>
        <w:strike w:val="0"/>
        <w:dstrike w:val="0"/>
        <w:vanish w:val="0"/>
        <w:color w:val="000000"/>
        <w:spacing w:val="0"/>
        <w:kern w:val="0"/>
        <w:position w:val="0"/>
        <w:sz w:val="18"/>
        <w:u w:val="none"/>
        <w:effect w:val="none"/>
        <w:vertAlign w:val="baseline"/>
        <w:em w:val="none"/>
        <w14:ligatures w14:val="none"/>
        <w14:numForm w14:val="default"/>
        <w14:numSpacing w14:val="default"/>
        <w14:stylisticSets/>
        <w14:cntxtAlts w14:val="0"/>
      </w:rPr>
    </w:lvl>
    <w:lvl w:ilvl="1">
      <w:start w:val="1"/>
      <w:numFmt w:val="lowerLetter"/>
      <w:lvlText w:val="%2."/>
      <w:lvlJc w:val="left"/>
      <w:pPr>
        <w:tabs>
          <w:tab w:val="num" w:pos="1080"/>
        </w:tabs>
        <w:ind w:left="1080" w:hanging="360"/>
      </w:pPr>
      <w:rPr>
        <w:rFonts w:cs="Times New Roman" w:hint="default"/>
      </w:rPr>
    </w:lvl>
    <w:lvl w:ilvl="2">
      <w:start w:val="1"/>
      <w:numFmt w:val="lowerRoman"/>
      <w:lvlText w:val="%3."/>
      <w:lvlJc w:val="right"/>
      <w:pPr>
        <w:tabs>
          <w:tab w:val="num" w:pos="1440"/>
        </w:tabs>
        <w:ind w:left="1440" w:hanging="360"/>
      </w:pPr>
      <w:rPr>
        <w:rFonts w:cs="Times New Roman" w:hint="default"/>
      </w:rPr>
    </w:lvl>
    <w:lvl w:ilvl="3">
      <w:start w:val="1"/>
      <w:numFmt w:val="decimal"/>
      <w:lvlRestart w:val="0"/>
      <w:lvlText w:val="%4."/>
      <w:lvlJc w:val="left"/>
      <w:pPr>
        <w:tabs>
          <w:tab w:val="num" w:pos="1800"/>
        </w:tabs>
        <w:ind w:left="1800" w:hanging="360"/>
      </w:pPr>
      <w:rPr>
        <w:rFonts w:hint="default"/>
        <w:b w:val="0"/>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4">
      <w:start w:val="1"/>
      <w:numFmt w:val="lowerLetter"/>
      <w:lvlText w:val="%5."/>
      <w:lvlJc w:val="left"/>
      <w:pPr>
        <w:tabs>
          <w:tab w:val="num" w:pos="2160"/>
        </w:tabs>
        <w:ind w:left="2160" w:hanging="360"/>
      </w:pPr>
      <w:rPr>
        <w:rFonts w:cs="Times New Roman" w:hint="default"/>
      </w:rPr>
    </w:lvl>
    <w:lvl w:ilvl="5">
      <w:start w:val="1"/>
      <w:numFmt w:val="lowerRoman"/>
      <w:lvlText w:val="%6."/>
      <w:lvlJc w:val="right"/>
      <w:pPr>
        <w:tabs>
          <w:tab w:val="num" w:pos="2520"/>
        </w:tabs>
        <w:ind w:left="2520" w:hanging="360"/>
      </w:pPr>
      <w:rPr>
        <w:rFonts w:cs="Times New Roman" w:hint="default"/>
      </w:rPr>
    </w:lvl>
    <w:lvl w:ilvl="6">
      <w:start w:val="1"/>
      <w:numFmt w:val="decimal"/>
      <w:lvlText w:val="%7."/>
      <w:lvlJc w:val="left"/>
      <w:pPr>
        <w:tabs>
          <w:tab w:val="num" w:pos="2880"/>
        </w:tabs>
        <w:ind w:left="2880" w:hanging="360"/>
      </w:pPr>
      <w:rPr>
        <w:rFonts w:cs="Times New Roman" w:hint="default"/>
      </w:rPr>
    </w:lvl>
    <w:lvl w:ilvl="7">
      <w:start w:val="1"/>
      <w:numFmt w:val="lowerLetter"/>
      <w:lvlText w:val="%8."/>
      <w:lvlJc w:val="left"/>
      <w:pPr>
        <w:tabs>
          <w:tab w:val="num" w:pos="3240"/>
        </w:tabs>
        <w:ind w:left="3240" w:hanging="360"/>
      </w:pPr>
      <w:rPr>
        <w:rFonts w:cs="Times New Roman" w:hint="default"/>
      </w:rPr>
    </w:lvl>
    <w:lvl w:ilvl="8">
      <w:start w:val="1"/>
      <w:numFmt w:val="lowerRoman"/>
      <w:lvlText w:val="%9."/>
      <w:lvlJc w:val="right"/>
      <w:pPr>
        <w:tabs>
          <w:tab w:val="num" w:pos="3600"/>
        </w:tabs>
        <w:ind w:left="3600" w:hanging="360"/>
      </w:pPr>
      <w:rPr>
        <w:rFonts w:cs="Times New Roman" w:hint="default"/>
      </w:rPr>
    </w:lvl>
  </w:abstractNum>
  <w:abstractNum w:abstractNumId="115" w15:restartNumberingAfterBreak="0">
    <w:nsid w:val="78291DC0"/>
    <w:multiLevelType w:val="hybridMultilevel"/>
    <w:tmpl w:val="BD028118"/>
    <w:lvl w:ilvl="0" w:tplc="3000D594">
      <w:start w:val="1"/>
      <w:numFmt w:val="upperLetter"/>
      <w:pStyle w:val="AppendixHeading"/>
      <w:lvlText w:val="Appendix %1"/>
      <w:lvlJc w:val="left"/>
      <w:pPr>
        <w:ind w:left="720" w:hanging="360"/>
      </w:pPr>
      <w:rPr>
        <w:rFonts w:hint="default"/>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6" w15:restartNumberingAfterBreak="0">
    <w:nsid w:val="79557AE9"/>
    <w:multiLevelType w:val="multilevel"/>
    <w:tmpl w:val="D230F0D0"/>
    <w:styleLink w:val="Style1"/>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Cs w:val="0"/>
        <w:i w:val="0"/>
        <w:iCs w:val="0"/>
        <w:caps w:val="0"/>
        <w:smallCaps w:val="0"/>
        <w:strike w:val="0"/>
        <w:dstrike w:val="0"/>
        <w:vanish w:val="0"/>
        <w:color w:val="00000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360" w:hanging="360"/>
      </w:pPr>
      <w:rPr>
        <w:rFonts w:cs="Times New Roman" w:hint="default"/>
        <w:i w:val="0"/>
        <w:iCs w:val="0"/>
        <w:caps w:val="0"/>
        <w:smallCaps w:val="0"/>
        <w:strike w:val="0"/>
        <w:dstrike w:val="0"/>
        <w:vanish w:val="0"/>
        <w:color w:val="00000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cs="Times New Roman" w:hint="default"/>
        <w:b/>
        <w:bCs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117" w15:restartNumberingAfterBreak="0">
    <w:nsid w:val="7B7335BD"/>
    <w:multiLevelType w:val="hybridMultilevel"/>
    <w:tmpl w:val="9B9C1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BBB0890"/>
    <w:multiLevelType w:val="hybridMultilevel"/>
    <w:tmpl w:val="2F60D338"/>
    <w:lvl w:ilvl="0" w:tplc="FFFFFFFF">
      <w:start w:val="1"/>
      <w:numFmt w:val="bullet"/>
      <w:lvlText w:val=""/>
      <w:lvlJc w:val="left"/>
      <w:pPr>
        <w:tabs>
          <w:tab w:val="num" w:pos="1800"/>
        </w:tabs>
        <w:ind w:left="1800" w:hanging="360"/>
      </w:pPr>
      <w:rPr>
        <w:rFonts w:ascii="Symbol" w:hAnsi="Symbol" w:hint="default"/>
        <w:b/>
        <w:i w:val="0"/>
        <w:color w:val="0D1F7C"/>
        <w:sz w:val="20"/>
      </w:rPr>
    </w:lvl>
    <w:lvl w:ilvl="1" w:tplc="FFFFFFFF">
      <w:start w:val="1"/>
      <w:numFmt w:val="bullet"/>
      <w:pStyle w:val="BodybulletL2"/>
      <w:lvlText w:val="o"/>
      <w:lvlJc w:val="left"/>
      <w:pPr>
        <w:tabs>
          <w:tab w:val="num" w:pos="2520"/>
        </w:tabs>
        <w:ind w:left="2520" w:hanging="360"/>
      </w:pPr>
      <w:rPr>
        <w:rFonts w:ascii="Courier New" w:hAnsi="Courier New" w:cs="Courier New" w:hint="default"/>
        <w:color w:val="0D1F7C"/>
      </w:rPr>
    </w:lvl>
    <w:lvl w:ilvl="2" w:tplc="FFFFFFFF">
      <w:start w:val="1"/>
      <w:numFmt w:val="bullet"/>
      <w:lvlText w:val=""/>
      <w:lvlJc w:val="left"/>
      <w:pPr>
        <w:tabs>
          <w:tab w:val="num" w:pos="3240"/>
        </w:tabs>
        <w:ind w:left="3240" w:hanging="360"/>
      </w:pPr>
      <w:rPr>
        <w:rFonts w:ascii="Wingdings" w:hAnsi="Wingdings" w:hint="default"/>
        <w:color w:val="0D1F7C"/>
      </w:rPr>
    </w:lvl>
    <w:lvl w:ilvl="3" w:tplc="FFFFFFFF">
      <w:start w:val="1"/>
      <w:numFmt w:val="bullet"/>
      <w:pStyle w:val="Bullet5"/>
      <w:lvlText w:val=""/>
      <w:lvlJc w:val="left"/>
      <w:pPr>
        <w:tabs>
          <w:tab w:val="num" w:pos="3960"/>
        </w:tabs>
        <w:ind w:left="3960" w:hanging="360"/>
      </w:pPr>
      <w:rPr>
        <w:rFonts w:ascii="Symbol" w:hAnsi="Symbol" w:hint="default"/>
        <w:color w:val="0D1F7C"/>
      </w:rPr>
    </w:lvl>
    <w:lvl w:ilvl="4" w:tplc="FFFFFFFF">
      <w:start w:val="1"/>
      <w:numFmt w:val="bullet"/>
      <w:lvlText w:val="o"/>
      <w:lvlJc w:val="left"/>
      <w:pPr>
        <w:tabs>
          <w:tab w:val="num" w:pos="4680"/>
        </w:tabs>
        <w:ind w:left="4680" w:hanging="360"/>
      </w:pPr>
      <w:rPr>
        <w:rFonts w:ascii="Courier New" w:hAnsi="Courier New" w:cs="Courier New" w:hint="default"/>
        <w:color w:val="0D1F7C"/>
      </w:rPr>
    </w:lvl>
    <w:lvl w:ilvl="5" w:tplc="FFFFFFFF">
      <w:start w:val="1"/>
      <w:numFmt w:val="bullet"/>
      <w:pStyle w:val="Bullet7"/>
      <w:lvlText w:val=""/>
      <w:lvlJc w:val="left"/>
      <w:pPr>
        <w:tabs>
          <w:tab w:val="num" w:pos="5400"/>
        </w:tabs>
        <w:ind w:left="5400" w:hanging="360"/>
      </w:pPr>
      <w:rPr>
        <w:rFonts w:ascii="Wingdings" w:hAnsi="Wingdings" w:hint="default"/>
        <w:color w:val="0D1F7C"/>
      </w:rPr>
    </w:lvl>
    <w:lvl w:ilvl="6" w:tplc="FFFFFFFF" w:tentative="1">
      <w:start w:val="1"/>
      <w:numFmt w:val="bullet"/>
      <w:lvlText w:val=""/>
      <w:lvlJc w:val="left"/>
      <w:pPr>
        <w:tabs>
          <w:tab w:val="num" w:pos="6120"/>
        </w:tabs>
        <w:ind w:left="6120" w:hanging="360"/>
      </w:pPr>
      <w:rPr>
        <w:rFonts w:ascii="Symbol" w:hAnsi="Symbol" w:hint="default"/>
      </w:rPr>
    </w:lvl>
    <w:lvl w:ilvl="7" w:tplc="FFFFFFFF" w:tentative="1">
      <w:start w:val="1"/>
      <w:numFmt w:val="bullet"/>
      <w:lvlText w:val="o"/>
      <w:lvlJc w:val="left"/>
      <w:pPr>
        <w:tabs>
          <w:tab w:val="num" w:pos="6840"/>
        </w:tabs>
        <w:ind w:left="6840" w:hanging="360"/>
      </w:pPr>
      <w:rPr>
        <w:rFonts w:ascii="Courier New" w:hAnsi="Courier New" w:cs="Courier New" w:hint="default"/>
      </w:rPr>
    </w:lvl>
    <w:lvl w:ilvl="8" w:tplc="FFFFFFFF" w:tentative="1">
      <w:start w:val="1"/>
      <w:numFmt w:val="bullet"/>
      <w:lvlText w:val=""/>
      <w:lvlJc w:val="left"/>
      <w:pPr>
        <w:tabs>
          <w:tab w:val="num" w:pos="7560"/>
        </w:tabs>
        <w:ind w:left="7560" w:hanging="360"/>
      </w:pPr>
      <w:rPr>
        <w:rFonts w:ascii="Wingdings" w:hAnsi="Wingdings" w:hint="default"/>
      </w:rPr>
    </w:lvl>
  </w:abstractNum>
  <w:abstractNum w:abstractNumId="119" w15:restartNumberingAfterBreak="0">
    <w:nsid w:val="7DE80942"/>
    <w:multiLevelType w:val="hybridMultilevel"/>
    <w:tmpl w:val="D16EF944"/>
    <w:lvl w:ilvl="0" w:tplc="38322E48">
      <w:start w:val="1"/>
      <w:numFmt w:val="bullet"/>
      <w:pStyle w:val="TableBullet1"/>
      <w:lvlText w:val=""/>
      <w:lvlJc w:val="left"/>
      <w:pPr>
        <w:tabs>
          <w:tab w:val="num" w:pos="360"/>
        </w:tabs>
        <w:ind w:left="288" w:hanging="288"/>
      </w:pPr>
      <w:rPr>
        <w:rFonts w:ascii="Wingdings" w:hAnsi="Wingdings" w:hint="default"/>
      </w:rPr>
    </w:lvl>
    <w:lvl w:ilvl="1" w:tplc="D93086D4">
      <w:start w:val="1"/>
      <w:numFmt w:val="decimal"/>
      <w:lvlText w:val="(%2)"/>
      <w:lvlJc w:val="left"/>
      <w:pPr>
        <w:tabs>
          <w:tab w:val="num" w:pos="1440"/>
        </w:tabs>
        <w:ind w:left="1440" w:hanging="360"/>
      </w:pPr>
      <w:rPr>
        <w:rFonts w:hint="default"/>
        <w:vertAlign w:val="superscript"/>
      </w:rPr>
    </w:lvl>
    <w:lvl w:ilvl="2" w:tplc="0A48E098">
      <w:start w:val="1"/>
      <w:numFmt w:val="bullet"/>
      <w:lvlText w:val=""/>
      <w:lvlJc w:val="left"/>
      <w:pPr>
        <w:tabs>
          <w:tab w:val="num" w:pos="2160"/>
        </w:tabs>
        <w:ind w:left="2160" w:hanging="360"/>
      </w:pPr>
      <w:rPr>
        <w:rFonts w:ascii="Symbol" w:hAnsi="Symbol" w:hint="default"/>
      </w:rPr>
    </w:lvl>
    <w:lvl w:ilvl="3" w:tplc="AA8E7BD0" w:tentative="1">
      <w:start w:val="1"/>
      <w:numFmt w:val="bullet"/>
      <w:lvlText w:val=""/>
      <w:lvlJc w:val="left"/>
      <w:pPr>
        <w:tabs>
          <w:tab w:val="num" w:pos="2880"/>
        </w:tabs>
        <w:ind w:left="2880" w:hanging="360"/>
      </w:pPr>
      <w:rPr>
        <w:rFonts w:ascii="Symbol" w:hAnsi="Symbol" w:hint="default"/>
      </w:rPr>
    </w:lvl>
    <w:lvl w:ilvl="4" w:tplc="4FA28AF6" w:tentative="1">
      <w:start w:val="1"/>
      <w:numFmt w:val="bullet"/>
      <w:lvlText w:val="o"/>
      <w:lvlJc w:val="left"/>
      <w:pPr>
        <w:tabs>
          <w:tab w:val="num" w:pos="3600"/>
        </w:tabs>
        <w:ind w:left="3600" w:hanging="360"/>
      </w:pPr>
      <w:rPr>
        <w:rFonts w:ascii="Courier New" w:hAnsi="Courier New" w:hint="default"/>
      </w:rPr>
    </w:lvl>
    <w:lvl w:ilvl="5" w:tplc="7BEA3BD2" w:tentative="1">
      <w:start w:val="1"/>
      <w:numFmt w:val="bullet"/>
      <w:lvlText w:val=""/>
      <w:lvlJc w:val="left"/>
      <w:pPr>
        <w:tabs>
          <w:tab w:val="num" w:pos="4320"/>
        </w:tabs>
        <w:ind w:left="4320" w:hanging="360"/>
      </w:pPr>
      <w:rPr>
        <w:rFonts w:ascii="Wingdings" w:hAnsi="Wingdings" w:hint="default"/>
      </w:rPr>
    </w:lvl>
    <w:lvl w:ilvl="6" w:tplc="39C47D92" w:tentative="1">
      <w:start w:val="1"/>
      <w:numFmt w:val="bullet"/>
      <w:lvlText w:val=""/>
      <w:lvlJc w:val="left"/>
      <w:pPr>
        <w:tabs>
          <w:tab w:val="num" w:pos="5040"/>
        </w:tabs>
        <w:ind w:left="5040" w:hanging="360"/>
      </w:pPr>
      <w:rPr>
        <w:rFonts w:ascii="Symbol" w:hAnsi="Symbol" w:hint="default"/>
      </w:rPr>
    </w:lvl>
    <w:lvl w:ilvl="7" w:tplc="CE5AF20E" w:tentative="1">
      <w:start w:val="1"/>
      <w:numFmt w:val="bullet"/>
      <w:lvlText w:val="o"/>
      <w:lvlJc w:val="left"/>
      <w:pPr>
        <w:tabs>
          <w:tab w:val="num" w:pos="5760"/>
        </w:tabs>
        <w:ind w:left="5760" w:hanging="360"/>
      </w:pPr>
      <w:rPr>
        <w:rFonts w:ascii="Courier New" w:hAnsi="Courier New" w:hint="default"/>
      </w:rPr>
    </w:lvl>
    <w:lvl w:ilvl="8" w:tplc="A6F465F6" w:tentative="1">
      <w:start w:val="1"/>
      <w:numFmt w:val="bullet"/>
      <w:lvlText w:val=""/>
      <w:lvlJc w:val="left"/>
      <w:pPr>
        <w:tabs>
          <w:tab w:val="num" w:pos="6480"/>
        </w:tabs>
        <w:ind w:left="6480" w:hanging="360"/>
      </w:pPr>
      <w:rPr>
        <w:rFonts w:ascii="Wingdings" w:hAnsi="Wingdings" w:hint="default"/>
      </w:rPr>
    </w:lvl>
  </w:abstractNum>
  <w:abstractNum w:abstractNumId="120" w15:restartNumberingAfterBreak="0">
    <w:nsid w:val="7EB37E82"/>
    <w:multiLevelType w:val="hybridMultilevel"/>
    <w:tmpl w:val="3A5C6A02"/>
    <w:lvl w:ilvl="0" w:tplc="4E42A4D6">
      <w:start w:val="1"/>
      <w:numFmt w:val="decimalZero"/>
      <w:pStyle w:val="StepNumbers"/>
      <w:lvlText w:val="Step %1"/>
      <w:lvlJc w:val="left"/>
      <w:pPr>
        <w:tabs>
          <w:tab w:val="num" w:pos="2790"/>
        </w:tabs>
        <w:ind w:left="2790" w:hanging="36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 w:val="22"/>
        <w:szCs w:val="2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94E5D56">
      <w:start w:val="1"/>
      <w:numFmt w:val="bullet"/>
      <w:lvlText w:val=""/>
      <w:lvlJc w:val="left"/>
      <w:pPr>
        <w:tabs>
          <w:tab w:val="num" w:pos="3510"/>
        </w:tabs>
        <w:ind w:left="3510" w:hanging="360"/>
      </w:pPr>
      <w:rPr>
        <w:rFonts w:ascii="Symbol" w:hAnsi="Symbol" w:hint="default"/>
      </w:rPr>
    </w:lvl>
    <w:lvl w:ilvl="2" w:tplc="1D5010E0">
      <w:start w:val="1"/>
      <w:numFmt w:val="lowerRoman"/>
      <w:lvlText w:val="%3."/>
      <w:lvlJc w:val="right"/>
      <w:pPr>
        <w:tabs>
          <w:tab w:val="num" w:pos="4230"/>
        </w:tabs>
        <w:ind w:left="4230" w:hanging="180"/>
      </w:pPr>
    </w:lvl>
    <w:lvl w:ilvl="3" w:tplc="AC28E4D2">
      <w:start w:val="1"/>
      <w:numFmt w:val="decimal"/>
      <w:lvlText w:val="%4."/>
      <w:lvlJc w:val="left"/>
      <w:pPr>
        <w:tabs>
          <w:tab w:val="num" w:pos="4950"/>
        </w:tabs>
        <w:ind w:left="4950" w:hanging="360"/>
      </w:pPr>
    </w:lvl>
    <w:lvl w:ilvl="4" w:tplc="10A29AC2">
      <w:start w:val="1"/>
      <w:numFmt w:val="decimal"/>
      <w:lvlText w:val="%5."/>
      <w:lvlJc w:val="left"/>
      <w:pPr>
        <w:tabs>
          <w:tab w:val="num" w:pos="5670"/>
        </w:tabs>
        <w:ind w:left="5670" w:hanging="360"/>
      </w:pPr>
    </w:lvl>
    <w:lvl w:ilvl="5" w:tplc="B0C8598E">
      <w:start w:val="1"/>
      <w:numFmt w:val="decimal"/>
      <w:lvlText w:val="%6."/>
      <w:lvlJc w:val="left"/>
      <w:pPr>
        <w:tabs>
          <w:tab w:val="num" w:pos="6390"/>
        </w:tabs>
        <w:ind w:left="6390" w:hanging="360"/>
      </w:pPr>
    </w:lvl>
    <w:lvl w:ilvl="6" w:tplc="012E9C58">
      <w:start w:val="1"/>
      <w:numFmt w:val="decimal"/>
      <w:lvlText w:val="%7."/>
      <w:lvlJc w:val="left"/>
      <w:pPr>
        <w:tabs>
          <w:tab w:val="num" w:pos="7110"/>
        </w:tabs>
        <w:ind w:left="7110" w:hanging="360"/>
      </w:pPr>
    </w:lvl>
    <w:lvl w:ilvl="7" w:tplc="4CFA9836">
      <w:start w:val="1"/>
      <w:numFmt w:val="decimal"/>
      <w:lvlText w:val="%8."/>
      <w:lvlJc w:val="left"/>
      <w:pPr>
        <w:tabs>
          <w:tab w:val="num" w:pos="7830"/>
        </w:tabs>
        <w:ind w:left="7830" w:hanging="360"/>
      </w:pPr>
    </w:lvl>
    <w:lvl w:ilvl="8" w:tplc="D1FE7812">
      <w:start w:val="1"/>
      <w:numFmt w:val="decimal"/>
      <w:lvlText w:val="%9."/>
      <w:lvlJc w:val="left"/>
      <w:pPr>
        <w:tabs>
          <w:tab w:val="num" w:pos="8550"/>
        </w:tabs>
        <w:ind w:left="8550" w:hanging="360"/>
      </w:pPr>
    </w:lvl>
  </w:abstractNum>
  <w:num w:numId="1">
    <w:abstractNumId w:val="93"/>
  </w:num>
  <w:num w:numId="2">
    <w:abstractNumId w:val="107"/>
  </w:num>
  <w:num w:numId="3">
    <w:abstractNumId w:val="94"/>
  </w:num>
  <w:num w:numId="4">
    <w:abstractNumId w:val="39"/>
  </w:num>
  <w:num w:numId="5">
    <w:abstractNumId w:val="115"/>
  </w:num>
  <w:num w:numId="6">
    <w:abstractNumId w:val="84"/>
  </w:num>
  <w:num w:numId="7">
    <w:abstractNumId w:val="99"/>
  </w:num>
  <w:num w:numId="8">
    <w:abstractNumId w:val="81"/>
  </w:num>
  <w:num w:numId="9">
    <w:abstractNumId w:val="74"/>
  </w:num>
  <w:num w:numId="10">
    <w:abstractNumId w:val="9"/>
  </w:num>
  <w:num w:numId="11">
    <w:abstractNumId w:val="19"/>
  </w:num>
  <w:num w:numId="12">
    <w:abstractNumId w:val="10"/>
  </w:num>
  <w:num w:numId="13">
    <w:abstractNumId w:val="60"/>
  </w:num>
  <w:num w:numId="14">
    <w:abstractNumId w:val="87"/>
  </w:num>
  <w:num w:numId="15">
    <w:abstractNumId w:val="86"/>
  </w:num>
  <w:num w:numId="16">
    <w:abstractNumId w:val="18"/>
  </w:num>
  <w:num w:numId="17">
    <w:abstractNumId w:val="29"/>
  </w:num>
  <w:num w:numId="18">
    <w:abstractNumId w:val="51"/>
  </w:num>
  <w:num w:numId="19">
    <w:abstractNumId w:val="68"/>
  </w:num>
  <w:num w:numId="20">
    <w:abstractNumId w:val="15"/>
  </w:num>
  <w:num w:numId="21">
    <w:abstractNumId w:val="6"/>
  </w:num>
  <w:num w:numId="22">
    <w:abstractNumId w:val="50"/>
  </w:num>
  <w:num w:numId="23">
    <w:abstractNumId w:val="63"/>
  </w:num>
  <w:num w:numId="24">
    <w:abstractNumId w:val="67"/>
  </w:num>
  <w:num w:numId="25">
    <w:abstractNumId w:val="36"/>
  </w:num>
  <w:num w:numId="26">
    <w:abstractNumId w:val="23"/>
  </w:num>
  <w:num w:numId="27">
    <w:abstractNumId w:val="33"/>
    <w:lvlOverride w:ilvl="0">
      <w:startOverride w:val="1"/>
    </w:lvlOverride>
  </w:num>
  <w:num w:numId="28">
    <w:abstractNumId w:val="35"/>
    <w:lvlOverride w:ilvl="0">
      <w:startOverride w:val="1"/>
    </w:lvlOverride>
  </w:num>
  <w:num w:numId="29">
    <w:abstractNumId w:val="26"/>
    <w:lvlOverride w:ilvl="0">
      <w:startOverride w:val="1"/>
    </w:lvlOverride>
  </w:num>
  <w:num w:numId="30">
    <w:abstractNumId w:val="62"/>
    <w:lvlOverride w:ilvl="0">
      <w:startOverride w:val="1"/>
    </w:lvlOverride>
  </w:num>
  <w:num w:numId="31">
    <w:abstractNumId w:val="32"/>
  </w:num>
  <w:num w:numId="32">
    <w:abstractNumId w:val="42"/>
  </w:num>
  <w:num w:numId="33">
    <w:abstractNumId w:val="11"/>
  </w:num>
  <w:num w:numId="34">
    <w:abstractNumId w:val="71"/>
  </w:num>
  <w:num w:numId="35">
    <w:abstractNumId w:val="82"/>
  </w:num>
  <w:num w:numId="36">
    <w:abstractNumId w:val="90"/>
  </w:num>
  <w:num w:numId="37">
    <w:abstractNumId w:val="106"/>
  </w:num>
  <w:num w:numId="38">
    <w:abstractNumId w:val="41"/>
  </w:num>
  <w:num w:numId="39">
    <w:abstractNumId w:val="3"/>
  </w:num>
  <w:num w:numId="40">
    <w:abstractNumId w:val="44"/>
  </w:num>
  <w:num w:numId="41">
    <w:abstractNumId w:val="113"/>
  </w:num>
  <w:num w:numId="42">
    <w:abstractNumId w:val="85"/>
  </w:num>
  <w:num w:numId="43">
    <w:abstractNumId w:val="95"/>
  </w:num>
  <w:num w:numId="44">
    <w:abstractNumId w:val="27"/>
  </w:num>
  <w:num w:numId="45">
    <w:abstractNumId w:val="118"/>
  </w:num>
  <w:num w:numId="46">
    <w:abstractNumId w:val="53"/>
  </w:num>
  <w:num w:numId="47">
    <w:abstractNumId w:val="55"/>
  </w:num>
  <w:num w:numId="48">
    <w:abstractNumId w:val="61"/>
  </w:num>
  <w:num w:numId="49">
    <w:abstractNumId w:val="49"/>
  </w:num>
  <w:num w:numId="50">
    <w:abstractNumId w:val="83"/>
  </w:num>
  <w:num w:numId="51">
    <w:abstractNumId w:val="91"/>
  </w:num>
  <w:num w:numId="52">
    <w:abstractNumId w:val="89"/>
  </w:num>
  <w:num w:numId="53">
    <w:abstractNumId w:val="102"/>
  </w:num>
  <w:num w:numId="54">
    <w:abstractNumId w:val="75"/>
  </w:num>
  <w:num w:numId="55">
    <w:abstractNumId w:val="52"/>
  </w:num>
  <w:num w:numId="56">
    <w:abstractNumId w:val="31"/>
  </w:num>
  <w:num w:numId="57">
    <w:abstractNumId w:val="103"/>
  </w:num>
  <w:num w:numId="58">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4"/>
  </w:num>
  <w:num w:numId="60">
    <w:abstractNumId w:val="2"/>
  </w:num>
  <w:num w:numId="61">
    <w:abstractNumId w:val="1"/>
  </w:num>
  <w:num w:numId="62">
    <w:abstractNumId w:val="40"/>
  </w:num>
  <w:num w:numId="63">
    <w:abstractNumId w:val="73"/>
  </w:num>
  <w:num w:numId="64">
    <w:abstractNumId w:val="109"/>
  </w:num>
  <w:num w:numId="65">
    <w:abstractNumId w:val="7"/>
  </w:num>
  <w:num w:numId="66">
    <w:abstractNumId w:val="0"/>
  </w:num>
  <w:num w:numId="67">
    <w:abstractNumId w:val="48"/>
  </w:num>
  <w:num w:numId="68">
    <w:abstractNumId w:val="37"/>
  </w:num>
  <w:num w:numId="69">
    <w:abstractNumId w:val="120"/>
    <w:lvlOverride w:ilvl="0">
      <w:startOverride w:val="1"/>
    </w:lvlOverride>
  </w:num>
  <w:num w:numId="70">
    <w:abstractNumId w:val="76"/>
  </w:num>
  <w:num w:numId="71">
    <w:abstractNumId w:val="112"/>
  </w:num>
  <w:num w:numId="72">
    <w:abstractNumId w:val="116"/>
  </w:num>
  <w:num w:numId="73">
    <w:abstractNumId w:val="72"/>
  </w:num>
  <w:num w:numId="74">
    <w:abstractNumId w:val="46"/>
  </w:num>
  <w:num w:numId="75">
    <w:abstractNumId w:val="16"/>
  </w:num>
  <w:num w:numId="76">
    <w:abstractNumId w:val="14"/>
  </w:num>
  <w:num w:numId="77">
    <w:abstractNumId w:val="77"/>
  </w:num>
  <w:num w:numId="78">
    <w:abstractNumId w:val="28"/>
  </w:num>
  <w:num w:numId="79">
    <w:abstractNumId w:val="119"/>
  </w:num>
  <w:num w:numId="80">
    <w:abstractNumId w:val="43"/>
  </w:num>
  <w:num w:numId="81">
    <w:abstractNumId w:val="12"/>
  </w:num>
  <w:num w:numId="82">
    <w:abstractNumId w:val="78"/>
  </w:num>
  <w:num w:numId="83">
    <w:abstractNumId w:val="79"/>
  </w:num>
  <w:num w:numId="84">
    <w:abstractNumId w:val="30"/>
  </w:num>
  <w:num w:numId="85">
    <w:abstractNumId w:val="59"/>
  </w:num>
  <w:num w:numId="86">
    <w:abstractNumId w:val="80"/>
  </w:num>
  <w:num w:numId="87">
    <w:abstractNumId w:val="108"/>
  </w:num>
  <w:num w:numId="88">
    <w:abstractNumId w:val="25"/>
  </w:num>
  <w:num w:numId="89">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47"/>
    <w:lvlOverride w:ilvl="0">
      <w:startOverride w:val="1"/>
    </w:lvlOverride>
  </w:num>
  <w:num w:numId="91">
    <w:abstractNumId w:val="101"/>
  </w:num>
  <w:num w:numId="92">
    <w:abstractNumId w:val="69"/>
  </w:num>
  <w:num w:numId="93">
    <w:abstractNumId w:val="57"/>
  </w:num>
  <w:num w:numId="94">
    <w:abstractNumId w:val="96"/>
  </w:num>
  <w:num w:numId="95">
    <w:abstractNumId w:val="111"/>
  </w:num>
  <w:num w:numId="96">
    <w:abstractNumId w:val="17"/>
  </w:num>
  <w:num w:numId="97">
    <w:abstractNumId w:val="117"/>
  </w:num>
  <w:num w:numId="98">
    <w:abstractNumId w:val="24"/>
  </w:num>
  <w:num w:numId="99">
    <w:abstractNumId w:val="54"/>
  </w:num>
  <w:num w:numId="100">
    <w:abstractNumId w:val="88"/>
  </w:num>
  <w:num w:numId="101">
    <w:abstractNumId w:val="13"/>
  </w:num>
  <w:num w:numId="102">
    <w:abstractNumId w:val="105"/>
  </w:num>
  <w:num w:numId="103">
    <w:abstractNumId w:val="21"/>
  </w:num>
  <w:num w:numId="104">
    <w:abstractNumId w:val="98"/>
  </w:num>
  <w:num w:numId="105">
    <w:abstractNumId w:val="58"/>
  </w:num>
  <w:num w:numId="106">
    <w:abstractNumId w:val="8"/>
  </w:num>
  <w:num w:numId="107">
    <w:abstractNumId w:val="114"/>
  </w:num>
  <w:num w:numId="108">
    <w:abstractNumId w:val="104"/>
  </w:num>
  <w:num w:numId="109">
    <w:abstractNumId w:val="45"/>
  </w:num>
  <w:num w:numId="110">
    <w:abstractNumId w:val="97"/>
  </w:num>
  <w:num w:numId="111">
    <w:abstractNumId w:val="20"/>
  </w:num>
  <w:num w:numId="112">
    <w:abstractNumId w:val="38"/>
  </w:num>
  <w:num w:numId="113">
    <w:abstractNumId w:val="66"/>
  </w:num>
  <w:num w:numId="114">
    <w:abstractNumId w:val="56"/>
  </w:num>
  <w:num w:numId="115">
    <w:abstractNumId w:val="22"/>
  </w:num>
  <w:num w:numId="116">
    <w:abstractNumId w:val="92"/>
  </w:num>
  <w:num w:numId="117">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34"/>
  </w:num>
  <w:num w:numId="119">
    <w:abstractNumId w:val="5"/>
  </w:num>
  <w:num w:numId="120">
    <w:abstractNumId w:val="100"/>
  </w:num>
  <w:num w:numId="121">
    <w:abstractNumId w:val="70"/>
  </w:num>
  <w:numIdMacAtCleanup w:val="1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ythili Ramamoorthy">
    <w15:presenceInfo w15:providerId="AD" w15:userId="S::mramamoorthy@etcc.com::2bdd556b-cdc4-4753-af75-1130d618c0aa"/>
  </w15:person>
  <w15:person w15:author="Leo Ferro">
    <w15:presenceInfo w15:providerId="AD" w15:userId="S::lferro@etcc.com::8f649ee7-3572-4103-826a-cf94c381ab2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mirrorMargins/>
  <w:attachedTemplate r:id="rId1"/>
  <w:stylePaneFormatFilter w:val="1224" w:allStyles="0" w:customStyles="0" w:latentStyles="1" w:stylesInUse="0" w:headingStyles="1" w:numberingStyles="0" w:tableStyles="0" w:directFormattingOnRuns="0" w:directFormattingOnParagraphs="1" w:directFormattingOnNumbering="0" w:directFormattingOnTables="0" w:clearFormatting="1" w:top3HeadingStyles="0" w:visibleStyles="0" w:alternateStyleNames="0"/>
  <w:stylePaneSortMethod w:val="0000"/>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1758"/>
    <w:rsid w:val="00000185"/>
    <w:rsid w:val="0000072B"/>
    <w:rsid w:val="00000EDD"/>
    <w:rsid w:val="00001414"/>
    <w:rsid w:val="0000198F"/>
    <w:rsid w:val="00001B55"/>
    <w:rsid w:val="00001BC9"/>
    <w:rsid w:val="00001C9D"/>
    <w:rsid w:val="00001DC4"/>
    <w:rsid w:val="00001FAA"/>
    <w:rsid w:val="00002377"/>
    <w:rsid w:val="000028C4"/>
    <w:rsid w:val="0000304E"/>
    <w:rsid w:val="0000347D"/>
    <w:rsid w:val="000036C9"/>
    <w:rsid w:val="000037B6"/>
    <w:rsid w:val="00004174"/>
    <w:rsid w:val="0000435C"/>
    <w:rsid w:val="00004392"/>
    <w:rsid w:val="0000453E"/>
    <w:rsid w:val="0000468D"/>
    <w:rsid w:val="00004843"/>
    <w:rsid w:val="00004886"/>
    <w:rsid w:val="00004E51"/>
    <w:rsid w:val="00004EDB"/>
    <w:rsid w:val="00005299"/>
    <w:rsid w:val="000052A2"/>
    <w:rsid w:val="00005378"/>
    <w:rsid w:val="000059F6"/>
    <w:rsid w:val="00005DCB"/>
    <w:rsid w:val="000062D4"/>
    <w:rsid w:val="000064CC"/>
    <w:rsid w:val="00006587"/>
    <w:rsid w:val="000069DC"/>
    <w:rsid w:val="000069FF"/>
    <w:rsid w:val="00006B3D"/>
    <w:rsid w:val="00006CED"/>
    <w:rsid w:val="00007725"/>
    <w:rsid w:val="00007D92"/>
    <w:rsid w:val="00007F02"/>
    <w:rsid w:val="00011014"/>
    <w:rsid w:val="0001122C"/>
    <w:rsid w:val="0001149C"/>
    <w:rsid w:val="00011688"/>
    <w:rsid w:val="000118A6"/>
    <w:rsid w:val="000122D6"/>
    <w:rsid w:val="0001246F"/>
    <w:rsid w:val="00012589"/>
    <w:rsid w:val="00012FC0"/>
    <w:rsid w:val="00013145"/>
    <w:rsid w:val="000135CA"/>
    <w:rsid w:val="0001365E"/>
    <w:rsid w:val="0001383D"/>
    <w:rsid w:val="00013BE0"/>
    <w:rsid w:val="00013F61"/>
    <w:rsid w:val="0001431C"/>
    <w:rsid w:val="000151DE"/>
    <w:rsid w:val="00015248"/>
    <w:rsid w:val="00015E97"/>
    <w:rsid w:val="00016439"/>
    <w:rsid w:val="00016BB1"/>
    <w:rsid w:val="00017490"/>
    <w:rsid w:val="0002003B"/>
    <w:rsid w:val="0002041C"/>
    <w:rsid w:val="00020ABF"/>
    <w:rsid w:val="00020C05"/>
    <w:rsid w:val="00020C84"/>
    <w:rsid w:val="0002167A"/>
    <w:rsid w:val="00022139"/>
    <w:rsid w:val="00022391"/>
    <w:rsid w:val="00022B95"/>
    <w:rsid w:val="00022D4A"/>
    <w:rsid w:val="00022DF0"/>
    <w:rsid w:val="000235AB"/>
    <w:rsid w:val="00023BFF"/>
    <w:rsid w:val="00023D33"/>
    <w:rsid w:val="00023E34"/>
    <w:rsid w:val="000254D6"/>
    <w:rsid w:val="00025535"/>
    <w:rsid w:val="000258E4"/>
    <w:rsid w:val="000264CD"/>
    <w:rsid w:val="00026561"/>
    <w:rsid w:val="000266E0"/>
    <w:rsid w:val="00026BA6"/>
    <w:rsid w:val="00026C84"/>
    <w:rsid w:val="00026D52"/>
    <w:rsid w:val="00027D7A"/>
    <w:rsid w:val="0003016D"/>
    <w:rsid w:val="000302D5"/>
    <w:rsid w:val="00030CEE"/>
    <w:rsid w:val="00030FE5"/>
    <w:rsid w:val="000310ED"/>
    <w:rsid w:val="000313DF"/>
    <w:rsid w:val="000316BC"/>
    <w:rsid w:val="000319A1"/>
    <w:rsid w:val="00031AD4"/>
    <w:rsid w:val="00031BC8"/>
    <w:rsid w:val="00031E40"/>
    <w:rsid w:val="00031F2F"/>
    <w:rsid w:val="00031F98"/>
    <w:rsid w:val="000330E4"/>
    <w:rsid w:val="000337BB"/>
    <w:rsid w:val="00033B9F"/>
    <w:rsid w:val="00033C20"/>
    <w:rsid w:val="00033E13"/>
    <w:rsid w:val="00034003"/>
    <w:rsid w:val="0003435E"/>
    <w:rsid w:val="00034713"/>
    <w:rsid w:val="00034AA8"/>
    <w:rsid w:val="0003506E"/>
    <w:rsid w:val="000354B9"/>
    <w:rsid w:val="00036378"/>
    <w:rsid w:val="0003647D"/>
    <w:rsid w:val="00036707"/>
    <w:rsid w:val="00036AD5"/>
    <w:rsid w:val="00036CB8"/>
    <w:rsid w:val="00037B80"/>
    <w:rsid w:val="0004034C"/>
    <w:rsid w:val="0004036F"/>
    <w:rsid w:val="000404B4"/>
    <w:rsid w:val="0004078B"/>
    <w:rsid w:val="00041D9B"/>
    <w:rsid w:val="000423B3"/>
    <w:rsid w:val="00042496"/>
    <w:rsid w:val="00042E35"/>
    <w:rsid w:val="0004362F"/>
    <w:rsid w:val="00043E06"/>
    <w:rsid w:val="000446F2"/>
    <w:rsid w:val="000448C5"/>
    <w:rsid w:val="00044915"/>
    <w:rsid w:val="00044EA8"/>
    <w:rsid w:val="000450C3"/>
    <w:rsid w:val="00045113"/>
    <w:rsid w:val="000457F5"/>
    <w:rsid w:val="00045805"/>
    <w:rsid w:val="00045994"/>
    <w:rsid w:val="00045A9A"/>
    <w:rsid w:val="00046387"/>
    <w:rsid w:val="000467DA"/>
    <w:rsid w:val="00046907"/>
    <w:rsid w:val="00046969"/>
    <w:rsid w:val="000469FA"/>
    <w:rsid w:val="0004701B"/>
    <w:rsid w:val="00047204"/>
    <w:rsid w:val="000474B7"/>
    <w:rsid w:val="000479C4"/>
    <w:rsid w:val="00047B7C"/>
    <w:rsid w:val="00050253"/>
    <w:rsid w:val="000505DE"/>
    <w:rsid w:val="0005100D"/>
    <w:rsid w:val="000510DA"/>
    <w:rsid w:val="000510FA"/>
    <w:rsid w:val="00051254"/>
    <w:rsid w:val="000513B3"/>
    <w:rsid w:val="00051D5A"/>
    <w:rsid w:val="00052005"/>
    <w:rsid w:val="00053464"/>
    <w:rsid w:val="000535C9"/>
    <w:rsid w:val="0005373A"/>
    <w:rsid w:val="0005378B"/>
    <w:rsid w:val="00053E11"/>
    <w:rsid w:val="00053F11"/>
    <w:rsid w:val="000547FF"/>
    <w:rsid w:val="000548E4"/>
    <w:rsid w:val="00054950"/>
    <w:rsid w:val="00054994"/>
    <w:rsid w:val="00054A2C"/>
    <w:rsid w:val="00054B3B"/>
    <w:rsid w:val="00054F09"/>
    <w:rsid w:val="000550D8"/>
    <w:rsid w:val="0005543A"/>
    <w:rsid w:val="00055AB8"/>
    <w:rsid w:val="00056651"/>
    <w:rsid w:val="00056A1B"/>
    <w:rsid w:val="00056BE6"/>
    <w:rsid w:val="000576FC"/>
    <w:rsid w:val="0005EA19"/>
    <w:rsid w:val="00060D08"/>
    <w:rsid w:val="000615D7"/>
    <w:rsid w:val="00061A4A"/>
    <w:rsid w:val="0006224A"/>
    <w:rsid w:val="00062829"/>
    <w:rsid w:val="00062A78"/>
    <w:rsid w:val="00062FF3"/>
    <w:rsid w:val="00063266"/>
    <w:rsid w:val="00063445"/>
    <w:rsid w:val="000634BD"/>
    <w:rsid w:val="0006406B"/>
    <w:rsid w:val="000641AE"/>
    <w:rsid w:val="00064294"/>
    <w:rsid w:val="00064483"/>
    <w:rsid w:val="00065137"/>
    <w:rsid w:val="00065D75"/>
    <w:rsid w:val="000665C5"/>
    <w:rsid w:val="0006660A"/>
    <w:rsid w:val="000669EA"/>
    <w:rsid w:val="000671EB"/>
    <w:rsid w:val="00067FC0"/>
    <w:rsid w:val="000701CA"/>
    <w:rsid w:val="000704E6"/>
    <w:rsid w:val="000706DB"/>
    <w:rsid w:val="0007084F"/>
    <w:rsid w:val="00070A08"/>
    <w:rsid w:val="00071757"/>
    <w:rsid w:val="00071E1C"/>
    <w:rsid w:val="00072188"/>
    <w:rsid w:val="0007218E"/>
    <w:rsid w:val="00072631"/>
    <w:rsid w:val="00072875"/>
    <w:rsid w:val="00072F0D"/>
    <w:rsid w:val="00073147"/>
    <w:rsid w:val="0007344F"/>
    <w:rsid w:val="000736B3"/>
    <w:rsid w:val="00073722"/>
    <w:rsid w:val="000742F0"/>
    <w:rsid w:val="00074596"/>
    <w:rsid w:val="00074C8F"/>
    <w:rsid w:val="00074C9E"/>
    <w:rsid w:val="00074D3B"/>
    <w:rsid w:val="00075786"/>
    <w:rsid w:val="0007614E"/>
    <w:rsid w:val="0007637E"/>
    <w:rsid w:val="00076583"/>
    <w:rsid w:val="0007688F"/>
    <w:rsid w:val="0007707E"/>
    <w:rsid w:val="000770A4"/>
    <w:rsid w:val="000770D7"/>
    <w:rsid w:val="00077765"/>
    <w:rsid w:val="00077BD2"/>
    <w:rsid w:val="00077D55"/>
    <w:rsid w:val="00077DFB"/>
    <w:rsid w:val="00080708"/>
    <w:rsid w:val="00081544"/>
    <w:rsid w:val="000815D5"/>
    <w:rsid w:val="0008174A"/>
    <w:rsid w:val="000819AB"/>
    <w:rsid w:val="00081BB8"/>
    <w:rsid w:val="00081CCB"/>
    <w:rsid w:val="0008240B"/>
    <w:rsid w:val="0008298C"/>
    <w:rsid w:val="00082F68"/>
    <w:rsid w:val="0008318B"/>
    <w:rsid w:val="000836D7"/>
    <w:rsid w:val="00083744"/>
    <w:rsid w:val="00083C3B"/>
    <w:rsid w:val="00084BEF"/>
    <w:rsid w:val="000850C4"/>
    <w:rsid w:val="000857BF"/>
    <w:rsid w:val="0008582B"/>
    <w:rsid w:val="0008609A"/>
    <w:rsid w:val="000865AA"/>
    <w:rsid w:val="000867BE"/>
    <w:rsid w:val="000868E2"/>
    <w:rsid w:val="00087393"/>
    <w:rsid w:val="0008743F"/>
    <w:rsid w:val="00087E65"/>
    <w:rsid w:val="000903B1"/>
    <w:rsid w:val="00090995"/>
    <w:rsid w:val="00090E1A"/>
    <w:rsid w:val="00090F65"/>
    <w:rsid w:val="00091710"/>
    <w:rsid w:val="000921BE"/>
    <w:rsid w:val="0009243E"/>
    <w:rsid w:val="000926F0"/>
    <w:rsid w:val="00092919"/>
    <w:rsid w:val="00092934"/>
    <w:rsid w:val="0009297F"/>
    <w:rsid w:val="00092A57"/>
    <w:rsid w:val="00092F5D"/>
    <w:rsid w:val="00093451"/>
    <w:rsid w:val="00093656"/>
    <w:rsid w:val="00093901"/>
    <w:rsid w:val="00093AB9"/>
    <w:rsid w:val="000941DF"/>
    <w:rsid w:val="00094C73"/>
    <w:rsid w:val="00094D6D"/>
    <w:rsid w:val="00094F1C"/>
    <w:rsid w:val="00095049"/>
    <w:rsid w:val="0009542A"/>
    <w:rsid w:val="0009620B"/>
    <w:rsid w:val="0009657E"/>
    <w:rsid w:val="00096D1D"/>
    <w:rsid w:val="00097682"/>
    <w:rsid w:val="00097815"/>
    <w:rsid w:val="00097AC6"/>
    <w:rsid w:val="000A0BDD"/>
    <w:rsid w:val="000A1965"/>
    <w:rsid w:val="000A1B00"/>
    <w:rsid w:val="000A221B"/>
    <w:rsid w:val="000A2E47"/>
    <w:rsid w:val="000A2EA8"/>
    <w:rsid w:val="000A33A2"/>
    <w:rsid w:val="000A35A2"/>
    <w:rsid w:val="000A3805"/>
    <w:rsid w:val="000A4120"/>
    <w:rsid w:val="000A413C"/>
    <w:rsid w:val="000A4467"/>
    <w:rsid w:val="000A5813"/>
    <w:rsid w:val="000A5950"/>
    <w:rsid w:val="000A5AE6"/>
    <w:rsid w:val="000A5E3B"/>
    <w:rsid w:val="000A7F27"/>
    <w:rsid w:val="000A7F7C"/>
    <w:rsid w:val="000B1AC0"/>
    <w:rsid w:val="000B1B64"/>
    <w:rsid w:val="000B201F"/>
    <w:rsid w:val="000B2054"/>
    <w:rsid w:val="000B218F"/>
    <w:rsid w:val="000B225A"/>
    <w:rsid w:val="000B2547"/>
    <w:rsid w:val="000B25CD"/>
    <w:rsid w:val="000B261A"/>
    <w:rsid w:val="000B29B3"/>
    <w:rsid w:val="000B2B0F"/>
    <w:rsid w:val="000B2FAC"/>
    <w:rsid w:val="000B305C"/>
    <w:rsid w:val="000B3C57"/>
    <w:rsid w:val="000B4B2A"/>
    <w:rsid w:val="000B4ED1"/>
    <w:rsid w:val="000B52CA"/>
    <w:rsid w:val="000B5304"/>
    <w:rsid w:val="000B56E4"/>
    <w:rsid w:val="000B5BBC"/>
    <w:rsid w:val="000B5CFC"/>
    <w:rsid w:val="000B5D6A"/>
    <w:rsid w:val="000B60FD"/>
    <w:rsid w:val="000B6455"/>
    <w:rsid w:val="000B64DE"/>
    <w:rsid w:val="000B6646"/>
    <w:rsid w:val="000B6830"/>
    <w:rsid w:val="000B6AE7"/>
    <w:rsid w:val="000B6D75"/>
    <w:rsid w:val="000B713A"/>
    <w:rsid w:val="000B7213"/>
    <w:rsid w:val="000B7C76"/>
    <w:rsid w:val="000C0070"/>
    <w:rsid w:val="000C08B0"/>
    <w:rsid w:val="000C12A0"/>
    <w:rsid w:val="000C12C0"/>
    <w:rsid w:val="000C1681"/>
    <w:rsid w:val="000C1BD3"/>
    <w:rsid w:val="000C1C83"/>
    <w:rsid w:val="000C20C6"/>
    <w:rsid w:val="000C2438"/>
    <w:rsid w:val="000C28E3"/>
    <w:rsid w:val="000C2FEF"/>
    <w:rsid w:val="000C3041"/>
    <w:rsid w:val="000C32FC"/>
    <w:rsid w:val="000C3B0B"/>
    <w:rsid w:val="000C3E08"/>
    <w:rsid w:val="000C3EF9"/>
    <w:rsid w:val="000C3F10"/>
    <w:rsid w:val="000C41A8"/>
    <w:rsid w:val="000C4E17"/>
    <w:rsid w:val="000C52AF"/>
    <w:rsid w:val="000C53E4"/>
    <w:rsid w:val="000C54CF"/>
    <w:rsid w:val="000C5935"/>
    <w:rsid w:val="000C5D5A"/>
    <w:rsid w:val="000C680F"/>
    <w:rsid w:val="000C6F77"/>
    <w:rsid w:val="000C7A59"/>
    <w:rsid w:val="000C7EDA"/>
    <w:rsid w:val="000D04BB"/>
    <w:rsid w:val="000D0558"/>
    <w:rsid w:val="000D056E"/>
    <w:rsid w:val="000D084B"/>
    <w:rsid w:val="000D0D06"/>
    <w:rsid w:val="000D0EED"/>
    <w:rsid w:val="000D10DF"/>
    <w:rsid w:val="000D124B"/>
    <w:rsid w:val="000D1614"/>
    <w:rsid w:val="000D2632"/>
    <w:rsid w:val="000D2652"/>
    <w:rsid w:val="000D279C"/>
    <w:rsid w:val="000D37A2"/>
    <w:rsid w:val="000D3AEC"/>
    <w:rsid w:val="000D42E6"/>
    <w:rsid w:val="000D448F"/>
    <w:rsid w:val="000D4E0E"/>
    <w:rsid w:val="000D5CAC"/>
    <w:rsid w:val="000D5FA5"/>
    <w:rsid w:val="000D5FB8"/>
    <w:rsid w:val="000D605E"/>
    <w:rsid w:val="000D6136"/>
    <w:rsid w:val="000D685B"/>
    <w:rsid w:val="000D6B15"/>
    <w:rsid w:val="000D7210"/>
    <w:rsid w:val="000D7712"/>
    <w:rsid w:val="000D7F5A"/>
    <w:rsid w:val="000E0060"/>
    <w:rsid w:val="000E0303"/>
    <w:rsid w:val="000E087A"/>
    <w:rsid w:val="000E0A30"/>
    <w:rsid w:val="000E0AFB"/>
    <w:rsid w:val="000E0F8D"/>
    <w:rsid w:val="000E1221"/>
    <w:rsid w:val="000E1563"/>
    <w:rsid w:val="000E173A"/>
    <w:rsid w:val="000E1B4F"/>
    <w:rsid w:val="000E266F"/>
    <w:rsid w:val="000E2830"/>
    <w:rsid w:val="000E30A5"/>
    <w:rsid w:val="000E31AA"/>
    <w:rsid w:val="000E3D2B"/>
    <w:rsid w:val="000E3F8E"/>
    <w:rsid w:val="000E42A0"/>
    <w:rsid w:val="000E437E"/>
    <w:rsid w:val="000E4AAC"/>
    <w:rsid w:val="000E4E6B"/>
    <w:rsid w:val="000E571A"/>
    <w:rsid w:val="000E5804"/>
    <w:rsid w:val="000E5948"/>
    <w:rsid w:val="000E5B89"/>
    <w:rsid w:val="000E6107"/>
    <w:rsid w:val="000E6293"/>
    <w:rsid w:val="000E7BBF"/>
    <w:rsid w:val="000F0B48"/>
    <w:rsid w:val="000F1038"/>
    <w:rsid w:val="000F1358"/>
    <w:rsid w:val="000F190C"/>
    <w:rsid w:val="000F2210"/>
    <w:rsid w:val="000F2382"/>
    <w:rsid w:val="000F2686"/>
    <w:rsid w:val="000F353F"/>
    <w:rsid w:val="000F37B8"/>
    <w:rsid w:val="000F43CB"/>
    <w:rsid w:val="000F447C"/>
    <w:rsid w:val="000F4A5D"/>
    <w:rsid w:val="000F4D5B"/>
    <w:rsid w:val="000F4F7D"/>
    <w:rsid w:val="000F5162"/>
    <w:rsid w:val="000F5B77"/>
    <w:rsid w:val="000F6689"/>
    <w:rsid w:val="000F69D0"/>
    <w:rsid w:val="000F6A94"/>
    <w:rsid w:val="000F6BAE"/>
    <w:rsid w:val="000F73B8"/>
    <w:rsid w:val="000F779A"/>
    <w:rsid w:val="000F7B08"/>
    <w:rsid w:val="000F7CE8"/>
    <w:rsid w:val="0010038F"/>
    <w:rsid w:val="001018A9"/>
    <w:rsid w:val="00101B05"/>
    <w:rsid w:val="00101BAC"/>
    <w:rsid w:val="00102277"/>
    <w:rsid w:val="0010278F"/>
    <w:rsid w:val="001028FE"/>
    <w:rsid w:val="00103194"/>
    <w:rsid w:val="00103262"/>
    <w:rsid w:val="001033EE"/>
    <w:rsid w:val="0010352F"/>
    <w:rsid w:val="00103730"/>
    <w:rsid w:val="0010393A"/>
    <w:rsid w:val="00103A7C"/>
    <w:rsid w:val="00103F3D"/>
    <w:rsid w:val="00104199"/>
    <w:rsid w:val="00104255"/>
    <w:rsid w:val="001042DB"/>
    <w:rsid w:val="0010486C"/>
    <w:rsid w:val="00104923"/>
    <w:rsid w:val="00104A50"/>
    <w:rsid w:val="00104E41"/>
    <w:rsid w:val="0010553F"/>
    <w:rsid w:val="00105748"/>
    <w:rsid w:val="00105753"/>
    <w:rsid w:val="00105A25"/>
    <w:rsid w:val="00105AF4"/>
    <w:rsid w:val="00105B18"/>
    <w:rsid w:val="001067B6"/>
    <w:rsid w:val="00106955"/>
    <w:rsid w:val="00106DE7"/>
    <w:rsid w:val="0010700E"/>
    <w:rsid w:val="00107126"/>
    <w:rsid w:val="001072A9"/>
    <w:rsid w:val="00107543"/>
    <w:rsid w:val="0010789A"/>
    <w:rsid w:val="00107A7F"/>
    <w:rsid w:val="00107DD5"/>
    <w:rsid w:val="00110125"/>
    <w:rsid w:val="001101D4"/>
    <w:rsid w:val="00110480"/>
    <w:rsid w:val="001106F6"/>
    <w:rsid w:val="001109D2"/>
    <w:rsid w:val="00110A1D"/>
    <w:rsid w:val="001111D6"/>
    <w:rsid w:val="0011120F"/>
    <w:rsid w:val="00111387"/>
    <w:rsid w:val="001114BF"/>
    <w:rsid w:val="00111E54"/>
    <w:rsid w:val="00112448"/>
    <w:rsid w:val="00112857"/>
    <w:rsid w:val="00112A54"/>
    <w:rsid w:val="00113085"/>
    <w:rsid w:val="001138E9"/>
    <w:rsid w:val="00113BFC"/>
    <w:rsid w:val="0011438E"/>
    <w:rsid w:val="00115352"/>
    <w:rsid w:val="00115A1F"/>
    <w:rsid w:val="00115E6D"/>
    <w:rsid w:val="00115F47"/>
    <w:rsid w:val="001160B4"/>
    <w:rsid w:val="001160D9"/>
    <w:rsid w:val="00116A36"/>
    <w:rsid w:val="00116E9C"/>
    <w:rsid w:val="00117298"/>
    <w:rsid w:val="001172EB"/>
    <w:rsid w:val="00117320"/>
    <w:rsid w:val="00117B0A"/>
    <w:rsid w:val="00117C06"/>
    <w:rsid w:val="0012091E"/>
    <w:rsid w:val="00120CB9"/>
    <w:rsid w:val="00120DF3"/>
    <w:rsid w:val="00120E7A"/>
    <w:rsid w:val="00121B41"/>
    <w:rsid w:val="00121B48"/>
    <w:rsid w:val="00122053"/>
    <w:rsid w:val="001227A1"/>
    <w:rsid w:val="001227EF"/>
    <w:rsid w:val="00122A4C"/>
    <w:rsid w:val="00122CCD"/>
    <w:rsid w:val="00122D4C"/>
    <w:rsid w:val="00123028"/>
    <w:rsid w:val="0012306A"/>
    <w:rsid w:val="00123923"/>
    <w:rsid w:val="00123E40"/>
    <w:rsid w:val="00124043"/>
    <w:rsid w:val="0012411F"/>
    <w:rsid w:val="00124F4C"/>
    <w:rsid w:val="00125617"/>
    <w:rsid w:val="00126249"/>
    <w:rsid w:val="0012683A"/>
    <w:rsid w:val="001269FA"/>
    <w:rsid w:val="00126D8E"/>
    <w:rsid w:val="00126E3C"/>
    <w:rsid w:val="00127072"/>
    <w:rsid w:val="0012774E"/>
    <w:rsid w:val="00127830"/>
    <w:rsid w:val="001300C4"/>
    <w:rsid w:val="00130124"/>
    <w:rsid w:val="001307FF"/>
    <w:rsid w:val="00130819"/>
    <w:rsid w:val="00130BB3"/>
    <w:rsid w:val="00130C19"/>
    <w:rsid w:val="00130DCB"/>
    <w:rsid w:val="00131207"/>
    <w:rsid w:val="001314D5"/>
    <w:rsid w:val="0013156D"/>
    <w:rsid w:val="0013193C"/>
    <w:rsid w:val="0013221D"/>
    <w:rsid w:val="00133229"/>
    <w:rsid w:val="0013340D"/>
    <w:rsid w:val="00133466"/>
    <w:rsid w:val="00133C46"/>
    <w:rsid w:val="00133D20"/>
    <w:rsid w:val="00134B4C"/>
    <w:rsid w:val="00134C9E"/>
    <w:rsid w:val="0013513C"/>
    <w:rsid w:val="00135249"/>
    <w:rsid w:val="0013542D"/>
    <w:rsid w:val="001356A0"/>
    <w:rsid w:val="00135E8E"/>
    <w:rsid w:val="001365C0"/>
    <w:rsid w:val="00136660"/>
    <w:rsid w:val="001368B2"/>
    <w:rsid w:val="00136927"/>
    <w:rsid w:val="00136FB1"/>
    <w:rsid w:val="0013708C"/>
    <w:rsid w:val="001372AF"/>
    <w:rsid w:val="0013750A"/>
    <w:rsid w:val="00137B4F"/>
    <w:rsid w:val="00137B88"/>
    <w:rsid w:val="00137E32"/>
    <w:rsid w:val="00137F5F"/>
    <w:rsid w:val="00137F92"/>
    <w:rsid w:val="00140068"/>
    <w:rsid w:val="001402A0"/>
    <w:rsid w:val="00140464"/>
    <w:rsid w:val="001410B3"/>
    <w:rsid w:val="0014114C"/>
    <w:rsid w:val="00141989"/>
    <w:rsid w:val="0014199A"/>
    <w:rsid w:val="0014214C"/>
    <w:rsid w:val="0014258E"/>
    <w:rsid w:val="0014265B"/>
    <w:rsid w:val="00142D64"/>
    <w:rsid w:val="00142FBD"/>
    <w:rsid w:val="00143345"/>
    <w:rsid w:val="001434D3"/>
    <w:rsid w:val="00144057"/>
    <w:rsid w:val="0014461A"/>
    <w:rsid w:val="00144861"/>
    <w:rsid w:val="001448EF"/>
    <w:rsid w:val="00144B6C"/>
    <w:rsid w:val="00144D17"/>
    <w:rsid w:val="00145179"/>
    <w:rsid w:val="00145191"/>
    <w:rsid w:val="001458E9"/>
    <w:rsid w:val="00146864"/>
    <w:rsid w:val="00146BB0"/>
    <w:rsid w:val="00146D0D"/>
    <w:rsid w:val="00146DC8"/>
    <w:rsid w:val="00146E81"/>
    <w:rsid w:val="001473E2"/>
    <w:rsid w:val="00147859"/>
    <w:rsid w:val="00147BC8"/>
    <w:rsid w:val="00147C3E"/>
    <w:rsid w:val="00147E1D"/>
    <w:rsid w:val="0015041A"/>
    <w:rsid w:val="00150447"/>
    <w:rsid w:val="0015050C"/>
    <w:rsid w:val="001505ED"/>
    <w:rsid w:val="00150A41"/>
    <w:rsid w:val="00151675"/>
    <w:rsid w:val="00151A50"/>
    <w:rsid w:val="00151B70"/>
    <w:rsid w:val="00151DA9"/>
    <w:rsid w:val="00151E35"/>
    <w:rsid w:val="001521C8"/>
    <w:rsid w:val="001525FE"/>
    <w:rsid w:val="00152CE1"/>
    <w:rsid w:val="001533D0"/>
    <w:rsid w:val="0015385D"/>
    <w:rsid w:val="00153E18"/>
    <w:rsid w:val="00153E47"/>
    <w:rsid w:val="001542F1"/>
    <w:rsid w:val="00154A63"/>
    <w:rsid w:val="0015502E"/>
    <w:rsid w:val="001551CB"/>
    <w:rsid w:val="001553C0"/>
    <w:rsid w:val="00155463"/>
    <w:rsid w:val="00155C64"/>
    <w:rsid w:val="00156308"/>
    <w:rsid w:val="001566A8"/>
    <w:rsid w:val="0015734A"/>
    <w:rsid w:val="00157428"/>
    <w:rsid w:val="00160177"/>
    <w:rsid w:val="00160573"/>
    <w:rsid w:val="001605ED"/>
    <w:rsid w:val="00160942"/>
    <w:rsid w:val="001610B5"/>
    <w:rsid w:val="0016158C"/>
    <w:rsid w:val="0016159A"/>
    <w:rsid w:val="00161882"/>
    <w:rsid w:val="00161F9F"/>
    <w:rsid w:val="001620AF"/>
    <w:rsid w:val="001620E9"/>
    <w:rsid w:val="00162306"/>
    <w:rsid w:val="0016254C"/>
    <w:rsid w:val="001626A8"/>
    <w:rsid w:val="00162D2B"/>
    <w:rsid w:val="001631FB"/>
    <w:rsid w:val="00163505"/>
    <w:rsid w:val="001635E4"/>
    <w:rsid w:val="0016393B"/>
    <w:rsid w:val="00163AF7"/>
    <w:rsid w:val="00164065"/>
    <w:rsid w:val="001640CE"/>
    <w:rsid w:val="001648F5"/>
    <w:rsid w:val="00164A8F"/>
    <w:rsid w:val="00165D9E"/>
    <w:rsid w:val="00165E6A"/>
    <w:rsid w:val="001665BD"/>
    <w:rsid w:val="00166A9B"/>
    <w:rsid w:val="00166ABF"/>
    <w:rsid w:val="00166D24"/>
    <w:rsid w:val="0016701C"/>
    <w:rsid w:val="0016742F"/>
    <w:rsid w:val="00167659"/>
    <w:rsid w:val="00167EA9"/>
    <w:rsid w:val="00167F2A"/>
    <w:rsid w:val="00167FAF"/>
    <w:rsid w:val="001703BB"/>
    <w:rsid w:val="001709E7"/>
    <w:rsid w:val="00170CDD"/>
    <w:rsid w:val="00170EBD"/>
    <w:rsid w:val="00170F1A"/>
    <w:rsid w:val="0017103D"/>
    <w:rsid w:val="0017149C"/>
    <w:rsid w:val="00171B13"/>
    <w:rsid w:val="00172339"/>
    <w:rsid w:val="00172834"/>
    <w:rsid w:val="00173DD1"/>
    <w:rsid w:val="00174B63"/>
    <w:rsid w:val="00174C47"/>
    <w:rsid w:val="00174DD9"/>
    <w:rsid w:val="00174F9C"/>
    <w:rsid w:val="00175246"/>
    <w:rsid w:val="001752B9"/>
    <w:rsid w:val="00175914"/>
    <w:rsid w:val="00176AEB"/>
    <w:rsid w:val="00176C14"/>
    <w:rsid w:val="00177646"/>
    <w:rsid w:val="0017770E"/>
    <w:rsid w:val="00177839"/>
    <w:rsid w:val="0017792B"/>
    <w:rsid w:val="001808A1"/>
    <w:rsid w:val="001808AC"/>
    <w:rsid w:val="001808BC"/>
    <w:rsid w:val="00180BBA"/>
    <w:rsid w:val="00180EF8"/>
    <w:rsid w:val="00181046"/>
    <w:rsid w:val="00181B63"/>
    <w:rsid w:val="0018259E"/>
    <w:rsid w:val="00182603"/>
    <w:rsid w:val="0018270F"/>
    <w:rsid w:val="00182724"/>
    <w:rsid w:val="00182DCB"/>
    <w:rsid w:val="00183BD2"/>
    <w:rsid w:val="00183C0D"/>
    <w:rsid w:val="00183CA3"/>
    <w:rsid w:val="0018412B"/>
    <w:rsid w:val="0018421F"/>
    <w:rsid w:val="001847D5"/>
    <w:rsid w:val="0018503C"/>
    <w:rsid w:val="001851A0"/>
    <w:rsid w:val="00185958"/>
    <w:rsid w:val="00185C70"/>
    <w:rsid w:val="00185F79"/>
    <w:rsid w:val="001864C6"/>
    <w:rsid w:val="00186792"/>
    <w:rsid w:val="00186A1E"/>
    <w:rsid w:val="00187020"/>
    <w:rsid w:val="00187357"/>
    <w:rsid w:val="00187CD1"/>
    <w:rsid w:val="00187D3B"/>
    <w:rsid w:val="0019037F"/>
    <w:rsid w:val="001905F4"/>
    <w:rsid w:val="00190770"/>
    <w:rsid w:val="00190795"/>
    <w:rsid w:val="00190B7A"/>
    <w:rsid w:val="001910C9"/>
    <w:rsid w:val="00191FF8"/>
    <w:rsid w:val="001921F4"/>
    <w:rsid w:val="00192C38"/>
    <w:rsid w:val="00193091"/>
    <w:rsid w:val="001935B2"/>
    <w:rsid w:val="001935C9"/>
    <w:rsid w:val="00194474"/>
    <w:rsid w:val="00194545"/>
    <w:rsid w:val="00194619"/>
    <w:rsid w:val="00194780"/>
    <w:rsid w:val="00194BD7"/>
    <w:rsid w:val="00195154"/>
    <w:rsid w:val="0019520D"/>
    <w:rsid w:val="0019560F"/>
    <w:rsid w:val="00195823"/>
    <w:rsid w:val="00195961"/>
    <w:rsid w:val="00195973"/>
    <w:rsid w:val="0019598C"/>
    <w:rsid w:val="001961B7"/>
    <w:rsid w:val="001961C7"/>
    <w:rsid w:val="001962E8"/>
    <w:rsid w:val="00196353"/>
    <w:rsid w:val="00196583"/>
    <w:rsid w:val="001965CD"/>
    <w:rsid w:val="0019678E"/>
    <w:rsid w:val="001970F8"/>
    <w:rsid w:val="00197388"/>
    <w:rsid w:val="00197564"/>
    <w:rsid w:val="00197E3A"/>
    <w:rsid w:val="00197E65"/>
    <w:rsid w:val="001A01A3"/>
    <w:rsid w:val="001A0232"/>
    <w:rsid w:val="001A05FF"/>
    <w:rsid w:val="001A07DA"/>
    <w:rsid w:val="001A0C88"/>
    <w:rsid w:val="001A1229"/>
    <w:rsid w:val="001A18E4"/>
    <w:rsid w:val="001A1AE6"/>
    <w:rsid w:val="001A1D3C"/>
    <w:rsid w:val="001A1EF6"/>
    <w:rsid w:val="001A23D0"/>
    <w:rsid w:val="001A25E5"/>
    <w:rsid w:val="001A26C3"/>
    <w:rsid w:val="001A27B8"/>
    <w:rsid w:val="001A29F7"/>
    <w:rsid w:val="001A2DEF"/>
    <w:rsid w:val="001A3258"/>
    <w:rsid w:val="001A3577"/>
    <w:rsid w:val="001A3960"/>
    <w:rsid w:val="001A3A82"/>
    <w:rsid w:val="001A3B06"/>
    <w:rsid w:val="001A3D19"/>
    <w:rsid w:val="001A4059"/>
    <w:rsid w:val="001A4816"/>
    <w:rsid w:val="001A53E5"/>
    <w:rsid w:val="001A5AB0"/>
    <w:rsid w:val="001A5E7C"/>
    <w:rsid w:val="001A605C"/>
    <w:rsid w:val="001A6332"/>
    <w:rsid w:val="001A6800"/>
    <w:rsid w:val="001A6A4C"/>
    <w:rsid w:val="001A6A9C"/>
    <w:rsid w:val="001A710D"/>
    <w:rsid w:val="001A7268"/>
    <w:rsid w:val="001A7355"/>
    <w:rsid w:val="001A7FA9"/>
    <w:rsid w:val="001B0299"/>
    <w:rsid w:val="001B05E0"/>
    <w:rsid w:val="001B0FD5"/>
    <w:rsid w:val="001B21DF"/>
    <w:rsid w:val="001B2627"/>
    <w:rsid w:val="001B35BC"/>
    <w:rsid w:val="001B365C"/>
    <w:rsid w:val="001B3D8E"/>
    <w:rsid w:val="001B406C"/>
    <w:rsid w:val="001B4081"/>
    <w:rsid w:val="001B498D"/>
    <w:rsid w:val="001B4D73"/>
    <w:rsid w:val="001B4D9B"/>
    <w:rsid w:val="001B5110"/>
    <w:rsid w:val="001B51C3"/>
    <w:rsid w:val="001B53FB"/>
    <w:rsid w:val="001B57EA"/>
    <w:rsid w:val="001B58DD"/>
    <w:rsid w:val="001B5E2D"/>
    <w:rsid w:val="001B611C"/>
    <w:rsid w:val="001B66F4"/>
    <w:rsid w:val="001B6940"/>
    <w:rsid w:val="001B6BD2"/>
    <w:rsid w:val="001B6EE8"/>
    <w:rsid w:val="001B70B5"/>
    <w:rsid w:val="001B7DBB"/>
    <w:rsid w:val="001C0129"/>
    <w:rsid w:val="001C038E"/>
    <w:rsid w:val="001C08BC"/>
    <w:rsid w:val="001C0B47"/>
    <w:rsid w:val="001C17D0"/>
    <w:rsid w:val="001C1A42"/>
    <w:rsid w:val="001C1A71"/>
    <w:rsid w:val="001C217E"/>
    <w:rsid w:val="001C2BA1"/>
    <w:rsid w:val="001C2C26"/>
    <w:rsid w:val="001C307B"/>
    <w:rsid w:val="001C31DC"/>
    <w:rsid w:val="001C328B"/>
    <w:rsid w:val="001C32BA"/>
    <w:rsid w:val="001C3348"/>
    <w:rsid w:val="001C3424"/>
    <w:rsid w:val="001C39D4"/>
    <w:rsid w:val="001C3D69"/>
    <w:rsid w:val="001C417F"/>
    <w:rsid w:val="001C4194"/>
    <w:rsid w:val="001C41AA"/>
    <w:rsid w:val="001C42EB"/>
    <w:rsid w:val="001C4312"/>
    <w:rsid w:val="001C44F9"/>
    <w:rsid w:val="001C48E8"/>
    <w:rsid w:val="001C490A"/>
    <w:rsid w:val="001C4E5C"/>
    <w:rsid w:val="001C50BE"/>
    <w:rsid w:val="001C52B9"/>
    <w:rsid w:val="001C53A3"/>
    <w:rsid w:val="001C55DD"/>
    <w:rsid w:val="001C5902"/>
    <w:rsid w:val="001C76E6"/>
    <w:rsid w:val="001C7719"/>
    <w:rsid w:val="001C7905"/>
    <w:rsid w:val="001D027D"/>
    <w:rsid w:val="001D02FB"/>
    <w:rsid w:val="001D03D3"/>
    <w:rsid w:val="001D07B0"/>
    <w:rsid w:val="001D09B6"/>
    <w:rsid w:val="001D113C"/>
    <w:rsid w:val="001D1446"/>
    <w:rsid w:val="001D1698"/>
    <w:rsid w:val="001D1D3B"/>
    <w:rsid w:val="001D1FCC"/>
    <w:rsid w:val="001D2207"/>
    <w:rsid w:val="001D224B"/>
    <w:rsid w:val="001D248D"/>
    <w:rsid w:val="001D24D2"/>
    <w:rsid w:val="001D24F7"/>
    <w:rsid w:val="001D2C57"/>
    <w:rsid w:val="001D2F18"/>
    <w:rsid w:val="001D3151"/>
    <w:rsid w:val="001D350E"/>
    <w:rsid w:val="001D35AB"/>
    <w:rsid w:val="001D3889"/>
    <w:rsid w:val="001D3A8F"/>
    <w:rsid w:val="001D3DFF"/>
    <w:rsid w:val="001D3EDD"/>
    <w:rsid w:val="001D4092"/>
    <w:rsid w:val="001D4198"/>
    <w:rsid w:val="001D4856"/>
    <w:rsid w:val="001D4DB3"/>
    <w:rsid w:val="001D6704"/>
    <w:rsid w:val="001D69FB"/>
    <w:rsid w:val="001D6A79"/>
    <w:rsid w:val="001D735B"/>
    <w:rsid w:val="001D74F9"/>
    <w:rsid w:val="001D761E"/>
    <w:rsid w:val="001E037C"/>
    <w:rsid w:val="001E04A2"/>
    <w:rsid w:val="001E05CD"/>
    <w:rsid w:val="001E0868"/>
    <w:rsid w:val="001E0A29"/>
    <w:rsid w:val="001E0D33"/>
    <w:rsid w:val="001E0E5A"/>
    <w:rsid w:val="001E1424"/>
    <w:rsid w:val="001E1D1C"/>
    <w:rsid w:val="001E1DBD"/>
    <w:rsid w:val="001E231B"/>
    <w:rsid w:val="001E27DF"/>
    <w:rsid w:val="001E3019"/>
    <w:rsid w:val="001E313D"/>
    <w:rsid w:val="001E3166"/>
    <w:rsid w:val="001E357E"/>
    <w:rsid w:val="001E3CCE"/>
    <w:rsid w:val="001E41EB"/>
    <w:rsid w:val="001E41EF"/>
    <w:rsid w:val="001E475B"/>
    <w:rsid w:val="001E47A0"/>
    <w:rsid w:val="001E4E74"/>
    <w:rsid w:val="001E4F5D"/>
    <w:rsid w:val="001E5192"/>
    <w:rsid w:val="001E5337"/>
    <w:rsid w:val="001E5971"/>
    <w:rsid w:val="001E5C66"/>
    <w:rsid w:val="001E68D5"/>
    <w:rsid w:val="001E69BB"/>
    <w:rsid w:val="001E714C"/>
    <w:rsid w:val="001E73AD"/>
    <w:rsid w:val="001E7739"/>
    <w:rsid w:val="001E784A"/>
    <w:rsid w:val="001F00C4"/>
    <w:rsid w:val="001F0340"/>
    <w:rsid w:val="001F06ED"/>
    <w:rsid w:val="001F06FE"/>
    <w:rsid w:val="001F081A"/>
    <w:rsid w:val="001F0FB7"/>
    <w:rsid w:val="001F12D8"/>
    <w:rsid w:val="001F130F"/>
    <w:rsid w:val="001F13D7"/>
    <w:rsid w:val="001F1606"/>
    <w:rsid w:val="001F1B8B"/>
    <w:rsid w:val="001F2262"/>
    <w:rsid w:val="001F22D9"/>
    <w:rsid w:val="001F2459"/>
    <w:rsid w:val="001F2465"/>
    <w:rsid w:val="001F2E1F"/>
    <w:rsid w:val="001F3B4A"/>
    <w:rsid w:val="001F4079"/>
    <w:rsid w:val="001F4943"/>
    <w:rsid w:val="001F49FC"/>
    <w:rsid w:val="001F4AC2"/>
    <w:rsid w:val="001F4B75"/>
    <w:rsid w:val="001F4C87"/>
    <w:rsid w:val="001F4E58"/>
    <w:rsid w:val="001F5E04"/>
    <w:rsid w:val="001F621E"/>
    <w:rsid w:val="001F677E"/>
    <w:rsid w:val="001F6E2E"/>
    <w:rsid w:val="001F7417"/>
    <w:rsid w:val="001F7A7B"/>
    <w:rsid w:val="001F7B90"/>
    <w:rsid w:val="001F7D96"/>
    <w:rsid w:val="001F7EC5"/>
    <w:rsid w:val="00200005"/>
    <w:rsid w:val="00200850"/>
    <w:rsid w:val="00202A3C"/>
    <w:rsid w:val="00202A5A"/>
    <w:rsid w:val="00202F65"/>
    <w:rsid w:val="00203AB5"/>
    <w:rsid w:val="00203B19"/>
    <w:rsid w:val="00203C3A"/>
    <w:rsid w:val="00203D57"/>
    <w:rsid w:val="00203DA4"/>
    <w:rsid w:val="00203E2C"/>
    <w:rsid w:val="00204BE5"/>
    <w:rsid w:val="002050E8"/>
    <w:rsid w:val="002050FE"/>
    <w:rsid w:val="002052AD"/>
    <w:rsid w:val="002053B5"/>
    <w:rsid w:val="002054B9"/>
    <w:rsid w:val="00205EDD"/>
    <w:rsid w:val="00206290"/>
    <w:rsid w:val="00206793"/>
    <w:rsid w:val="002068AD"/>
    <w:rsid w:val="00206C21"/>
    <w:rsid w:val="00206D28"/>
    <w:rsid w:val="00206FD4"/>
    <w:rsid w:val="00210141"/>
    <w:rsid w:val="002101B3"/>
    <w:rsid w:val="00210702"/>
    <w:rsid w:val="00210CD3"/>
    <w:rsid w:val="00211234"/>
    <w:rsid w:val="0021199F"/>
    <w:rsid w:val="00211E28"/>
    <w:rsid w:val="00213C62"/>
    <w:rsid w:val="00213FE0"/>
    <w:rsid w:val="00214379"/>
    <w:rsid w:val="002147A0"/>
    <w:rsid w:val="00214830"/>
    <w:rsid w:val="00214850"/>
    <w:rsid w:val="00214ADA"/>
    <w:rsid w:val="00214B9B"/>
    <w:rsid w:val="00214C40"/>
    <w:rsid w:val="00214C73"/>
    <w:rsid w:val="00214CDE"/>
    <w:rsid w:val="00215050"/>
    <w:rsid w:val="00215104"/>
    <w:rsid w:val="002153C4"/>
    <w:rsid w:val="00215D7C"/>
    <w:rsid w:val="00215F66"/>
    <w:rsid w:val="00215FA2"/>
    <w:rsid w:val="00216247"/>
    <w:rsid w:val="002167B7"/>
    <w:rsid w:val="00216C4A"/>
    <w:rsid w:val="00217345"/>
    <w:rsid w:val="0021759F"/>
    <w:rsid w:val="002177BA"/>
    <w:rsid w:val="00220000"/>
    <w:rsid w:val="00220043"/>
    <w:rsid w:val="002206A3"/>
    <w:rsid w:val="00220D30"/>
    <w:rsid w:val="00220E30"/>
    <w:rsid w:val="002210CF"/>
    <w:rsid w:val="002212C1"/>
    <w:rsid w:val="0022150B"/>
    <w:rsid w:val="002218AF"/>
    <w:rsid w:val="00221BC5"/>
    <w:rsid w:val="00221C2B"/>
    <w:rsid w:val="0022259E"/>
    <w:rsid w:val="00222776"/>
    <w:rsid w:val="00222859"/>
    <w:rsid w:val="0022292F"/>
    <w:rsid w:val="00222977"/>
    <w:rsid w:val="00222E60"/>
    <w:rsid w:val="00223865"/>
    <w:rsid w:val="00223B6A"/>
    <w:rsid w:val="00223C45"/>
    <w:rsid w:val="00223CAC"/>
    <w:rsid w:val="002243B8"/>
    <w:rsid w:val="002244FA"/>
    <w:rsid w:val="00224F78"/>
    <w:rsid w:val="002250A5"/>
    <w:rsid w:val="00225C52"/>
    <w:rsid w:val="00225CC2"/>
    <w:rsid w:val="002261F8"/>
    <w:rsid w:val="00226D37"/>
    <w:rsid w:val="002273E7"/>
    <w:rsid w:val="00227767"/>
    <w:rsid w:val="002277D1"/>
    <w:rsid w:val="00227A4B"/>
    <w:rsid w:val="002303AC"/>
    <w:rsid w:val="00230500"/>
    <w:rsid w:val="00230574"/>
    <w:rsid w:val="002307A7"/>
    <w:rsid w:val="00230C25"/>
    <w:rsid w:val="00231CAE"/>
    <w:rsid w:val="002326C2"/>
    <w:rsid w:val="00233753"/>
    <w:rsid w:val="00233782"/>
    <w:rsid w:val="00233BC7"/>
    <w:rsid w:val="00233E5E"/>
    <w:rsid w:val="002343EC"/>
    <w:rsid w:val="00234408"/>
    <w:rsid w:val="00234901"/>
    <w:rsid w:val="002352A6"/>
    <w:rsid w:val="002354CD"/>
    <w:rsid w:val="00236035"/>
    <w:rsid w:val="00236B0C"/>
    <w:rsid w:val="00236D83"/>
    <w:rsid w:val="002371D0"/>
    <w:rsid w:val="002372EE"/>
    <w:rsid w:val="0023738D"/>
    <w:rsid w:val="002374FA"/>
    <w:rsid w:val="00237A77"/>
    <w:rsid w:val="00237AC5"/>
    <w:rsid w:val="00237BFA"/>
    <w:rsid w:val="002401E1"/>
    <w:rsid w:val="00240202"/>
    <w:rsid w:val="002402A5"/>
    <w:rsid w:val="00240391"/>
    <w:rsid w:val="002407D7"/>
    <w:rsid w:val="00241280"/>
    <w:rsid w:val="002415CD"/>
    <w:rsid w:val="0024161E"/>
    <w:rsid w:val="00241BFF"/>
    <w:rsid w:val="00241CA6"/>
    <w:rsid w:val="002422BC"/>
    <w:rsid w:val="002427E3"/>
    <w:rsid w:val="00242B93"/>
    <w:rsid w:val="00243072"/>
    <w:rsid w:val="002438C0"/>
    <w:rsid w:val="002443E5"/>
    <w:rsid w:val="0024450B"/>
    <w:rsid w:val="0024476A"/>
    <w:rsid w:val="00244AC2"/>
    <w:rsid w:val="00244D5B"/>
    <w:rsid w:val="00244D74"/>
    <w:rsid w:val="0024516E"/>
    <w:rsid w:val="00245300"/>
    <w:rsid w:val="002458C3"/>
    <w:rsid w:val="00246354"/>
    <w:rsid w:val="0024640D"/>
    <w:rsid w:val="00246630"/>
    <w:rsid w:val="00246CBA"/>
    <w:rsid w:val="00246E12"/>
    <w:rsid w:val="002500BE"/>
    <w:rsid w:val="0025044A"/>
    <w:rsid w:val="0025088B"/>
    <w:rsid w:val="00250AC6"/>
    <w:rsid w:val="00251070"/>
    <w:rsid w:val="002519D3"/>
    <w:rsid w:val="00251A9D"/>
    <w:rsid w:val="0025251B"/>
    <w:rsid w:val="0025252E"/>
    <w:rsid w:val="00252942"/>
    <w:rsid w:val="00252EE6"/>
    <w:rsid w:val="002538D2"/>
    <w:rsid w:val="002539DF"/>
    <w:rsid w:val="00253C95"/>
    <w:rsid w:val="00253CE2"/>
    <w:rsid w:val="00253CEA"/>
    <w:rsid w:val="00253E7A"/>
    <w:rsid w:val="00254A11"/>
    <w:rsid w:val="00254C1A"/>
    <w:rsid w:val="00254CF4"/>
    <w:rsid w:val="00254FC1"/>
    <w:rsid w:val="00255C32"/>
    <w:rsid w:val="002561E3"/>
    <w:rsid w:val="00256349"/>
    <w:rsid w:val="00256776"/>
    <w:rsid w:val="00256A0D"/>
    <w:rsid w:val="00256A23"/>
    <w:rsid w:val="00257150"/>
    <w:rsid w:val="0025722F"/>
    <w:rsid w:val="00257337"/>
    <w:rsid w:val="00257396"/>
    <w:rsid w:val="00257861"/>
    <w:rsid w:val="00257BD7"/>
    <w:rsid w:val="00257CB3"/>
    <w:rsid w:val="00257EED"/>
    <w:rsid w:val="002600FB"/>
    <w:rsid w:val="00260512"/>
    <w:rsid w:val="00260CDE"/>
    <w:rsid w:val="0026121D"/>
    <w:rsid w:val="002612B3"/>
    <w:rsid w:val="002615B2"/>
    <w:rsid w:val="002618E4"/>
    <w:rsid w:val="00261EFF"/>
    <w:rsid w:val="00261FFD"/>
    <w:rsid w:val="002622CA"/>
    <w:rsid w:val="002624BC"/>
    <w:rsid w:val="00262C13"/>
    <w:rsid w:val="0026302E"/>
    <w:rsid w:val="0026338A"/>
    <w:rsid w:val="0026344E"/>
    <w:rsid w:val="002638D3"/>
    <w:rsid w:val="00263C13"/>
    <w:rsid w:val="00264133"/>
    <w:rsid w:val="002641F8"/>
    <w:rsid w:val="00264B5F"/>
    <w:rsid w:val="00264CE6"/>
    <w:rsid w:val="00264E0A"/>
    <w:rsid w:val="00264F9E"/>
    <w:rsid w:val="00265241"/>
    <w:rsid w:val="00265624"/>
    <w:rsid w:val="002657E0"/>
    <w:rsid w:val="00265A95"/>
    <w:rsid w:val="00266002"/>
    <w:rsid w:val="00266129"/>
    <w:rsid w:val="00266230"/>
    <w:rsid w:val="00266638"/>
    <w:rsid w:val="00266732"/>
    <w:rsid w:val="002667B3"/>
    <w:rsid w:val="00266908"/>
    <w:rsid w:val="00266A93"/>
    <w:rsid w:val="00267089"/>
    <w:rsid w:val="002677ED"/>
    <w:rsid w:val="002679C7"/>
    <w:rsid w:val="0027016C"/>
    <w:rsid w:val="00270324"/>
    <w:rsid w:val="002705E9"/>
    <w:rsid w:val="0027076D"/>
    <w:rsid w:val="00271312"/>
    <w:rsid w:val="00271759"/>
    <w:rsid w:val="0027184B"/>
    <w:rsid w:val="00271853"/>
    <w:rsid w:val="002719D1"/>
    <w:rsid w:val="002719E0"/>
    <w:rsid w:val="00271E43"/>
    <w:rsid w:val="00271F39"/>
    <w:rsid w:val="00272231"/>
    <w:rsid w:val="00272560"/>
    <w:rsid w:val="0027298B"/>
    <w:rsid w:val="00272E6E"/>
    <w:rsid w:val="00273035"/>
    <w:rsid w:val="00273166"/>
    <w:rsid w:val="00274377"/>
    <w:rsid w:val="0027490D"/>
    <w:rsid w:val="00274E61"/>
    <w:rsid w:val="0027546C"/>
    <w:rsid w:val="002754A6"/>
    <w:rsid w:val="002759A8"/>
    <w:rsid w:val="00275AC0"/>
    <w:rsid w:val="00276639"/>
    <w:rsid w:val="002768DA"/>
    <w:rsid w:val="00276ACB"/>
    <w:rsid w:val="002776FE"/>
    <w:rsid w:val="0027773D"/>
    <w:rsid w:val="00277D3E"/>
    <w:rsid w:val="0028002F"/>
    <w:rsid w:val="002807B0"/>
    <w:rsid w:val="002811F2"/>
    <w:rsid w:val="0028198B"/>
    <w:rsid w:val="00281A0A"/>
    <w:rsid w:val="0028298D"/>
    <w:rsid w:val="002836DF"/>
    <w:rsid w:val="002837B6"/>
    <w:rsid w:val="00284182"/>
    <w:rsid w:val="0028418D"/>
    <w:rsid w:val="002844FC"/>
    <w:rsid w:val="0028486A"/>
    <w:rsid w:val="0028490F"/>
    <w:rsid w:val="00284C03"/>
    <w:rsid w:val="00285314"/>
    <w:rsid w:val="002854AD"/>
    <w:rsid w:val="0028551A"/>
    <w:rsid w:val="002855E2"/>
    <w:rsid w:val="00285AD1"/>
    <w:rsid w:val="00285B75"/>
    <w:rsid w:val="00285E84"/>
    <w:rsid w:val="00287034"/>
    <w:rsid w:val="0028712E"/>
    <w:rsid w:val="0028750D"/>
    <w:rsid w:val="002901D0"/>
    <w:rsid w:val="00290663"/>
    <w:rsid w:val="00291555"/>
    <w:rsid w:val="0029186A"/>
    <w:rsid w:val="00291D32"/>
    <w:rsid w:val="00291E92"/>
    <w:rsid w:val="00292B3C"/>
    <w:rsid w:val="0029306D"/>
    <w:rsid w:val="00293262"/>
    <w:rsid w:val="0029337F"/>
    <w:rsid w:val="00293574"/>
    <w:rsid w:val="00293602"/>
    <w:rsid w:val="0029387D"/>
    <w:rsid w:val="00294062"/>
    <w:rsid w:val="00294391"/>
    <w:rsid w:val="0029445C"/>
    <w:rsid w:val="00294545"/>
    <w:rsid w:val="00294861"/>
    <w:rsid w:val="00294883"/>
    <w:rsid w:val="00294A1D"/>
    <w:rsid w:val="00294A32"/>
    <w:rsid w:val="00294B57"/>
    <w:rsid w:val="0029557A"/>
    <w:rsid w:val="00295C50"/>
    <w:rsid w:val="002962B8"/>
    <w:rsid w:val="002963FD"/>
    <w:rsid w:val="00296467"/>
    <w:rsid w:val="00296542"/>
    <w:rsid w:val="00296915"/>
    <w:rsid w:val="002974CA"/>
    <w:rsid w:val="00297616"/>
    <w:rsid w:val="002977B8"/>
    <w:rsid w:val="002977DA"/>
    <w:rsid w:val="00297A31"/>
    <w:rsid w:val="00297B4C"/>
    <w:rsid w:val="00297FB9"/>
    <w:rsid w:val="002A01C0"/>
    <w:rsid w:val="002A0828"/>
    <w:rsid w:val="002A0B3C"/>
    <w:rsid w:val="002A179A"/>
    <w:rsid w:val="002A1E51"/>
    <w:rsid w:val="002A2463"/>
    <w:rsid w:val="002A250B"/>
    <w:rsid w:val="002A2733"/>
    <w:rsid w:val="002A2EB9"/>
    <w:rsid w:val="002A36C6"/>
    <w:rsid w:val="002A3C3B"/>
    <w:rsid w:val="002A4C93"/>
    <w:rsid w:val="002A4DB3"/>
    <w:rsid w:val="002A582E"/>
    <w:rsid w:val="002A5AF2"/>
    <w:rsid w:val="002A5C85"/>
    <w:rsid w:val="002A5FCB"/>
    <w:rsid w:val="002A66EF"/>
    <w:rsid w:val="002A692C"/>
    <w:rsid w:val="002A6FEF"/>
    <w:rsid w:val="002A7370"/>
    <w:rsid w:val="002A739C"/>
    <w:rsid w:val="002A7841"/>
    <w:rsid w:val="002A7DC2"/>
    <w:rsid w:val="002B0388"/>
    <w:rsid w:val="002B0644"/>
    <w:rsid w:val="002B067A"/>
    <w:rsid w:val="002B0DDA"/>
    <w:rsid w:val="002B0E0D"/>
    <w:rsid w:val="002B0EA5"/>
    <w:rsid w:val="002B184F"/>
    <w:rsid w:val="002B189D"/>
    <w:rsid w:val="002B2E14"/>
    <w:rsid w:val="002B2FD2"/>
    <w:rsid w:val="002B3152"/>
    <w:rsid w:val="002B3305"/>
    <w:rsid w:val="002B4006"/>
    <w:rsid w:val="002B4987"/>
    <w:rsid w:val="002B4B58"/>
    <w:rsid w:val="002B4E56"/>
    <w:rsid w:val="002B5310"/>
    <w:rsid w:val="002B5775"/>
    <w:rsid w:val="002B578D"/>
    <w:rsid w:val="002B5900"/>
    <w:rsid w:val="002B5A11"/>
    <w:rsid w:val="002B5A65"/>
    <w:rsid w:val="002B5C03"/>
    <w:rsid w:val="002B6386"/>
    <w:rsid w:val="002B6867"/>
    <w:rsid w:val="002B6CB7"/>
    <w:rsid w:val="002B6E86"/>
    <w:rsid w:val="002B7865"/>
    <w:rsid w:val="002C00DE"/>
    <w:rsid w:val="002C05DB"/>
    <w:rsid w:val="002C0C97"/>
    <w:rsid w:val="002C0E99"/>
    <w:rsid w:val="002C112D"/>
    <w:rsid w:val="002C11CA"/>
    <w:rsid w:val="002C16AC"/>
    <w:rsid w:val="002C1CDB"/>
    <w:rsid w:val="002C21C5"/>
    <w:rsid w:val="002C21F9"/>
    <w:rsid w:val="002C22EC"/>
    <w:rsid w:val="002C2BB1"/>
    <w:rsid w:val="002C2D8E"/>
    <w:rsid w:val="002C30F5"/>
    <w:rsid w:val="002C3173"/>
    <w:rsid w:val="002C38D4"/>
    <w:rsid w:val="002C3CE8"/>
    <w:rsid w:val="002C3DD5"/>
    <w:rsid w:val="002C4951"/>
    <w:rsid w:val="002C4971"/>
    <w:rsid w:val="002C4B85"/>
    <w:rsid w:val="002C4D0A"/>
    <w:rsid w:val="002C5010"/>
    <w:rsid w:val="002C5C54"/>
    <w:rsid w:val="002C5D78"/>
    <w:rsid w:val="002C5D86"/>
    <w:rsid w:val="002C621F"/>
    <w:rsid w:val="002C6331"/>
    <w:rsid w:val="002C6817"/>
    <w:rsid w:val="002C6A42"/>
    <w:rsid w:val="002C759E"/>
    <w:rsid w:val="002C75BB"/>
    <w:rsid w:val="002C76A2"/>
    <w:rsid w:val="002C7976"/>
    <w:rsid w:val="002C7E1D"/>
    <w:rsid w:val="002D0EFD"/>
    <w:rsid w:val="002D1327"/>
    <w:rsid w:val="002D1450"/>
    <w:rsid w:val="002D1C35"/>
    <w:rsid w:val="002D1D0F"/>
    <w:rsid w:val="002D2277"/>
    <w:rsid w:val="002D2335"/>
    <w:rsid w:val="002D26A0"/>
    <w:rsid w:val="002D2FFE"/>
    <w:rsid w:val="002D36D3"/>
    <w:rsid w:val="002D3C6D"/>
    <w:rsid w:val="002D4942"/>
    <w:rsid w:val="002D4E44"/>
    <w:rsid w:val="002D4E46"/>
    <w:rsid w:val="002D501B"/>
    <w:rsid w:val="002D5186"/>
    <w:rsid w:val="002D59D4"/>
    <w:rsid w:val="002D5CA9"/>
    <w:rsid w:val="002D5F78"/>
    <w:rsid w:val="002D61CF"/>
    <w:rsid w:val="002D6246"/>
    <w:rsid w:val="002D6338"/>
    <w:rsid w:val="002D63AE"/>
    <w:rsid w:val="002D6DE2"/>
    <w:rsid w:val="002D6DEB"/>
    <w:rsid w:val="002D7576"/>
    <w:rsid w:val="002D762B"/>
    <w:rsid w:val="002D7875"/>
    <w:rsid w:val="002E0051"/>
    <w:rsid w:val="002E070D"/>
    <w:rsid w:val="002E0879"/>
    <w:rsid w:val="002E08B2"/>
    <w:rsid w:val="002E1078"/>
    <w:rsid w:val="002E152F"/>
    <w:rsid w:val="002E190E"/>
    <w:rsid w:val="002E1A49"/>
    <w:rsid w:val="002E254D"/>
    <w:rsid w:val="002E2727"/>
    <w:rsid w:val="002E2F0A"/>
    <w:rsid w:val="002E320D"/>
    <w:rsid w:val="002E3489"/>
    <w:rsid w:val="002E3615"/>
    <w:rsid w:val="002E38EF"/>
    <w:rsid w:val="002E4810"/>
    <w:rsid w:val="002E488B"/>
    <w:rsid w:val="002E4DCD"/>
    <w:rsid w:val="002E559B"/>
    <w:rsid w:val="002E5FA3"/>
    <w:rsid w:val="002E67FF"/>
    <w:rsid w:val="002E6B62"/>
    <w:rsid w:val="002E6CBF"/>
    <w:rsid w:val="002E6F2C"/>
    <w:rsid w:val="002E7306"/>
    <w:rsid w:val="002E7758"/>
    <w:rsid w:val="002E776B"/>
    <w:rsid w:val="002E7C2F"/>
    <w:rsid w:val="002E7D90"/>
    <w:rsid w:val="002F0355"/>
    <w:rsid w:val="002F0973"/>
    <w:rsid w:val="002F0A95"/>
    <w:rsid w:val="002F13EF"/>
    <w:rsid w:val="002F1540"/>
    <w:rsid w:val="002F1E06"/>
    <w:rsid w:val="002F1E6F"/>
    <w:rsid w:val="002F274C"/>
    <w:rsid w:val="002F2A9E"/>
    <w:rsid w:val="002F2AFC"/>
    <w:rsid w:val="002F2CAE"/>
    <w:rsid w:val="002F35AE"/>
    <w:rsid w:val="002F392C"/>
    <w:rsid w:val="002F3E44"/>
    <w:rsid w:val="002F4587"/>
    <w:rsid w:val="002F463A"/>
    <w:rsid w:val="002F4ABD"/>
    <w:rsid w:val="002F52AA"/>
    <w:rsid w:val="002F5DAB"/>
    <w:rsid w:val="002F5EB0"/>
    <w:rsid w:val="002F5ED3"/>
    <w:rsid w:val="002F683E"/>
    <w:rsid w:val="002F7255"/>
    <w:rsid w:val="0030042F"/>
    <w:rsid w:val="003005A1"/>
    <w:rsid w:val="003006D8"/>
    <w:rsid w:val="0030085A"/>
    <w:rsid w:val="00300D91"/>
    <w:rsid w:val="00300EF4"/>
    <w:rsid w:val="00301444"/>
    <w:rsid w:val="00302ACF"/>
    <w:rsid w:val="00302D17"/>
    <w:rsid w:val="00303B31"/>
    <w:rsid w:val="00303BFD"/>
    <w:rsid w:val="00303F6F"/>
    <w:rsid w:val="003043D7"/>
    <w:rsid w:val="003046A9"/>
    <w:rsid w:val="00305386"/>
    <w:rsid w:val="003056BE"/>
    <w:rsid w:val="003056E8"/>
    <w:rsid w:val="00305A52"/>
    <w:rsid w:val="00305D20"/>
    <w:rsid w:val="0030608D"/>
    <w:rsid w:val="00306175"/>
    <w:rsid w:val="00306925"/>
    <w:rsid w:val="00306A5C"/>
    <w:rsid w:val="00306DB2"/>
    <w:rsid w:val="003076C2"/>
    <w:rsid w:val="0030771F"/>
    <w:rsid w:val="00307FFB"/>
    <w:rsid w:val="00310624"/>
    <w:rsid w:val="00310907"/>
    <w:rsid w:val="00310B77"/>
    <w:rsid w:val="00310C9D"/>
    <w:rsid w:val="00311092"/>
    <w:rsid w:val="00311387"/>
    <w:rsid w:val="00311A4D"/>
    <w:rsid w:val="00311AF1"/>
    <w:rsid w:val="00311B4F"/>
    <w:rsid w:val="00312036"/>
    <w:rsid w:val="00312053"/>
    <w:rsid w:val="0031207F"/>
    <w:rsid w:val="0031255A"/>
    <w:rsid w:val="003128C3"/>
    <w:rsid w:val="00312D82"/>
    <w:rsid w:val="00313885"/>
    <w:rsid w:val="00313B01"/>
    <w:rsid w:val="00313B5F"/>
    <w:rsid w:val="00313C56"/>
    <w:rsid w:val="00313F2A"/>
    <w:rsid w:val="00313F53"/>
    <w:rsid w:val="003140AF"/>
    <w:rsid w:val="00314150"/>
    <w:rsid w:val="0031424C"/>
    <w:rsid w:val="003143E8"/>
    <w:rsid w:val="00314423"/>
    <w:rsid w:val="00314798"/>
    <w:rsid w:val="003147C9"/>
    <w:rsid w:val="003148C8"/>
    <w:rsid w:val="00314D00"/>
    <w:rsid w:val="003150FF"/>
    <w:rsid w:val="003152DF"/>
    <w:rsid w:val="00315540"/>
    <w:rsid w:val="0031563B"/>
    <w:rsid w:val="00315A91"/>
    <w:rsid w:val="003162ED"/>
    <w:rsid w:val="003163ED"/>
    <w:rsid w:val="00316434"/>
    <w:rsid w:val="003165DA"/>
    <w:rsid w:val="0031724E"/>
    <w:rsid w:val="003175B4"/>
    <w:rsid w:val="00317AB3"/>
    <w:rsid w:val="00317D76"/>
    <w:rsid w:val="0032010F"/>
    <w:rsid w:val="00321626"/>
    <w:rsid w:val="0032212A"/>
    <w:rsid w:val="00322141"/>
    <w:rsid w:val="00322A41"/>
    <w:rsid w:val="00322BA3"/>
    <w:rsid w:val="00322E83"/>
    <w:rsid w:val="00322EF7"/>
    <w:rsid w:val="003232F7"/>
    <w:rsid w:val="00323C93"/>
    <w:rsid w:val="00323F4B"/>
    <w:rsid w:val="0032478B"/>
    <w:rsid w:val="00324B0B"/>
    <w:rsid w:val="00324D0C"/>
    <w:rsid w:val="00325226"/>
    <w:rsid w:val="0032564C"/>
    <w:rsid w:val="00325B02"/>
    <w:rsid w:val="00325FB1"/>
    <w:rsid w:val="00325FC9"/>
    <w:rsid w:val="003261A6"/>
    <w:rsid w:val="00326729"/>
    <w:rsid w:val="00326A4B"/>
    <w:rsid w:val="00326C03"/>
    <w:rsid w:val="00326CC6"/>
    <w:rsid w:val="00326D74"/>
    <w:rsid w:val="003275F1"/>
    <w:rsid w:val="00327C90"/>
    <w:rsid w:val="00327CED"/>
    <w:rsid w:val="00327CF5"/>
    <w:rsid w:val="0033035F"/>
    <w:rsid w:val="0033104C"/>
    <w:rsid w:val="00331089"/>
    <w:rsid w:val="00331384"/>
    <w:rsid w:val="003315BE"/>
    <w:rsid w:val="0033228C"/>
    <w:rsid w:val="00332410"/>
    <w:rsid w:val="00332636"/>
    <w:rsid w:val="0033269E"/>
    <w:rsid w:val="00332D80"/>
    <w:rsid w:val="00332EE6"/>
    <w:rsid w:val="00333188"/>
    <w:rsid w:val="0033356F"/>
    <w:rsid w:val="00334C5E"/>
    <w:rsid w:val="00334EA7"/>
    <w:rsid w:val="0033535E"/>
    <w:rsid w:val="0033568B"/>
    <w:rsid w:val="0033568D"/>
    <w:rsid w:val="00335E70"/>
    <w:rsid w:val="00336548"/>
    <w:rsid w:val="003368C6"/>
    <w:rsid w:val="003369A9"/>
    <w:rsid w:val="00336E03"/>
    <w:rsid w:val="00337309"/>
    <w:rsid w:val="003374BC"/>
    <w:rsid w:val="00337A62"/>
    <w:rsid w:val="00337B4A"/>
    <w:rsid w:val="00337B9F"/>
    <w:rsid w:val="00337BD6"/>
    <w:rsid w:val="00337CB4"/>
    <w:rsid w:val="00337ED7"/>
    <w:rsid w:val="003401CF"/>
    <w:rsid w:val="0034058B"/>
    <w:rsid w:val="003405D5"/>
    <w:rsid w:val="00340F96"/>
    <w:rsid w:val="003410DC"/>
    <w:rsid w:val="00341281"/>
    <w:rsid w:val="003412AD"/>
    <w:rsid w:val="00341C6C"/>
    <w:rsid w:val="003422FF"/>
    <w:rsid w:val="00342A50"/>
    <w:rsid w:val="003433F4"/>
    <w:rsid w:val="0034350C"/>
    <w:rsid w:val="003439F5"/>
    <w:rsid w:val="00343B87"/>
    <w:rsid w:val="00343BD4"/>
    <w:rsid w:val="00344412"/>
    <w:rsid w:val="00344451"/>
    <w:rsid w:val="00344651"/>
    <w:rsid w:val="00344EA1"/>
    <w:rsid w:val="00345794"/>
    <w:rsid w:val="00345F3B"/>
    <w:rsid w:val="00346A83"/>
    <w:rsid w:val="00347215"/>
    <w:rsid w:val="00350F8D"/>
    <w:rsid w:val="00351984"/>
    <w:rsid w:val="00351B49"/>
    <w:rsid w:val="00351EDE"/>
    <w:rsid w:val="00352151"/>
    <w:rsid w:val="003521BF"/>
    <w:rsid w:val="003523EA"/>
    <w:rsid w:val="00352496"/>
    <w:rsid w:val="003527A8"/>
    <w:rsid w:val="00352C5C"/>
    <w:rsid w:val="0035312F"/>
    <w:rsid w:val="00353D78"/>
    <w:rsid w:val="00353E89"/>
    <w:rsid w:val="003544E2"/>
    <w:rsid w:val="00354DEC"/>
    <w:rsid w:val="00354F5B"/>
    <w:rsid w:val="0035591B"/>
    <w:rsid w:val="00355F28"/>
    <w:rsid w:val="00356124"/>
    <w:rsid w:val="0035616A"/>
    <w:rsid w:val="0035625C"/>
    <w:rsid w:val="003564ED"/>
    <w:rsid w:val="0035789D"/>
    <w:rsid w:val="003578C3"/>
    <w:rsid w:val="00357A34"/>
    <w:rsid w:val="00357C70"/>
    <w:rsid w:val="00360026"/>
    <w:rsid w:val="0036004E"/>
    <w:rsid w:val="00360169"/>
    <w:rsid w:val="003606EB"/>
    <w:rsid w:val="0036147A"/>
    <w:rsid w:val="003617EF"/>
    <w:rsid w:val="00361A55"/>
    <w:rsid w:val="00361CBE"/>
    <w:rsid w:val="003629D4"/>
    <w:rsid w:val="00363060"/>
    <w:rsid w:val="003630F3"/>
    <w:rsid w:val="003634AB"/>
    <w:rsid w:val="00363925"/>
    <w:rsid w:val="00363F64"/>
    <w:rsid w:val="00363F8A"/>
    <w:rsid w:val="003641E1"/>
    <w:rsid w:val="00364237"/>
    <w:rsid w:val="003649A3"/>
    <w:rsid w:val="003649F6"/>
    <w:rsid w:val="00364ADE"/>
    <w:rsid w:val="00365147"/>
    <w:rsid w:val="00365428"/>
    <w:rsid w:val="00365451"/>
    <w:rsid w:val="00365880"/>
    <w:rsid w:val="00365A6F"/>
    <w:rsid w:val="0036640B"/>
    <w:rsid w:val="003667CB"/>
    <w:rsid w:val="00366817"/>
    <w:rsid w:val="0036715E"/>
    <w:rsid w:val="003677E8"/>
    <w:rsid w:val="00367E55"/>
    <w:rsid w:val="00367E5F"/>
    <w:rsid w:val="00370119"/>
    <w:rsid w:val="00370B4D"/>
    <w:rsid w:val="00370BF5"/>
    <w:rsid w:val="00370FCB"/>
    <w:rsid w:val="003710FB"/>
    <w:rsid w:val="003712A9"/>
    <w:rsid w:val="0037136D"/>
    <w:rsid w:val="00371394"/>
    <w:rsid w:val="003714EE"/>
    <w:rsid w:val="003716F2"/>
    <w:rsid w:val="00371821"/>
    <w:rsid w:val="00371B22"/>
    <w:rsid w:val="00371ED6"/>
    <w:rsid w:val="00372458"/>
    <w:rsid w:val="00372852"/>
    <w:rsid w:val="00372ADE"/>
    <w:rsid w:val="00372FC5"/>
    <w:rsid w:val="003731EC"/>
    <w:rsid w:val="003732CA"/>
    <w:rsid w:val="003737B4"/>
    <w:rsid w:val="00373B80"/>
    <w:rsid w:val="00373DD9"/>
    <w:rsid w:val="00373FD1"/>
    <w:rsid w:val="00374A43"/>
    <w:rsid w:val="00374C30"/>
    <w:rsid w:val="00374E18"/>
    <w:rsid w:val="00375253"/>
    <w:rsid w:val="003752D3"/>
    <w:rsid w:val="0037567A"/>
    <w:rsid w:val="003756D7"/>
    <w:rsid w:val="00375B6A"/>
    <w:rsid w:val="00375CFC"/>
    <w:rsid w:val="0037621C"/>
    <w:rsid w:val="003763CD"/>
    <w:rsid w:val="003765FE"/>
    <w:rsid w:val="00376809"/>
    <w:rsid w:val="00376B87"/>
    <w:rsid w:val="00376DFE"/>
    <w:rsid w:val="0037726B"/>
    <w:rsid w:val="00377283"/>
    <w:rsid w:val="0037763E"/>
    <w:rsid w:val="003777AB"/>
    <w:rsid w:val="00377843"/>
    <w:rsid w:val="00377FDF"/>
    <w:rsid w:val="00380016"/>
    <w:rsid w:val="0038009A"/>
    <w:rsid w:val="00380314"/>
    <w:rsid w:val="00380C14"/>
    <w:rsid w:val="003811BC"/>
    <w:rsid w:val="0038172E"/>
    <w:rsid w:val="003817A4"/>
    <w:rsid w:val="003818E3"/>
    <w:rsid w:val="00381AA1"/>
    <w:rsid w:val="00381C4B"/>
    <w:rsid w:val="00382118"/>
    <w:rsid w:val="003821EC"/>
    <w:rsid w:val="00382D87"/>
    <w:rsid w:val="0038304A"/>
    <w:rsid w:val="003831E7"/>
    <w:rsid w:val="003832B6"/>
    <w:rsid w:val="00383A7E"/>
    <w:rsid w:val="00383B63"/>
    <w:rsid w:val="00383E26"/>
    <w:rsid w:val="003841C7"/>
    <w:rsid w:val="003851A0"/>
    <w:rsid w:val="00385569"/>
    <w:rsid w:val="003856CE"/>
    <w:rsid w:val="00385A41"/>
    <w:rsid w:val="00385E9C"/>
    <w:rsid w:val="00385EEC"/>
    <w:rsid w:val="003864BD"/>
    <w:rsid w:val="0038690A"/>
    <w:rsid w:val="00386BC8"/>
    <w:rsid w:val="00386E46"/>
    <w:rsid w:val="00390345"/>
    <w:rsid w:val="0039065A"/>
    <w:rsid w:val="0039086B"/>
    <w:rsid w:val="003910FE"/>
    <w:rsid w:val="003915C2"/>
    <w:rsid w:val="00391A34"/>
    <w:rsid w:val="00391B9D"/>
    <w:rsid w:val="00391F0C"/>
    <w:rsid w:val="00391F12"/>
    <w:rsid w:val="00391FF5"/>
    <w:rsid w:val="003935B0"/>
    <w:rsid w:val="003943E4"/>
    <w:rsid w:val="003947BF"/>
    <w:rsid w:val="00394D8E"/>
    <w:rsid w:val="00394E1B"/>
    <w:rsid w:val="003951A3"/>
    <w:rsid w:val="003952B9"/>
    <w:rsid w:val="00395449"/>
    <w:rsid w:val="003956AA"/>
    <w:rsid w:val="00395934"/>
    <w:rsid w:val="00396138"/>
    <w:rsid w:val="00396434"/>
    <w:rsid w:val="00396978"/>
    <w:rsid w:val="00396A03"/>
    <w:rsid w:val="00396C20"/>
    <w:rsid w:val="00396E6E"/>
    <w:rsid w:val="00397225"/>
    <w:rsid w:val="003A084A"/>
    <w:rsid w:val="003A0DF6"/>
    <w:rsid w:val="003A0F78"/>
    <w:rsid w:val="003A1CAE"/>
    <w:rsid w:val="003A2062"/>
    <w:rsid w:val="003A2DD8"/>
    <w:rsid w:val="003A2F14"/>
    <w:rsid w:val="003A3022"/>
    <w:rsid w:val="003A3588"/>
    <w:rsid w:val="003A3D0D"/>
    <w:rsid w:val="003A3F72"/>
    <w:rsid w:val="003A4577"/>
    <w:rsid w:val="003A4E1E"/>
    <w:rsid w:val="003A52A9"/>
    <w:rsid w:val="003A5333"/>
    <w:rsid w:val="003A5ED2"/>
    <w:rsid w:val="003A6031"/>
    <w:rsid w:val="003A63D1"/>
    <w:rsid w:val="003A68A9"/>
    <w:rsid w:val="003A76EC"/>
    <w:rsid w:val="003A77E9"/>
    <w:rsid w:val="003B05CE"/>
    <w:rsid w:val="003B0A4A"/>
    <w:rsid w:val="003B1314"/>
    <w:rsid w:val="003B13C2"/>
    <w:rsid w:val="003B14A8"/>
    <w:rsid w:val="003B15BA"/>
    <w:rsid w:val="003B19EF"/>
    <w:rsid w:val="003B1E31"/>
    <w:rsid w:val="003B2CA6"/>
    <w:rsid w:val="003B38AF"/>
    <w:rsid w:val="003B38C4"/>
    <w:rsid w:val="003B3977"/>
    <w:rsid w:val="003B3F19"/>
    <w:rsid w:val="003B41D3"/>
    <w:rsid w:val="003B44EB"/>
    <w:rsid w:val="003B4C8B"/>
    <w:rsid w:val="003B4C98"/>
    <w:rsid w:val="003B5609"/>
    <w:rsid w:val="003B5620"/>
    <w:rsid w:val="003B5A85"/>
    <w:rsid w:val="003B5EB4"/>
    <w:rsid w:val="003B6E51"/>
    <w:rsid w:val="003B799D"/>
    <w:rsid w:val="003B7DF8"/>
    <w:rsid w:val="003B7FE5"/>
    <w:rsid w:val="003C101C"/>
    <w:rsid w:val="003C126D"/>
    <w:rsid w:val="003C137B"/>
    <w:rsid w:val="003C2DF3"/>
    <w:rsid w:val="003C2E54"/>
    <w:rsid w:val="003C2E7E"/>
    <w:rsid w:val="003C319B"/>
    <w:rsid w:val="003C39FD"/>
    <w:rsid w:val="003C3FE4"/>
    <w:rsid w:val="003C4184"/>
    <w:rsid w:val="003C4A2B"/>
    <w:rsid w:val="003C4C1E"/>
    <w:rsid w:val="003C589D"/>
    <w:rsid w:val="003C595D"/>
    <w:rsid w:val="003C5A1E"/>
    <w:rsid w:val="003C5B36"/>
    <w:rsid w:val="003C5D50"/>
    <w:rsid w:val="003C5E67"/>
    <w:rsid w:val="003C603B"/>
    <w:rsid w:val="003C6285"/>
    <w:rsid w:val="003C62EF"/>
    <w:rsid w:val="003C642F"/>
    <w:rsid w:val="003C653C"/>
    <w:rsid w:val="003C7054"/>
    <w:rsid w:val="003D0472"/>
    <w:rsid w:val="003D0580"/>
    <w:rsid w:val="003D0B1D"/>
    <w:rsid w:val="003D0E09"/>
    <w:rsid w:val="003D0F5E"/>
    <w:rsid w:val="003D136C"/>
    <w:rsid w:val="003D1D9F"/>
    <w:rsid w:val="003D21AF"/>
    <w:rsid w:val="003D2239"/>
    <w:rsid w:val="003D22C0"/>
    <w:rsid w:val="003D23AC"/>
    <w:rsid w:val="003D27C9"/>
    <w:rsid w:val="003D2AD1"/>
    <w:rsid w:val="003D332B"/>
    <w:rsid w:val="003D3731"/>
    <w:rsid w:val="003D3921"/>
    <w:rsid w:val="003D3E80"/>
    <w:rsid w:val="003D45A8"/>
    <w:rsid w:val="003D4620"/>
    <w:rsid w:val="003D4673"/>
    <w:rsid w:val="003D48EC"/>
    <w:rsid w:val="003D4CDE"/>
    <w:rsid w:val="003D5800"/>
    <w:rsid w:val="003D59B6"/>
    <w:rsid w:val="003D721A"/>
    <w:rsid w:val="003D7BA8"/>
    <w:rsid w:val="003D7E83"/>
    <w:rsid w:val="003E05CD"/>
    <w:rsid w:val="003E0CA0"/>
    <w:rsid w:val="003E2051"/>
    <w:rsid w:val="003E20CD"/>
    <w:rsid w:val="003E2362"/>
    <w:rsid w:val="003E23D8"/>
    <w:rsid w:val="003E2A50"/>
    <w:rsid w:val="003E2C88"/>
    <w:rsid w:val="003E3794"/>
    <w:rsid w:val="003E3A2B"/>
    <w:rsid w:val="003E3ACE"/>
    <w:rsid w:val="003E3D41"/>
    <w:rsid w:val="003E4542"/>
    <w:rsid w:val="003E4EDA"/>
    <w:rsid w:val="003E51F7"/>
    <w:rsid w:val="003E59C2"/>
    <w:rsid w:val="003E62DE"/>
    <w:rsid w:val="003E647E"/>
    <w:rsid w:val="003E6A6D"/>
    <w:rsid w:val="003E6CCA"/>
    <w:rsid w:val="003E7145"/>
    <w:rsid w:val="003E7447"/>
    <w:rsid w:val="003E7543"/>
    <w:rsid w:val="003E756E"/>
    <w:rsid w:val="003E75FD"/>
    <w:rsid w:val="003E7601"/>
    <w:rsid w:val="003E7851"/>
    <w:rsid w:val="003F002B"/>
    <w:rsid w:val="003F011F"/>
    <w:rsid w:val="003F03A6"/>
    <w:rsid w:val="003F03C8"/>
    <w:rsid w:val="003F0B3A"/>
    <w:rsid w:val="003F0B42"/>
    <w:rsid w:val="003F106A"/>
    <w:rsid w:val="003F13D1"/>
    <w:rsid w:val="003F15E0"/>
    <w:rsid w:val="003F168E"/>
    <w:rsid w:val="003F1A88"/>
    <w:rsid w:val="003F1F44"/>
    <w:rsid w:val="003F246A"/>
    <w:rsid w:val="003F27BC"/>
    <w:rsid w:val="003F2B5C"/>
    <w:rsid w:val="003F2C27"/>
    <w:rsid w:val="003F359B"/>
    <w:rsid w:val="003F3AEA"/>
    <w:rsid w:val="003F3E73"/>
    <w:rsid w:val="003F41C3"/>
    <w:rsid w:val="003F4544"/>
    <w:rsid w:val="003F45B8"/>
    <w:rsid w:val="003F49D5"/>
    <w:rsid w:val="003F4F54"/>
    <w:rsid w:val="003F60D9"/>
    <w:rsid w:val="003F64BC"/>
    <w:rsid w:val="003F6B6F"/>
    <w:rsid w:val="003F6D53"/>
    <w:rsid w:val="003F6FBC"/>
    <w:rsid w:val="003F766A"/>
    <w:rsid w:val="003F774D"/>
    <w:rsid w:val="003F7785"/>
    <w:rsid w:val="003F7E03"/>
    <w:rsid w:val="00400033"/>
    <w:rsid w:val="004002FE"/>
    <w:rsid w:val="00400A71"/>
    <w:rsid w:val="00401154"/>
    <w:rsid w:val="004011CC"/>
    <w:rsid w:val="0040131C"/>
    <w:rsid w:val="004014F0"/>
    <w:rsid w:val="00401976"/>
    <w:rsid w:val="00402CB1"/>
    <w:rsid w:val="004031C5"/>
    <w:rsid w:val="004031CC"/>
    <w:rsid w:val="004031FE"/>
    <w:rsid w:val="00403517"/>
    <w:rsid w:val="0040378B"/>
    <w:rsid w:val="00403A9F"/>
    <w:rsid w:val="00403BA1"/>
    <w:rsid w:val="00403C52"/>
    <w:rsid w:val="00403ECC"/>
    <w:rsid w:val="00404C35"/>
    <w:rsid w:val="00404D02"/>
    <w:rsid w:val="00405BC1"/>
    <w:rsid w:val="00406A41"/>
    <w:rsid w:val="00406B6C"/>
    <w:rsid w:val="00406DE4"/>
    <w:rsid w:val="00406E5B"/>
    <w:rsid w:val="0040717A"/>
    <w:rsid w:val="0040734B"/>
    <w:rsid w:val="00407384"/>
    <w:rsid w:val="00407785"/>
    <w:rsid w:val="00407972"/>
    <w:rsid w:val="00407C37"/>
    <w:rsid w:val="004101CA"/>
    <w:rsid w:val="004107E9"/>
    <w:rsid w:val="0041121B"/>
    <w:rsid w:val="00411F2D"/>
    <w:rsid w:val="004124CC"/>
    <w:rsid w:val="004127F4"/>
    <w:rsid w:val="0041293C"/>
    <w:rsid w:val="0041295D"/>
    <w:rsid w:val="00412E6C"/>
    <w:rsid w:val="00412F1B"/>
    <w:rsid w:val="00413730"/>
    <w:rsid w:val="00413B34"/>
    <w:rsid w:val="00413B92"/>
    <w:rsid w:val="00414215"/>
    <w:rsid w:val="0041455E"/>
    <w:rsid w:val="00414EC5"/>
    <w:rsid w:val="00415EF6"/>
    <w:rsid w:val="004162A7"/>
    <w:rsid w:val="00416357"/>
    <w:rsid w:val="00416761"/>
    <w:rsid w:val="0041677D"/>
    <w:rsid w:val="004167C5"/>
    <w:rsid w:val="00416894"/>
    <w:rsid w:val="00416D17"/>
    <w:rsid w:val="00416D33"/>
    <w:rsid w:val="00416F08"/>
    <w:rsid w:val="00417C57"/>
    <w:rsid w:val="00417F16"/>
    <w:rsid w:val="00420108"/>
    <w:rsid w:val="00420399"/>
    <w:rsid w:val="00420542"/>
    <w:rsid w:val="00420730"/>
    <w:rsid w:val="00420904"/>
    <w:rsid w:val="00420B06"/>
    <w:rsid w:val="00420DBF"/>
    <w:rsid w:val="00420FDF"/>
    <w:rsid w:val="00421239"/>
    <w:rsid w:val="0042172D"/>
    <w:rsid w:val="004220F8"/>
    <w:rsid w:val="004224E7"/>
    <w:rsid w:val="0042297E"/>
    <w:rsid w:val="00422A96"/>
    <w:rsid w:val="00422C25"/>
    <w:rsid w:val="004230AA"/>
    <w:rsid w:val="0042324B"/>
    <w:rsid w:val="00423343"/>
    <w:rsid w:val="00423559"/>
    <w:rsid w:val="00423566"/>
    <w:rsid w:val="00423E49"/>
    <w:rsid w:val="0042417F"/>
    <w:rsid w:val="00424552"/>
    <w:rsid w:val="00424679"/>
    <w:rsid w:val="00424E45"/>
    <w:rsid w:val="00425096"/>
    <w:rsid w:val="004264C5"/>
    <w:rsid w:val="00426597"/>
    <w:rsid w:val="00426BF6"/>
    <w:rsid w:val="004305CE"/>
    <w:rsid w:val="004309B7"/>
    <w:rsid w:val="00431227"/>
    <w:rsid w:val="0043156A"/>
    <w:rsid w:val="0043163A"/>
    <w:rsid w:val="004316E2"/>
    <w:rsid w:val="00431760"/>
    <w:rsid w:val="004317F5"/>
    <w:rsid w:val="00431822"/>
    <w:rsid w:val="00431B1B"/>
    <w:rsid w:val="00431F3E"/>
    <w:rsid w:val="00432662"/>
    <w:rsid w:val="00432A38"/>
    <w:rsid w:val="00432A3D"/>
    <w:rsid w:val="00432A87"/>
    <w:rsid w:val="00432B07"/>
    <w:rsid w:val="00433A3F"/>
    <w:rsid w:val="00433BC3"/>
    <w:rsid w:val="00434199"/>
    <w:rsid w:val="0043448F"/>
    <w:rsid w:val="00434F61"/>
    <w:rsid w:val="0043502B"/>
    <w:rsid w:val="004356FE"/>
    <w:rsid w:val="0043576F"/>
    <w:rsid w:val="00435B7A"/>
    <w:rsid w:val="00436316"/>
    <w:rsid w:val="0043645F"/>
    <w:rsid w:val="00436807"/>
    <w:rsid w:val="00436FB0"/>
    <w:rsid w:val="004377A5"/>
    <w:rsid w:val="00440A65"/>
    <w:rsid w:val="0044106A"/>
    <w:rsid w:val="0044110C"/>
    <w:rsid w:val="004412BB"/>
    <w:rsid w:val="004412FC"/>
    <w:rsid w:val="00441918"/>
    <w:rsid w:val="00441DB2"/>
    <w:rsid w:val="004426E0"/>
    <w:rsid w:val="004426FE"/>
    <w:rsid w:val="00442B14"/>
    <w:rsid w:val="00442B59"/>
    <w:rsid w:val="00442BE0"/>
    <w:rsid w:val="0044363F"/>
    <w:rsid w:val="0044429A"/>
    <w:rsid w:val="004452C4"/>
    <w:rsid w:val="00445791"/>
    <w:rsid w:val="0044581E"/>
    <w:rsid w:val="004459BF"/>
    <w:rsid w:val="0044658D"/>
    <w:rsid w:val="004468A7"/>
    <w:rsid w:val="004470B0"/>
    <w:rsid w:val="0045075A"/>
    <w:rsid w:val="00450ACD"/>
    <w:rsid w:val="0045111F"/>
    <w:rsid w:val="00451992"/>
    <w:rsid w:val="00452194"/>
    <w:rsid w:val="00452E56"/>
    <w:rsid w:val="0045394E"/>
    <w:rsid w:val="004541E2"/>
    <w:rsid w:val="004542EC"/>
    <w:rsid w:val="00454587"/>
    <w:rsid w:val="00454946"/>
    <w:rsid w:val="00454F52"/>
    <w:rsid w:val="004550DB"/>
    <w:rsid w:val="004554AA"/>
    <w:rsid w:val="00456B0B"/>
    <w:rsid w:val="00456E56"/>
    <w:rsid w:val="00457078"/>
    <w:rsid w:val="004574AB"/>
    <w:rsid w:val="00457625"/>
    <w:rsid w:val="00457AF5"/>
    <w:rsid w:val="00457C7A"/>
    <w:rsid w:val="00457CBC"/>
    <w:rsid w:val="00460229"/>
    <w:rsid w:val="0046086A"/>
    <w:rsid w:val="004612C4"/>
    <w:rsid w:val="00461CAC"/>
    <w:rsid w:val="00462AC9"/>
    <w:rsid w:val="00462BB1"/>
    <w:rsid w:val="00462EC1"/>
    <w:rsid w:val="00462FFE"/>
    <w:rsid w:val="004633B9"/>
    <w:rsid w:val="0046361E"/>
    <w:rsid w:val="00463BA1"/>
    <w:rsid w:val="00464463"/>
    <w:rsid w:val="00464780"/>
    <w:rsid w:val="0046478E"/>
    <w:rsid w:val="00464D45"/>
    <w:rsid w:val="00465051"/>
    <w:rsid w:val="0046542A"/>
    <w:rsid w:val="00465700"/>
    <w:rsid w:val="00465761"/>
    <w:rsid w:val="00465B20"/>
    <w:rsid w:val="00465BD0"/>
    <w:rsid w:val="00465E53"/>
    <w:rsid w:val="00465EE1"/>
    <w:rsid w:val="00466DB3"/>
    <w:rsid w:val="00466E7C"/>
    <w:rsid w:val="0046723D"/>
    <w:rsid w:val="0046730C"/>
    <w:rsid w:val="00467B65"/>
    <w:rsid w:val="00470CB3"/>
    <w:rsid w:val="004716BF"/>
    <w:rsid w:val="00471782"/>
    <w:rsid w:val="00471A1A"/>
    <w:rsid w:val="00472399"/>
    <w:rsid w:val="00472A19"/>
    <w:rsid w:val="004736AD"/>
    <w:rsid w:val="00473736"/>
    <w:rsid w:val="004737B2"/>
    <w:rsid w:val="004739FD"/>
    <w:rsid w:val="00473ED5"/>
    <w:rsid w:val="00473F05"/>
    <w:rsid w:val="00474463"/>
    <w:rsid w:val="0047447B"/>
    <w:rsid w:val="004745B2"/>
    <w:rsid w:val="004746DB"/>
    <w:rsid w:val="00474953"/>
    <w:rsid w:val="00475745"/>
    <w:rsid w:val="004759FF"/>
    <w:rsid w:val="00475D10"/>
    <w:rsid w:val="004767FE"/>
    <w:rsid w:val="00476E7C"/>
    <w:rsid w:val="00476FBC"/>
    <w:rsid w:val="00477C9A"/>
    <w:rsid w:val="004808C9"/>
    <w:rsid w:val="00481192"/>
    <w:rsid w:val="0048124E"/>
    <w:rsid w:val="00481373"/>
    <w:rsid w:val="0048239A"/>
    <w:rsid w:val="00482683"/>
    <w:rsid w:val="004829CC"/>
    <w:rsid w:val="0048384E"/>
    <w:rsid w:val="00483AD3"/>
    <w:rsid w:val="00483BE3"/>
    <w:rsid w:val="00483C94"/>
    <w:rsid w:val="00483DC2"/>
    <w:rsid w:val="004840A4"/>
    <w:rsid w:val="004845F6"/>
    <w:rsid w:val="0048465E"/>
    <w:rsid w:val="0048492D"/>
    <w:rsid w:val="00484D3A"/>
    <w:rsid w:val="00484E5D"/>
    <w:rsid w:val="00485676"/>
    <w:rsid w:val="00485B29"/>
    <w:rsid w:val="004863D3"/>
    <w:rsid w:val="0048677D"/>
    <w:rsid w:val="00486D1E"/>
    <w:rsid w:val="004875BE"/>
    <w:rsid w:val="00487EFC"/>
    <w:rsid w:val="004906CC"/>
    <w:rsid w:val="00490F2E"/>
    <w:rsid w:val="00490FF9"/>
    <w:rsid w:val="004911F6"/>
    <w:rsid w:val="004925A5"/>
    <w:rsid w:val="004927D0"/>
    <w:rsid w:val="00492C38"/>
    <w:rsid w:val="00492CBF"/>
    <w:rsid w:val="00492CCD"/>
    <w:rsid w:val="0049300D"/>
    <w:rsid w:val="00493055"/>
    <w:rsid w:val="004930E5"/>
    <w:rsid w:val="004931A2"/>
    <w:rsid w:val="0049327C"/>
    <w:rsid w:val="004947E9"/>
    <w:rsid w:val="0049488B"/>
    <w:rsid w:val="0049559C"/>
    <w:rsid w:val="00495773"/>
    <w:rsid w:val="00495870"/>
    <w:rsid w:val="004959E6"/>
    <w:rsid w:val="00496173"/>
    <w:rsid w:val="004972D0"/>
    <w:rsid w:val="004973B7"/>
    <w:rsid w:val="00497628"/>
    <w:rsid w:val="004A0883"/>
    <w:rsid w:val="004A0A4C"/>
    <w:rsid w:val="004A0A63"/>
    <w:rsid w:val="004A12C8"/>
    <w:rsid w:val="004A1593"/>
    <w:rsid w:val="004A1B46"/>
    <w:rsid w:val="004A1F77"/>
    <w:rsid w:val="004A2402"/>
    <w:rsid w:val="004A2BDA"/>
    <w:rsid w:val="004A31E4"/>
    <w:rsid w:val="004A32F2"/>
    <w:rsid w:val="004A360E"/>
    <w:rsid w:val="004A3807"/>
    <w:rsid w:val="004A38AC"/>
    <w:rsid w:val="004A3E9E"/>
    <w:rsid w:val="004A46FF"/>
    <w:rsid w:val="004A4B4F"/>
    <w:rsid w:val="004A4BD8"/>
    <w:rsid w:val="004A4D01"/>
    <w:rsid w:val="004A5ED1"/>
    <w:rsid w:val="004A6448"/>
    <w:rsid w:val="004A6A08"/>
    <w:rsid w:val="004A6B3D"/>
    <w:rsid w:val="004A6D0A"/>
    <w:rsid w:val="004A6FD0"/>
    <w:rsid w:val="004A724A"/>
    <w:rsid w:val="004A72C5"/>
    <w:rsid w:val="004A74B5"/>
    <w:rsid w:val="004A7778"/>
    <w:rsid w:val="004A79B0"/>
    <w:rsid w:val="004B00E6"/>
    <w:rsid w:val="004B0EC9"/>
    <w:rsid w:val="004B15DC"/>
    <w:rsid w:val="004B15F5"/>
    <w:rsid w:val="004B1E10"/>
    <w:rsid w:val="004B25BD"/>
    <w:rsid w:val="004B25CB"/>
    <w:rsid w:val="004B283D"/>
    <w:rsid w:val="004B2A6D"/>
    <w:rsid w:val="004B3C48"/>
    <w:rsid w:val="004B3D8E"/>
    <w:rsid w:val="004B4480"/>
    <w:rsid w:val="004B4B80"/>
    <w:rsid w:val="004B4CFA"/>
    <w:rsid w:val="004B53CE"/>
    <w:rsid w:val="004B57EE"/>
    <w:rsid w:val="004B5F87"/>
    <w:rsid w:val="004B66DA"/>
    <w:rsid w:val="004B7D35"/>
    <w:rsid w:val="004C00B8"/>
    <w:rsid w:val="004C0275"/>
    <w:rsid w:val="004C04FA"/>
    <w:rsid w:val="004C11A9"/>
    <w:rsid w:val="004C17FC"/>
    <w:rsid w:val="004C1ABC"/>
    <w:rsid w:val="004C1AF0"/>
    <w:rsid w:val="004C1DEC"/>
    <w:rsid w:val="004C237D"/>
    <w:rsid w:val="004C258E"/>
    <w:rsid w:val="004C2977"/>
    <w:rsid w:val="004C2C24"/>
    <w:rsid w:val="004C2DE5"/>
    <w:rsid w:val="004C2E75"/>
    <w:rsid w:val="004C344A"/>
    <w:rsid w:val="004C3B03"/>
    <w:rsid w:val="004C3D4F"/>
    <w:rsid w:val="004C3D79"/>
    <w:rsid w:val="004C4591"/>
    <w:rsid w:val="004C468E"/>
    <w:rsid w:val="004C4997"/>
    <w:rsid w:val="004C4A3A"/>
    <w:rsid w:val="004C5EDB"/>
    <w:rsid w:val="004C6442"/>
    <w:rsid w:val="004C649B"/>
    <w:rsid w:val="004C6B84"/>
    <w:rsid w:val="004C6C84"/>
    <w:rsid w:val="004C7028"/>
    <w:rsid w:val="004C7095"/>
    <w:rsid w:val="004C73B2"/>
    <w:rsid w:val="004C7DC8"/>
    <w:rsid w:val="004D03D0"/>
    <w:rsid w:val="004D0D3B"/>
    <w:rsid w:val="004D1041"/>
    <w:rsid w:val="004D11B9"/>
    <w:rsid w:val="004D1416"/>
    <w:rsid w:val="004D17C8"/>
    <w:rsid w:val="004D19F1"/>
    <w:rsid w:val="004D1EC4"/>
    <w:rsid w:val="004D2C1A"/>
    <w:rsid w:val="004D2DCE"/>
    <w:rsid w:val="004D326A"/>
    <w:rsid w:val="004D3659"/>
    <w:rsid w:val="004D3979"/>
    <w:rsid w:val="004D3CB0"/>
    <w:rsid w:val="004D4347"/>
    <w:rsid w:val="004D458E"/>
    <w:rsid w:val="004D4983"/>
    <w:rsid w:val="004D50F7"/>
    <w:rsid w:val="004D55F2"/>
    <w:rsid w:val="004D5BAC"/>
    <w:rsid w:val="004D6242"/>
    <w:rsid w:val="004D66D4"/>
    <w:rsid w:val="004D6F66"/>
    <w:rsid w:val="004D73DF"/>
    <w:rsid w:val="004D79A6"/>
    <w:rsid w:val="004D7BEC"/>
    <w:rsid w:val="004D7F1A"/>
    <w:rsid w:val="004E006B"/>
    <w:rsid w:val="004E020D"/>
    <w:rsid w:val="004E0365"/>
    <w:rsid w:val="004E05AB"/>
    <w:rsid w:val="004E0632"/>
    <w:rsid w:val="004E0794"/>
    <w:rsid w:val="004E08CA"/>
    <w:rsid w:val="004E0B9F"/>
    <w:rsid w:val="004E11CD"/>
    <w:rsid w:val="004E12CE"/>
    <w:rsid w:val="004E148D"/>
    <w:rsid w:val="004E14B5"/>
    <w:rsid w:val="004E18FE"/>
    <w:rsid w:val="004E218A"/>
    <w:rsid w:val="004E26B5"/>
    <w:rsid w:val="004E29D3"/>
    <w:rsid w:val="004E343C"/>
    <w:rsid w:val="004E362C"/>
    <w:rsid w:val="004E38F6"/>
    <w:rsid w:val="004E3980"/>
    <w:rsid w:val="004E39AC"/>
    <w:rsid w:val="004E3AC8"/>
    <w:rsid w:val="004E3DBC"/>
    <w:rsid w:val="004E3DD0"/>
    <w:rsid w:val="004E4408"/>
    <w:rsid w:val="004E44BB"/>
    <w:rsid w:val="004E46C0"/>
    <w:rsid w:val="004E53B9"/>
    <w:rsid w:val="004E621F"/>
    <w:rsid w:val="004E666E"/>
    <w:rsid w:val="004E67E2"/>
    <w:rsid w:val="004E6ABC"/>
    <w:rsid w:val="004E6B18"/>
    <w:rsid w:val="004E783C"/>
    <w:rsid w:val="004E7EAC"/>
    <w:rsid w:val="004E7F9C"/>
    <w:rsid w:val="004F01CB"/>
    <w:rsid w:val="004F0225"/>
    <w:rsid w:val="004F04C3"/>
    <w:rsid w:val="004F05BF"/>
    <w:rsid w:val="004F0665"/>
    <w:rsid w:val="004F12EB"/>
    <w:rsid w:val="004F142D"/>
    <w:rsid w:val="004F1486"/>
    <w:rsid w:val="004F1752"/>
    <w:rsid w:val="004F178A"/>
    <w:rsid w:val="004F1D0F"/>
    <w:rsid w:val="004F21E3"/>
    <w:rsid w:val="004F22A2"/>
    <w:rsid w:val="004F27D4"/>
    <w:rsid w:val="004F2C06"/>
    <w:rsid w:val="004F3922"/>
    <w:rsid w:val="004F3F09"/>
    <w:rsid w:val="004F419A"/>
    <w:rsid w:val="004F41DF"/>
    <w:rsid w:val="004F464A"/>
    <w:rsid w:val="004F4A95"/>
    <w:rsid w:val="004F60FD"/>
    <w:rsid w:val="004F699B"/>
    <w:rsid w:val="004F6A9B"/>
    <w:rsid w:val="004F70CA"/>
    <w:rsid w:val="00500C0B"/>
    <w:rsid w:val="00501269"/>
    <w:rsid w:val="005018A6"/>
    <w:rsid w:val="00502155"/>
    <w:rsid w:val="0050219B"/>
    <w:rsid w:val="00502ABB"/>
    <w:rsid w:val="005031EC"/>
    <w:rsid w:val="005039B6"/>
    <w:rsid w:val="00504083"/>
    <w:rsid w:val="0050424A"/>
    <w:rsid w:val="00504633"/>
    <w:rsid w:val="00504AC5"/>
    <w:rsid w:val="00504BBC"/>
    <w:rsid w:val="00505045"/>
    <w:rsid w:val="00505A56"/>
    <w:rsid w:val="00506244"/>
    <w:rsid w:val="0050666A"/>
    <w:rsid w:val="00506AF0"/>
    <w:rsid w:val="00506C65"/>
    <w:rsid w:val="005074E4"/>
    <w:rsid w:val="00507528"/>
    <w:rsid w:val="00507841"/>
    <w:rsid w:val="005078A1"/>
    <w:rsid w:val="00507F13"/>
    <w:rsid w:val="005104B7"/>
    <w:rsid w:val="005108EA"/>
    <w:rsid w:val="00510C1C"/>
    <w:rsid w:val="00510E74"/>
    <w:rsid w:val="00510F9F"/>
    <w:rsid w:val="005118AF"/>
    <w:rsid w:val="00512409"/>
    <w:rsid w:val="0051259F"/>
    <w:rsid w:val="00512773"/>
    <w:rsid w:val="00513121"/>
    <w:rsid w:val="00513A12"/>
    <w:rsid w:val="00513AE5"/>
    <w:rsid w:val="00513F89"/>
    <w:rsid w:val="00514138"/>
    <w:rsid w:val="005144DA"/>
    <w:rsid w:val="005146D2"/>
    <w:rsid w:val="00514C54"/>
    <w:rsid w:val="00514FDD"/>
    <w:rsid w:val="00515696"/>
    <w:rsid w:val="00515877"/>
    <w:rsid w:val="00515C1F"/>
    <w:rsid w:val="00515D04"/>
    <w:rsid w:val="00515D4D"/>
    <w:rsid w:val="00515E8B"/>
    <w:rsid w:val="00516761"/>
    <w:rsid w:val="00516776"/>
    <w:rsid w:val="00516DE6"/>
    <w:rsid w:val="005171AE"/>
    <w:rsid w:val="00517FE7"/>
    <w:rsid w:val="005206D9"/>
    <w:rsid w:val="005208C1"/>
    <w:rsid w:val="00520F17"/>
    <w:rsid w:val="00521176"/>
    <w:rsid w:val="00521266"/>
    <w:rsid w:val="005215ED"/>
    <w:rsid w:val="005217A7"/>
    <w:rsid w:val="00521A47"/>
    <w:rsid w:val="00521AEB"/>
    <w:rsid w:val="00522304"/>
    <w:rsid w:val="0052237E"/>
    <w:rsid w:val="0052260D"/>
    <w:rsid w:val="005226EE"/>
    <w:rsid w:val="00522AC2"/>
    <w:rsid w:val="00522BEF"/>
    <w:rsid w:val="00522DFF"/>
    <w:rsid w:val="0052372B"/>
    <w:rsid w:val="0052373E"/>
    <w:rsid w:val="00523811"/>
    <w:rsid w:val="005238BC"/>
    <w:rsid w:val="00523A40"/>
    <w:rsid w:val="0052442D"/>
    <w:rsid w:val="00524874"/>
    <w:rsid w:val="005248D0"/>
    <w:rsid w:val="00524939"/>
    <w:rsid w:val="005252A2"/>
    <w:rsid w:val="0052530D"/>
    <w:rsid w:val="00525D9F"/>
    <w:rsid w:val="005264F1"/>
    <w:rsid w:val="00526EBF"/>
    <w:rsid w:val="00527185"/>
    <w:rsid w:val="00527565"/>
    <w:rsid w:val="00527589"/>
    <w:rsid w:val="00527593"/>
    <w:rsid w:val="00527F2A"/>
    <w:rsid w:val="0053050E"/>
    <w:rsid w:val="00530CB9"/>
    <w:rsid w:val="00531322"/>
    <w:rsid w:val="005316E4"/>
    <w:rsid w:val="00531B6D"/>
    <w:rsid w:val="00531BF7"/>
    <w:rsid w:val="00531DC2"/>
    <w:rsid w:val="00531DE3"/>
    <w:rsid w:val="0053283F"/>
    <w:rsid w:val="0053290F"/>
    <w:rsid w:val="00532C09"/>
    <w:rsid w:val="00533858"/>
    <w:rsid w:val="0053394C"/>
    <w:rsid w:val="0053491B"/>
    <w:rsid w:val="00534A63"/>
    <w:rsid w:val="00534AD8"/>
    <w:rsid w:val="00534C3F"/>
    <w:rsid w:val="00534C85"/>
    <w:rsid w:val="00534EDF"/>
    <w:rsid w:val="00535DDF"/>
    <w:rsid w:val="00536367"/>
    <w:rsid w:val="005368E8"/>
    <w:rsid w:val="00536D52"/>
    <w:rsid w:val="005370A2"/>
    <w:rsid w:val="005372AD"/>
    <w:rsid w:val="00537732"/>
    <w:rsid w:val="005379C5"/>
    <w:rsid w:val="005400D6"/>
    <w:rsid w:val="00540156"/>
    <w:rsid w:val="005405A0"/>
    <w:rsid w:val="005410E5"/>
    <w:rsid w:val="00541345"/>
    <w:rsid w:val="005416A2"/>
    <w:rsid w:val="00541916"/>
    <w:rsid w:val="00541B4E"/>
    <w:rsid w:val="00541B8F"/>
    <w:rsid w:val="005422DE"/>
    <w:rsid w:val="005423C1"/>
    <w:rsid w:val="00542B63"/>
    <w:rsid w:val="00543C7B"/>
    <w:rsid w:val="00543E0A"/>
    <w:rsid w:val="005445B6"/>
    <w:rsid w:val="0054468F"/>
    <w:rsid w:val="005446B4"/>
    <w:rsid w:val="00544848"/>
    <w:rsid w:val="00545033"/>
    <w:rsid w:val="005452E8"/>
    <w:rsid w:val="00545338"/>
    <w:rsid w:val="00545434"/>
    <w:rsid w:val="0054548A"/>
    <w:rsid w:val="005455FB"/>
    <w:rsid w:val="00545B0D"/>
    <w:rsid w:val="00545BCD"/>
    <w:rsid w:val="00545C3D"/>
    <w:rsid w:val="00545C6F"/>
    <w:rsid w:val="00545D68"/>
    <w:rsid w:val="005462CF"/>
    <w:rsid w:val="00546A39"/>
    <w:rsid w:val="00546B51"/>
    <w:rsid w:val="00546C4C"/>
    <w:rsid w:val="00546EEB"/>
    <w:rsid w:val="005470A6"/>
    <w:rsid w:val="00547766"/>
    <w:rsid w:val="00547828"/>
    <w:rsid w:val="00547CB5"/>
    <w:rsid w:val="00547D9D"/>
    <w:rsid w:val="00547E8E"/>
    <w:rsid w:val="005500CC"/>
    <w:rsid w:val="0055012A"/>
    <w:rsid w:val="00550738"/>
    <w:rsid w:val="00551331"/>
    <w:rsid w:val="00551CA1"/>
    <w:rsid w:val="00551DB5"/>
    <w:rsid w:val="0055212D"/>
    <w:rsid w:val="0055252D"/>
    <w:rsid w:val="0055259B"/>
    <w:rsid w:val="00552C1D"/>
    <w:rsid w:val="00552D3A"/>
    <w:rsid w:val="0055309D"/>
    <w:rsid w:val="00553190"/>
    <w:rsid w:val="005535D4"/>
    <w:rsid w:val="0055384D"/>
    <w:rsid w:val="00553D4C"/>
    <w:rsid w:val="005542F6"/>
    <w:rsid w:val="00554831"/>
    <w:rsid w:val="00554CAD"/>
    <w:rsid w:val="00554E44"/>
    <w:rsid w:val="005550CC"/>
    <w:rsid w:val="00555330"/>
    <w:rsid w:val="005557DD"/>
    <w:rsid w:val="005559FD"/>
    <w:rsid w:val="00555CBD"/>
    <w:rsid w:val="0055620C"/>
    <w:rsid w:val="00556407"/>
    <w:rsid w:val="00556923"/>
    <w:rsid w:val="00557577"/>
    <w:rsid w:val="00560816"/>
    <w:rsid w:val="00560955"/>
    <w:rsid w:val="00560A20"/>
    <w:rsid w:val="00560E28"/>
    <w:rsid w:val="005629CE"/>
    <w:rsid w:val="0056342C"/>
    <w:rsid w:val="00563E72"/>
    <w:rsid w:val="0056482E"/>
    <w:rsid w:val="0056488E"/>
    <w:rsid w:val="00564AF3"/>
    <w:rsid w:val="00564BF9"/>
    <w:rsid w:val="00565604"/>
    <w:rsid w:val="005659B0"/>
    <w:rsid w:val="00565C7A"/>
    <w:rsid w:val="00565D81"/>
    <w:rsid w:val="00565D98"/>
    <w:rsid w:val="00565DA1"/>
    <w:rsid w:val="00565DE2"/>
    <w:rsid w:val="005666F4"/>
    <w:rsid w:val="00566A18"/>
    <w:rsid w:val="00566D34"/>
    <w:rsid w:val="00566DF3"/>
    <w:rsid w:val="00567325"/>
    <w:rsid w:val="00570178"/>
    <w:rsid w:val="005702C2"/>
    <w:rsid w:val="0057046A"/>
    <w:rsid w:val="005706D9"/>
    <w:rsid w:val="0057077D"/>
    <w:rsid w:val="005708A2"/>
    <w:rsid w:val="00570AD1"/>
    <w:rsid w:val="00570BF0"/>
    <w:rsid w:val="00571432"/>
    <w:rsid w:val="00571C4F"/>
    <w:rsid w:val="00572033"/>
    <w:rsid w:val="00572737"/>
    <w:rsid w:val="0057290F"/>
    <w:rsid w:val="00572B7D"/>
    <w:rsid w:val="00572C33"/>
    <w:rsid w:val="00572CB3"/>
    <w:rsid w:val="00572CCA"/>
    <w:rsid w:val="00572D7B"/>
    <w:rsid w:val="0057308F"/>
    <w:rsid w:val="005734C1"/>
    <w:rsid w:val="005734DC"/>
    <w:rsid w:val="00573538"/>
    <w:rsid w:val="0057356A"/>
    <w:rsid w:val="0057359F"/>
    <w:rsid w:val="0057399A"/>
    <w:rsid w:val="00573B51"/>
    <w:rsid w:val="00573B7A"/>
    <w:rsid w:val="00573F8D"/>
    <w:rsid w:val="0057400C"/>
    <w:rsid w:val="005740EA"/>
    <w:rsid w:val="005745EB"/>
    <w:rsid w:val="00574821"/>
    <w:rsid w:val="00574D05"/>
    <w:rsid w:val="00574E27"/>
    <w:rsid w:val="00575285"/>
    <w:rsid w:val="005759A8"/>
    <w:rsid w:val="00576794"/>
    <w:rsid w:val="00576876"/>
    <w:rsid w:val="00576883"/>
    <w:rsid w:val="00576B82"/>
    <w:rsid w:val="00576D1A"/>
    <w:rsid w:val="00577771"/>
    <w:rsid w:val="00577E54"/>
    <w:rsid w:val="00577F20"/>
    <w:rsid w:val="00580728"/>
    <w:rsid w:val="005807E0"/>
    <w:rsid w:val="00580BE8"/>
    <w:rsid w:val="00580C9A"/>
    <w:rsid w:val="00580FCC"/>
    <w:rsid w:val="0058116D"/>
    <w:rsid w:val="00581FE1"/>
    <w:rsid w:val="00582269"/>
    <w:rsid w:val="00582808"/>
    <w:rsid w:val="005828D4"/>
    <w:rsid w:val="00582D34"/>
    <w:rsid w:val="00582F63"/>
    <w:rsid w:val="005831F7"/>
    <w:rsid w:val="00583635"/>
    <w:rsid w:val="00583835"/>
    <w:rsid w:val="00583B01"/>
    <w:rsid w:val="00584965"/>
    <w:rsid w:val="00584B40"/>
    <w:rsid w:val="00584FEB"/>
    <w:rsid w:val="00585454"/>
    <w:rsid w:val="00585C59"/>
    <w:rsid w:val="00585D75"/>
    <w:rsid w:val="00586026"/>
    <w:rsid w:val="005860A8"/>
    <w:rsid w:val="005864B8"/>
    <w:rsid w:val="0058662C"/>
    <w:rsid w:val="00586726"/>
    <w:rsid w:val="0058714D"/>
    <w:rsid w:val="005876E4"/>
    <w:rsid w:val="005879DA"/>
    <w:rsid w:val="00587FB7"/>
    <w:rsid w:val="00590086"/>
    <w:rsid w:val="005913B3"/>
    <w:rsid w:val="00591A85"/>
    <w:rsid w:val="00591BD5"/>
    <w:rsid w:val="00591C46"/>
    <w:rsid w:val="00591D24"/>
    <w:rsid w:val="00591DC9"/>
    <w:rsid w:val="00591EB9"/>
    <w:rsid w:val="00592D3C"/>
    <w:rsid w:val="00592F51"/>
    <w:rsid w:val="005931B3"/>
    <w:rsid w:val="0059325B"/>
    <w:rsid w:val="0059331D"/>
    <w:rsid w:val="00593637"/>
    <w:rsid w:val="0059383A"/>
    <w:rsid w:val="00593889"/>
    <w:rsid w:val="00593B60"/>
    <w:rsid w:val="0059420A"/>
    <w:rsid w:val="005942CA"/>
    <w:rsid w:val="00594316"/>
    <w:rsid w:val="00594411"/>
    <w:rsid w:val="00594C42"/>
    <w:rsid w:val="00595041"/>
    <w:rsid w:val="00595111"/>
    <w:rsid w:val="005951CF"/>
    <w:rsid w:val="00595AE8"/>
    <w:rsid w:val="00595F5E"/>
    <w:rsid w:val="0059605B"/>
    <w:rsid w:val="005961B0"/>
    <w:rsid w:val="00596B5C"/>
    <w:rsid w:val="00596EF2"/>
    <w:rsid w:val="00597BF3"/>
    <w:rsid w:val="00597F22"/>
    <w:rsid w:val="005A0260"/>
    <w:rsid w:val="005A0581"/>
    <w:rsid w:val="005A0BAF"/>
    <w:rsid w:val="005A1758"/>
    <w:rsid w:val="005A1861"/>
    <w:rsid w:val="005A1CCF"/>
    <w:rsid w:val="005A1F45"/>
    <w:rsid w:val="005A1F46"/>
    <w:rsid w:val="005A218A"/>
    <w:rsid w:val="005A28C5"/>
    <w:rsid w:val="005A2F12"/>
    <w:rsid w:val="005A3069"/>
    <w:rsid w:val="005A33E0"/>
    <w:rsid w:val="005A3D7D"/>
    <w:rsid w:val="005A4080"/>
    <w:rsid w:val="005A42B6"/>
    <w:rsid w:val="005A4684"/>
    <w:rsid w:val="005A4A54"/>
    <w:rsid w:val="005A4CA6"/>
    <w:rsid w:val="005A5010"/>
    <w:rsid w:val="005A54A0"/>
    <w:rsid w:val="005A5891"/>
    <w:rsid w:val="005A6123"/>
    <w:rsid w:val="005A67D8"/>
    <w:rsid w:val="005A6E2D"/>
    <w:rsid w:val="005A6EAF"/>
    <w:rsid w:val="005A7CB9"/>
    <w:rsid w:val="005B0204"/>
    <w:rsid w:val="005B0714"/>
    <w:rsid w:val="005B0B7F"/>
    <w:rsid w:val="005B0EAF"/>
    <w:rsid w:val="005B0F77"/>
    <w:rsid w:val="005B1F3D"/>
    <w:rsid w:val="005B2733"/>
    <w:rsid w:val="005B274E"/>
    <w:rsid w:val="005B2775"/>
    <w:rsid w:val="005B2AA4"/>
    <w:rsid w:val="005B2CCD"/>
    <w:rsid w:val="005B2D4B"/>
    <w:rsid w:val="005B33EE"/>
    <w:rsid w:val="005B36A0"/>
    <w:rsid w:val="005B38D3"/>
    <w:rsid w:val="005B3934"/>
    <w:rsid w:val="005B3A85"/>
    <w:rsid w:val="005B3B1B"/>
    <w:rsid w:val="005B40D9"/>
    <w:rsid w:val="005B4280"/>
    <w:rsid w:val="005B43D5"/>
    <w:rsid w:val="005B4541"/>
    <w:rsid w:val="005B4981"/>
    <w:rsid w:val="005B4A6F"/>
    <w:rsid w:val="005B4C3C"/>
    <w:rsid w:val="005B4CD0"/>
    <w:rsid w:val="005B4CE9"/>
    <w:rsid w:val="005B4DFA"/>
    <w:rsid w:val="005B55D9"/>
    <w:rsid w:val="005B5A23"/>
    <w:rsid w:val="005B5BA7"/>
    <w:rsid w:val="005B5C67"/>
    <w:rsid w:val="005B5CDF"/>
    <w:rsid w:val="005B632D"/>
    <w:rsid w:val="005B6731"/>
    <w:rsid w:val="005B6F7E"/>
    <w:rsid w:val="005B73B1"/>
    <w:rsid w:val="005B761E"/>
    <w:rsid w:val="005B7ADF"/>
    <w:rsid w:val="005C0378"/>
    <w:rsid w:val="005C0BAD"/>
    <w:rsid w:val="005C1136"/>
    <w:rsid w:val="005C1C9E"/>
    <w:rsid w:val="005C1D37"/>
    <w:rsid w:val="005C2089"/>
    <w:rsid w:val="005C2541"/>
    <w:rsid w:val="005C26B8"/>
    <w:rsid w:val="005C2BBF"/>
    <w:rsid w:val="005C2DCA"/>
    <w:rsid w:val="005C3056"/>
    <w:rsid w:val="005C3640"/>
    <w:rsid w:val="005C39CB"/>
    <w:rsid w:val="005C3C77"/>
    <w:rsid w:val="005C44CE"/>
    <w:rsid w:val="005C5B4A"/>
    <w:rsid w:val="005C616B"/>
    <w:rsid w:val="005C65AD"/>
    <w:rsid w:val="005C6AA0"/>
    <w:rsid w:val="005C6E4D"/>
    <w:rsid w:val="005C74F5"/>
    <w:rsid w:val="005C7D1D"/>
    <w:rsid w:val="005C7D29"/>
    <w:rsid w:val="005C7E04"/>
    <w:rsid w:val="005D070B"/>
    <w:rsid w:val="005D1634"/>
    <w:rsid w:val="005D1635"/>
    <w:rsid w:val="005D1C16"/>
    <w:rsid w:val="005D200F"/>
    <w:rsid w:val="005D2301"/>
    <w:rsid w:val="005D253C"/>
    <w:rsid w:val="005D2AC1"/>
    <w:rsid w:val="005D2BBE"/>
    <w:rsid w:val="005D2EB4"/>
    <w:rsid w:val="005D30B8"/>
    <w:rsid w:val="005D31BA"/>
    <w:rsid w:val="005D3271"/>
    <w:rsid w:val="005D3941"/>
    <w:rsid w:val="005D4164"/>
    <w:rsid w:val="005D41FC"/>
    <w:rsid w:val="005D45A5"/>
    <w:rsid w:val="005D4BD3"/>
    <w:rsid w:val="005D4F4C"/>
    <w:rsid w:val="005D53A8"/>
    <w:rsid w:val="005D56C0"/>
    <w:rsid w:val="005D5B7B"/>
    <w:rsid w:val="005D6773"/>
    <w:rsid w:val="005D68A7"/>
    <w:rsid w:val="005D780D"/>
    <w:rsid w:val="005D7853"/>
    <w:rsid w:val="005D78EF"/>
    <w:rsid w:val="005D794C"/>
    <w:rsid w:val="005D7A8F"/>
    <w:rsid w:val="005E0179"/>
    <w:rsid w:val="005E0396"/>
    <w:rsid w:val="005E04A4"/>
    <w:rsid w:val="005E0556"/>
    <w:rsid w:val="005E07D0"/>
    <w:rsid w:val="005E097A"/>
    <w:rsid w:val="005E1EC4"/>
    <w:rsid w:val="005E2300"/>
    <w:rsid w:val="005E260C"/>
    <w:rsid w:val="005E2AC8"/>
    <w:rsid w:val="005E2C58"/>
    <w:rsid w:val="005E2D86"/>
    <w:rsid w:val="005E2ED3"/>
    <w:rsid w:val="005E30A8"/>
    <w:rsid w:val="005E30D7"/>
    <w:rsid w:val="005E32CE"/>
    <w:rsid w:val="005E33B7"/>
    <w:rsid w:val="005E36DB"/>
    <w:rsid w:val="005E408A"/>
    <w:rsid w:val="005E447C"/>
    <w:rsid w:val="005E4C4E"/>
    <w:rsid w:val="005E579B"/>
    <w:rsid w:val="005E5B77"/>
    <w:rsid w:val="005E5D2A"/>
    <w:rsid w:val="005E5F62"/>
    <w:rsid w:val="005E600B"/>
    <w:rsid w:val="005E6894"/>
    <w:rsid w:val="005E7060"/>
    <w:rsid w:val="005E74C3"/>
    <w:rsid w:val="005E7DEC"/>
    <w:rsid w:val="005F0459"/>
    <w:rsid w:val="005F061C"/>
    <w:rsid w:val="005F0FCF"/>
    <w:rsid w:val="005F120F"/>
    <w:rsid w:val="005F150F"/>
    <w:rsid w:val="005F2125"/>
    <w:rsid w:val="005F24ED"/>
    <w:rsid w:val="005F26A7"/>
    <w:rsid w:val="005F291A"/>
    <w:rsid w:val="005F2BDC"/>
    <w:rsid w:val="005F3BF4"/>
    <w:rsid w:val="005F41DF"/>
    <w:rsid w:val="005F42E3"/>
    <w:rsid w:val="005F5267"/>
    <w:rsid w:val="005F5622"/>
    <w:rsid w:val="005F5984"/>
    <w:rsid w:val="005F6619"/>
    <w:rsid w:val="005F69B3"/>
    <w:rsid w:val="005F75DD"/>
    <w:rsid w:val="005F7D4F"/>
    <w:rsid w:val="00600318"/>
    <w:rsid w:val="006003B1"/>
    <w:rsid w:val="00600880"/>
    <w:rsid w:val="006008C3"/>
    <w:rsid w:val="00600BED"/>
    <w:rsid w:val="006011F0"/>
    <w:rsid w:val="0060139A"/>
    <w:rsid w:val="00601DAA"/>
    <w:rsid w:val="00602499"/>
    <w:rsid w:val="00602743"/>
    <w:rsid w:val="006029F8"/>
    <w:rsid w:val="00602AFA"/>
    <w:rsid w:val="00602DA6"/>
    <w:rsid w:val="00602F4B"/>
    <w:rsid w:val="006037F3"/>
    <w:rsid w:val="00603AF9"/>
    <w:rsid w:val="00603B6B"/>
    <w:rsid w:val="00603D8D"/>
    <w:rsid w:val="006040A3"/>
    <w:rsid w:val="00604123"/>
    <w:rsid w:val="00604508"/>
    <w:rsid w:val="006045AF"/>
    <w:rsid w:val="006055BC"/>
    <w:rsid w:val="00605DF8"/>
    <w:rsid w:val="00605E63"/>
    <w:rsid w:val="00606A1C"/>
    <w:rsid w:val="00606A8A"/>
    <w:rsid w:val="00606B58"/>
    <w:rsid w:val="00606CCF"/>
    <w:rsid w:val="00610407"/>
    <w:rsid w:val="006106F3"/>
    <w:rsid w:val="00611165"/>
    <w:rsid w:val="00611604"/>
    <w:rsid w:val="00611732"/>
    <w:rsid w:val="006117DE"/>
    <w:rsid w:val="00611C56"/>
    <w:rsid w:val="00611D53"/>
    <w:rsid w:val="006120C8"/>
    <w:rsid w:val="006124A2"/>
    <w:rsid w:val="00612A62"/>
    <w:rsid w:val="00612B13"/>
    <w:rsid w:val="0061309D"/>
    <w:rsid w:val="00613FAC"/>
    <w:rsid w:val="0061438F"/>
    <w:rsid w:val="00614998"/>
    <w:rsid w:val="00614A6D"/>
    <w:rsid w:val="00614E0E"/>
    <w:rsid w:val="00615DF1"/>
    <w:rsid w:val="006161AE"/>
    <w:rsid w:val="00616698"/>
    <w:rsid w:val="00616B8B"/>
    <w:rsid w:val="00616BFE"/>
    <w:rsid w:val="0061724D"/>
    <w:rsid w:val="0061730F"/>
    <w:rsid w:val="0061750F"/>
    <w:rsid w:val="006175DE"/>
    <w:rsid w:val="00617951"/>
    <w:rsid w:val="00617B3D"/>
    <w:rsid w:val="00617ECE"/>
    <w:rsid w:val="00620184"/>
    <w:rsid w:val="00620885"/>
    <w:rsid w:val="00620A75"/>
    <w:rsid w:val="00620A76"/>
    <w:rsid w:val="00620F5E"/>
    <w:rsid w:val="00621A75"/>
    <w:rsid w:val="00621F2C"/>
    <w:rsid w:val="0062201D"/>
    <w:rsid w:val="00622249"/>
    <w:rsid w:val="00622317"/>
    <w:rsid w:val="00623628"/>
    <w:rsid w:val="00623655"/>
    <w:rsid w:val="00623736"/>
    <w:rsid w:val="0062418D"/>
    <w:rsid w:val="006243AE"/>
    <w:rsid w:val="006243C0"/>
    <w:rsid w:val="006245E9"/>
    <w:rsid w:val="0062519B"/>
    <w:rsid w:val="006251F1"/>
    <w:rsid w:val="006255AA"/>
    <w:rsid w:val="00625F72"/>
    <w:rsid w:val="00626578"/>
    <w:rsid w:val="00626681"/>
    <w:rsid w:val="006268D9"/>
    <w:rsid w:val="00627958"/>
    <w:rsid w:val="00627C69"/>
    <w:rsid w:val="006302FF"/>
    <w:rsid w:val="00631044"/>
    <w:rsid w:val="00631261"/>
    <w:rsid w:val="006314D1"/>
    <w:rsid w:val="006316ED"/>
    <w:rsid w:val="00631AC5"/>
    <w:rsid w:val="00632003"/>
    <w:rsid w:val="006321C4"/>
    <w:rsid w:val="00632675"/>
    <w:rsid w:val="0063292B"/>
    <w:rsid w:val="00632C07"/>
    <w:rsid w:val="00632DC4"/>
    <w:rsid w:val="00632F7A"/>
    <w:rsid w:val="00633098"/>
    <w:rsid w:val="00633604"/>
    <w:rsid w:val="0063430A"/>
    <w:rsid w:val="00634755"/>
    <w:rsid w:val="0063578F"/>
    <w:rsid w:val="00635D22"/>
    <w:rsid w:val="00636111"/>
    <w:rsid w:val="00636351"/>
    <w:rsid w:val="006363D1"/>
    <w:rsid w:val="006371A7"/>
    <w:rsid w:val="006377EF"/>
    <w:rsid w:val="00637D5F"/>
    <w:rsid w:val="00640934"/>
    <w:rsid w:val="00640C6B"/>
    <w:rsid w:val="00640F5C"/>
    <w:rsid w:val="00641188"/>
    <w:rsid w:val="00642008"/>
    <w:rsid w:val="006425C1"/>
    <w:rsid w:val="0064285C"/>
    <w:rsid w:val="00642960"/>
    <w:rsid w:val="00642BA8"/>
    <w:rsid w:val="00642C2F"/>
    <w:rsid w:val="00642E0A"/>
    <w:rsid w:val="006437F9"/>
    <w:rsid w:val="00643C47"/>
    <w:rsid w:val="00644113"/>
    <w:rsid w:val="00644D9C"/>
    <w:rsid w:val="00644FF0"/>
    <w:rsid w:val="00645DAC"/>
    <w:rsid w:val="00646986"/>
    <w:rsid w:val="00646ACA"/>
    <w:rsid w:val="00646AF4"/>
    <w:rsid w:val="00646F46"/>
    <w:rsid w:val="0064772A"/>
    <w:rsid w:val="00650CB9"/>
    <w:rsid w:val="00650D29"/>
    <w:rsid w:val="00650D5C"/>
    <w:rsid w:val="0065160D"/>
    <w:rsid w:val="00651D60"/>
    <w:rsid w:val="00652045"/>
    <w:rsid w:val="0065233A"/>
    <w:rsid w:val="00652B3B"/>
    <w:rsid w:val="00652DC3"/>
    <w:rsid w:val="00652FCA"/>
    <w:rsid w:val="006535C0"/>
    <w:rsid w:val="00653ABE"/>
    <w:rsid w:val="00653BDB"/>
    <w:rsid w:val="00653CAD"/>
    <w:rsid w:val="006540CA"/>
    <w:rsid w:val="00654E91"/>
    <w:rsid w:val="006553F1"/>
    <w:rsid w:val="00655422"/>
    <w:rsid w:val="00655F75"/>
    <w:rsid w:val="00655FE4"/>
    <w:rsid w:val="0065613D"/>
    <w:rsid w:val="00656660"/>
    <w:rsid w:val="006567C5"/>
    <w:rsid w:val="00656E9C"/>
    <w:rsid w:val="006572DD"/>
    <w:rsid w:val="0065777B"/>
    <w:rsid w:val="00657CCA"/>
    <w:rsid w:val="00657FA3"/>
    <w:rsid w:val="006600B5"/>
    <w:rsid w:val="006602C8"/>
    <w:rsid w:val="006607F9"/>
    <w:rsid w:val="006609C0"/>
    <w:rsid w:val="00660A60"/>
    <w:rsid w:val="00660C3A"/>
    <w:rsid w:val="006611D8"/>
    <w:rsid w:val="006628B3"/>
    <w:rsid w:val="00662E63"/>
    <w:rsid w:val="0066413B"/>
    <w:rsid w:val="006641E4"/>
    <w:rsid w:val="00664205"/>
    <w:rsid w:val="0066451A"/>
    <w:rsid w:val="00664786"/>
    <w:rsid w:val="00664961"/>
    <w:rsid w:val="00664FC4"/>
    <w:rsid w:val="00665147"/>
    <w:rsid w:val="00665D30"/>
    <w:rsid w:val="00665D8B"/>
    <w:rsid w:val="006660D2"/>
    <w:rsid w:val="00666887"/>
    <w:rsid w:val="00666F42"/>
    <w:rsid w:val="0066700B"/>
    <w:rsid w:val="0066731E"/>
    <w:rsid w:val="006673BA"/>
    <w:rsid w:val="00667500"/>
    <w:rsid w:val="00667923"/>
    <w:rsid w:val="006679DB"/>
    <w:rsid w:val="006679EB"/>
    <w:rsid w:val="00667E06"/>
    <w:rsid w:val="00670146"/>
    <w:rsid w:val="0067032A"/>
    <w:rsid w:val="0067118E"/>
    <w:rsid w:val="00671288"/>
    <w:rsid w:val="0067132F"/>
    <w:rsid w:val="0067144C"/>
    <w:rsid w:val="00672072"/>
    <w:rsid w:val="00672CF9"/>
    <w:rsid w:val="00672D45"/>
    <w:rsid w:val="006730D1"/>
    <w:rsid w:val="006731C0"/>
    <w:rsid w:val="00673200"/>
    <w:rsid w:val="00673995"/>
    <w:rsid w:val="0067438D"/>
    <w:rsid w:val="00674649"/>
    <w:rsid w:val="006748C4"/>
    <w:rsid w:val="00674B9A"/>
    <w:rsid w:val="00674F68"/>
    <w:rsid w:val="00675BB4"/>
    <w:rsid w:val="00675C2D"/>
    <w:rsid w:val="00675F72"/>
    <w:rsid w:val="006761D8"/>
    <w:rsid w:val="00676651"/>
    <w:rsid w:val="00676801"/>
    <w:rsid w:val="00676BCD"/>
    <w:rsid w:val="00676CEA"/>
    <w:rsid w:val="006770D3"/>
    <w:rsid w:val="006774DC"/>
    <w:rsid w:val="006803C1"/>
    <w:rsid w:val="00680532"/>
    <w:rsid w:val="00680569"/>
    <w:rsid w:val="00680614"/>
    <w:rsid w:val="00681578"/>
    <w:rsid w:val="00681BBC"/>
    <w:rsid w:val="0068288D"/>
    <w:rsid w:val="00682E35"/>
    <w:rsid w:val="00682F61"/>
    <w:rsid w:val="006830EF"/>
    <w:rsid w:val="006833C3"/>
    <w:rsid w:val="006835D2"/>
    <w:rsid w:val="006838C3"/>
    <w:rsid w:val="006838C7"/>
    <w:rsid w:val="006838FA"/>
    <w:rsid w:val="00683DC7"/>
    <w:rsid w:val="00683DEC"/>
    <w:rsid w:val="00683DEE"/>
    <w:rsid w:val="00683E07"/>
    <w:rsid w:val="00683E67"/>
    <w:rsid w:val="006840F8"/>
    <w:rsid w:val="0068441A"/>
    <w:rsid w:val="0068442E"/>
    <w:rsid w:val="006844F5"/>
    <w:rsid w:val="0068458A"/>
    <w:rsid w:val="00684618"/>
    <w:rsid w:val="006846C7"/>
    <w:rsid w:val="00685A41"/>
    <w:rsid w:val="00686039"/>
    <w:rsid w:val="0068606F"/>
    <w:rsid w:val="006861D0"/>
    <w:rsid w:val="006864D4"/>
    <w:rsid w:val="00686742"/>
    <w:rsid w:val="00686B64"/>
    <w:rsid w:val="00686D2E"/>
    <w:rsid w:val="00687805"/>
    <w:rsid w:val="00687D24"/>
    <w:rsid w:val="00687F1C"/>
    <w:rsid w:val="00687FA6"/>
    <w:rsid w:val="006900AF"/>
    <w:rsid w:val="0069019D"/>
    <w:rsid w:val="00690443"/>
    <w:rsid w:val="00690730"/>
    <w:rsid w:val="00690811"/>
    <w:rsid w:val="006908D8"/>
    <w:rsid w:val="006908FB"/>
    <w:rsid w:val="00691A67"/>
    <w:rsid w:val="00691A99"/>
    <w:rsid w:val="00692772"/>
    <w:rsid w:val="0069323A"/>
    <w:rsid w:val="00693C93"/>
    <w:rsid w:val="006949B5"/>
    <w:rsid w:val="00694C53"/>
    <w:rsid w:val="00694C55"/>
    <w:rsid w:val="00695550"/>
    <w:rsid w:val="006955E7"/>
    <w:rsid w:val="00696159"/>
    <w:rsid w:val="006967CE"/>
    <w:rsid w:val="00696B27"/>
    <w:rsid w:val="006973BE"/>
    <w:rsid w:val="006974B4"/>
    <w:rsid w:val="006975C7"/>
    <w:rsid w:val="00697E6F"/>
    <w:rsid w:val="006A03CE"/>
    <w:rsid w:val="006A0494"/>
    <w:rsid w:val="006A09C4"/>
    <w:rsid w:val="006A0CAC"/>
    <w:rsid w:val="006A14B6"/>
    <w:rsid w:val="006A1CC4"/>
    <w:rsid w:val="006A2072"/>
    <w:rsid w:val="006A21BF"/>
    <w:rsid w:val="006A2CE2"/>
    <w:rsid w:val="006A2F2D"/>
    <w:rsid w:val="006A309B"/>
    <w:rsid w:val="006A3124"/>
    <w:rsid w:val="006A3C63"/>
    <w:rsid w:val="006A3C7E"/>
    <w:rsid w:val="006A4F26"/>
    <w:rsid w:val="006A5262"/>
    <w:rsid w:val="006A52BD"/>
    <w:rsid w:val="006A52F7"/>
    <w:rsid w:val="006A574A"/>
    <w:rsid w:val="006A5C6B"/>
    <w:rsid w:val="006A637B"/>
    <w:rsid w:val="006A63C3"/>
    <w:rsid w:val="006A6E7D"/>
    <w:rsid w:val="006A70C9"/>
    <w:rsid w:val="006A78F1"/>
    <w:rsid w:val="006A7BC9"/>
    <w:rsid w:val="006B001C"/>
    <w:rsid w:val="006B01E7"/>
    <w:rsid w:val="006B035D"/>
    <w:rsid w:val="006B0662"/>
    <w:rsid w:val="006B086C"/>
    <w:rsid w:val="006B0880"/>
    <w:rsid w:val="006B0AB0"/>
    <w:rsid w:val="006B0C41"/>
    <w:rsid w:val="006B184E"/>
    <w:rsid w:val="006B188A"/>
    <w:rsid w:val="006B18A6"/>
    <w:rsid w:val="006B29A3"/>
    <w:rsid w:val="006B29F0"/>
    <w:rsid w:val="006B2DCF"/>
    <w:rsid w:val="006B2FC4"/>
    <w:rsid w:val="006B353A"/>
    <w:rsid w:val="006B3F8C"/>
    <w:rsid w:val="006B4277"/>
    <w:rsid w:val="006B4628"/>
    <w:rsid w:val="006B4737"/>
    <w:rsid w:val="006B4E40"/>
    <w:rsid w:val="006B5A3E"/>
    <w:rsid w:val="006B5A8D"/>
    <w:rsid w:val="006B6071"/>
    <w:rsid w:val="006B62C2"/>
    <w:rsid w:val="006B6AC2"/>
    <w:rsid w:val="006B73B4"/>
    <w:rsid w:val="006B7680"/>
    <w:rsid w:val="006B79E0"/>
    <w:rsid w:val="006C02D1"/>
    <w:rsid w:val="006C04EF"/>
    <w:rsid w:val="006C0D9A"/>
    <w:rsid w:val="006C0DAF"/>
    <w:rsid w:val="006C0E81"/>
    <w:rsid w:val="006C15BA"/>
    <w:rsid w:val="006C17DA"/>
    <w:rsid w:val="006C1D64"/>
    <w:rsid w:val="006C1E07"/>
    <w:rsid w:val="006C1EA2"/>
    <w:rsid w:val="006C2042"/>
    <w:rsid w:val="006C2376"/>
    <w:rsid w:val="006C257F"/>
    <w:rsid w:val="006C2688"/>
    <w:rsid w:val="006C2811"/>
    <w:rsid w:val="006C2819"/>
    <w:rsid w:val="006C2AE6"/>
    <w:rsid w:val="006C2B6B"/>
    <w:rsid w:val="006C2C91"/>
    <w:rsid w:val="006C2DCA"/>
    <w:rsid w:val="006C2EAB"/>
    <w:rsid w:val="006C2EC0"/>
    <w:rsid w:val="006C2F46"/>
    <w:rsid w:val="006C31AB"/>
    <w:rsid w:val="006C321C"/>
    <w:rsid w:val="006C3692"/>
    <w:rsid w:val="006C39B0"/>
    <w:rsid w:val="006C3F0A"/>
    <w:rsid w:val="006C413A"/>
    <w:rsid w:val="006C43D9"/>
    <w:rsid w:val="006C4E20"/>
    <w:rsid w:val="006C5158"/>
    <w:rsid w:val="006C52C4"/>
    <w:rsid w:val="006C573B"/>
    <w:rsid w:val="006C5875"/>
    <w:rsid w:val="006C6175"/>
    <w:rsid w:val="006C649F"/>
    <w:rsid w:val="006C68B9"/>
    <w:rsid w:val="006C702B"/>
    <w:rsid w:val="006D0525"/>
    <w:rsid w:val="006D0916"/>
    <w:rsid w:val="006D0979"/>
    <w:rsid w:val="006D0AE6"/>
    <w:rsid w:val="006D0BA7"/>
    <w:rsid w:val="006D0C4F"/>
    <w:rsid w:val="006D20C1"/>
    <w:rsid w:val="006D2111"/>
    <w:rsid w:val="006D24DC"/>
    <w:rsid w:val="006D2D08"/>
    <w:rsid w:val="006D2D0A"/>
    <w:rsid w:val="006D2DFB"/>
    <w:rsid w:val="006D32B7"/>
    <w:rsid w:val="006D3810"/>
    <w:rsid w:val="006D3D95"/>
    <w:rsid w:val="006D44B2"/>
    <w:rsid w:val="006D45AC"/>
    <w:rsid w:val="006D5A3F"/>
    <w:rsid w:val="006D5B45"/>
    <w:rsid w:val="006D5FCD"/>
    <w:rsid w:val="006D63BC"/>
    <w:rsid w:val="006D66DE"/>
    <w:rsid w:val="006D69C4"/>
    <w:rsid w:val="006D6B92"/>
    <w:rsid w:val="006D7083"/>
    <w:rsid w:val="006D71F9"/>
    <w:rsid w:val="006E0B39"/>
    <w:rsid w:val="006E0D68"/>
    <w:rsid w:val="006E0E23"/>
    <w:rsid w:val="006E10F2"/>
    <w:rsid w:val="006E13D1"/>
    <w:rsid w:val="006E13D7"/>
    <w:rsid w:val="006E1AC7"/>
    <w:rsid w:val="006E1BB3"/>
    <w:rsid w:val="006E1F4E"/>
    <w:rsid w:val="006E28F6"/>
    <w:rsid w:val="006E2EB1"/>
    <w:rsid w:val="006E339D"/>
    <w:rsid w:val="006E33BD"/>
    <w:rsid w:val="006E3503"/>
    <w:rsid w:val="006E3E9B"/>
    <w:rsid w:val="006E4326"/>
    <w:rsid w:val="006E46AB"/>
    <w:rsid w:val="006E4A2E"/>
    <w:rsid w:val="006E50E5"/>
    <w:rsid w:val="006E52DB"/>
    <w:rsid w:val="006E6116"/>
    <w:rsid w:val="006E62BE"/>
    <w:rsid w:val="006E6447"/>
    <w:rsid w:val="006E6489"/>
    <w:rsid w:val="006E6AF7"/>
    <w:rsid w:val="006E6AF9"/>
    <w:rsid w:val="006E6C55"/>
    <w:rsid w:val="006E7784"/>
    <w:rsid w:val="006F0845"/>
    <w:rsid w:val="006F0950"/>
    <w:rsid w:val="006F09A5"/>
    <w:rsid w:val="006F10B2"/>
    <w:rsid w:val="006F1247"/>
    <w:rsid w:val="006F18C2"/>
    <w:rsid w:val="006F19EA"/>
    <w:rsid w:val="006F1D19"/>
    <w:rsid w:val="006F1FC4"/>
    <w:rsid w:val="006F2124"/>
    <w:rsid w:val="006F224F"/>
    <w:rsid w:val="006F246C"/>
    <w:rsid w:val="006F369B"/>
    <w:rsid w:val="006F48B4"/>
    <w:rsid w:val="006F4F60"/>
    <w:rsid w:val="006F54C4"/>
    <w:rsid w:val="006F67BF"/>
    <w:rsid w:val="006F7178"/>
    <w:rsid w:val="006F7638"/>
    <w:rsid w:val="007001A7"/>
    <w:rsid w:val="007001E4"/>
    <w:rsid w:val="00700300"/>
    <w:rsid w:val="007004E0"/>
    <w:rsid w:val="00700B20"/>
    <w:rsid w:val="00700CBD"/>
    <w:rsid w:val="00700F83"/>
    <w:rsid w:val="00701073"/>
    <w:rsid w:val="0070115E"/>
    <w:rsid w:val="007016FA"/>
    <w:rsid w:val="007023CC"/>
    <w:rsid w:val="007026B2"/>
    <w:rsid w:val="00702B50"/>
    <w:rsid w:val="00702E93"/>
    <w:rsid w:val="00702FC6"/>
    <w:rsid w:val="0070318B"/>
    <w:rsid w:val="007037CC"/>
    <w:rsid w:val="00703ADB"/>
    <w:rsid w:val="00705722"/>
    <w:rsid w:val="0070576C"/>
    <w:rsid w:val="00705BD5"/>
    <w:rsid w:val="00705CCF"/>
    <w:rsid w:val="007062A9"/>
    <w:rsid w:val="00706946"/>
    <w:rsid w:val="00707996"/>
    <w:rsid w:val="00707A79"/>
    <w:rsid w:val="00707BD0"/>
    <w:rsid w:val="00707D0E"/>
    <w:rsid w:val="00707EA8"/>
    <w:rsid w:val="007100B1"/>
    <w:rsid w:val="00710991"/>
    <w:rsid w:val="00710C1D"/>
    <w:rsid w:val="00711162"/>
    <w:rsid w:val="0071181D"/>
    <w:rsid w:val="00711A2B"/>
    <w:rsid w:val="00711E60"/>
    <w:rsid w:val="00712036"/>
    <w:rsid w:val="0071226D"/>
    <w:rsid w:val="00712427"/>
    <w:rsid w:val="00712530"/>
    <w:rsid w:val="0071276C"/>
    <w:rsid w:val="00712F1A"/>
    <w:rsid w:val="00712FA3"/>
    <w:rsid w:val="00713270"/>
    <w:rsid w:val="00713B0D"/>
    <w:rsid w:val="00713B22"/>
    <w:rsid w:val="00713DFB"/>
    <w:rsid w:val="00714A39"/>
    <w:rsid w:val="007153C3"/>
    <w:rsid w:val="00715433"/>
    <w:rsid w:val="00715515"/>
    <w:rsid w:val="00715908"/>
    <w:rsid w:val="007159D6"/>
    <w:rsid w:val="007159EB"/>
    <w:rsid w:val="00715E40"/>
    <w:rsid w:val="00716031"/>
    <w:rsid w:val="007161D3"/>
    <w:rsid w:val="0071680E"/>
    <w:rsid w:val="00716969"/>
    <w:rsid w:val="00716C71"/>
    <w:rsid w:val="00716FCB"/>
    <w:rsid w:val="00717081"/>
    <w:rsid w:val="0071770B"/>
    <w:rsid w:val="00717ED8"/>
    <w:rsid w:val="00717F72"/>
    <w:rsid w:val="0072004F"/>
    <w:rsid w:val="00720297"/>
    <w:rsid w:val="00720ACB"/>
    <w:rsid w:val="0072125A"/>
    <w:rsid w:val="00721269"/>
    <w:rsid w:val="00721440"/>
    <w:rsid w:val="0072172B"/>
    <w:rsid w:val="00721B55"/>
    <w:rsid w:val="00721E62"/>
    <w:rsid w:val="00722348"/>
    <w:rsid w:val="00722549"/>
    <w:rsid w:val="00722DD1"/>
    <w:rsid w:val="00723E8E"/>
    <w:rsid w:val="0072448A"/>
    <w:rsid w:val="00724809"/>
    <w:rsid w:val="00724CAD"/>
    <w:rsid w:val="0072501D"/>
    <w:rsid w:val="007250FE"/>
    <w:rsid w:val="0072542C"/>
    <w:rsid w:val="00725627"/>
    <w:rsid w:val="00725B6A"/>
    <w:rsid w:val="007261CE"/>
    <w:rsid w:val="00726209"/>
    <w:rsid w:val="0072621F"/>
    <w:rsid w:val="00726535"/>
    <w:rsid w:val="00726C45"/>
    <w:rsid w:val="00726D28"/>
    <w:rsid w:val="0072790A"/>
    <w:rsid w:val="00727DAA"/>
    <w:rsid w:val="00730160"/>
    <w:rsid w:val="0073052C"/>
    <w:rsid w:val="007310C8"/>
    <w:rsid w:val="007322F0"/>
    <w:rsid w:val="007324D9"/>
    <w:rsid w:val="0073272E"/>
    <w:rsid w:val="007332D2"/>
    <w:rsid w:val="0073330A"/>
    <w:rsid w:val="0073377F"/>
    <w:rsid w:val="00733C2F"/>
    <w:rsid w:val="0073467B"/>
    <w:rsid w:val="0073471B"/>
    <w:rsid w:val="00734E98"/>
    <w:rsid w:val="00734F08"/>
    <w:rsid w:val="00734FD0"/>
    <w:rsid w:val="007352F3"/>
    <w:rsid w:val="007357B2"/>
    <w:rsid w:val="00735B02"/>
    <w:rsid w:val="00735B87"/>
    <w:rsid w:val="00735DF6"/>
    <w:rsid w:val="00736BBC"/>
    <w:rsid w:val="00736D35"/>
    <w:rsid w:val="00736D8E"/>
    <w:rsid w:val="00736E2B"/>
    <w:rsid w:val="00736E8F"/>
    <w:rsid w:val="00737063"/>
    <w:rsid w:val="007371B8"/>
    <w:rsid w:val="00737354"/>
    <w:rsid w:val="007373F4"/>
    <w:rsid w:val="00737B77"/>
    <w:rsid w:val="00737D46"/>
    <w:rsid w:val="007400EB"/>
    <w:rsid w:val="00740647"/>
    <w:rsid w:val="00740813"/>
    <w:rsid w:val="00740D53"/>
    <w:rsid w:val="007411F5"/>
    <w:rsid w:val="00741CD1"/>
    <w:rsid w:val="007421A0"/>
    <w:rsid w:val="0074226E"/>
    <w:rsid w:val="00742604"/>
    <w:rsid w:val="00742651"/>
    <w:rsid w:val="00742AD7"/>
    <w:rsid w:val="00743906"/>
    <w:rsid w:val="00743B80"/>
    <w:rsid w:val="007449B7"/>
    <w:rsid w:val="00744E08"/>
    <w:rsid w:val="00744E80"/>
    <w:rsid w:val="00744EE0"/>
    <w:rsid w:val="00745546"/>
    <w:rsid w:val="0074584C"/>
    <w:rsid w:val="00745863"/>
    <w:rsid w:val="007458BF"/>
    <w:rsid w:val="00745ACC"/>
    <w:rsid w:val="00745ED3"/>
    <w:rsid w:val="007462FD"/>
    <w:rsid w:val="007469E8"/>
    <w:rsid w:val="00746C4B"/>
    <w:rsid w:val="00746EA2"/>
    <w:rsid w:val="00747219"/>
    <w:rsid w:val="00747258"/>
    <w:rsid w:val="007476F3"/>
    <w:rsid w:val="00747DE6"/>
    <w:rsid w:val="007500BF"/>
    <w:rsid w:val="00750105"/>
    <w:rsid w:val="0075023E"/>
    <w:rsid w:val="007510D7"/>
    <w:rsid w:val="007510F1"/>
    <w:rsid w:val="00751319"/>
    <w:rsid w:val="00751337"/>
    <w:rsid w:val="007515FC"/>
    <w:rsid w:val="007518F2"/>
    <w:rsid w:val="00751AA2"/>
    <w:rsid w:val="00751C4B"/>
    <w:rsid w:val="00751EFC"/>
    <w:rsid w:val="007524DB"/>
    <w:rsid w:val="0075264C"/>
    <w:rsid w:val="00753C81"/>
    <w:rsid w:val="007544F3"/>
    <w:rsid w:val="0075466F"/>
    <w:rsid w:val="007549CD"/>
    <w:rsid w:val="00754DB5"/>
    <w:rsid w:val="00755109"/>
    <w:rsid w:val="00755179"/>
    <w:rsid w:val="00755553"/>
    <w:rsid w:val="00755876"/>
    <w:rsid w:val="00756832"/>
    <w:rsid w:val="00756EC3"/>
    <w:rsid w:val="00756EDC"/>
    <w:rsid w:val="0075724D"/>
    <w:rsid w:val="007574E5"/>
    <w:rsid w:val="0075763F"/>
    <w:rsid w:val="00757B6C"/>
    <w:rsid w:val="00757BD2"/>
    <w:rsid w:val="00757C6B"/>
    <w:rsid w:val="00757CE1"/>
    <w:rsid w:val="00760018"/>
    <w:rsid w:val="0076007F"/>
    <w:rsid w:val="00760F7E"/>
    <w:rsid w:val="007616C6"/>
    <w:rsid w:val="00761A63"/>
    <w:rsid w:val="00761B78"/>
    <w:rsid w:val="00761F92"/>
    <w:rsid w:val="00762048"/>
    <w:rsid w:val="00762EDB"/>
    <w:rsid w:val="0076311F"/>
    <w:rsid w:val="00763223"/>
    <w:rsid w:val="0076356C"/>
    <w:rsid w:val="00763572"/>
    <w:rsid w:val="00763C65"/>
    <w:rsid w:val="007641B7"/>
    <w:rsid w:val="007646EB"/>
    <w:rsid w:val="00764B6F"/>
    <w:rsid w:val="00764C6E"/>
    <w:rsid w:val="00764CA9"/>
    <w:rsid w:val="0076516F"/>
    <w:rsid w:val="00765470"/>
    <w:rsid w:val="0076557A"/>
    <w:rsid w:val="00765C09"/>
    <w:rsid w:val="00766622"/>
    <w:rsid w:val="00766874"/>
    <w:rsid w:val="00766AB5"/>
    <w:rsid w:val="00766C40"/>
    <w:rsid w:val="00766CF5"/>
    <w:rsid w:val="00766D16"/>
    <w:rsid w:val="00766D33"/>
    <w:rsid w:val="00767595"/>
    <w:rsid w:val="00767613"/>
    <w:rsid w:val="007677C7"/>
    <w:rsid w:val="00767851"/>
    <w:rsid w:val="007678DE"/>
    <w:rsid w:val="00770041"/>
    <w:rsid w:val="00770082"/>
    <w:rsid w:val="0077084D"/>
    <w:rsid w:val="007708B4"/>
    <w:rsid w:val="0077091E"/>
    <w:rsid w:val="00770C06"/>
    <w:rsid w:val="007714EA"/>
    <w:rsid w:val="00771B27"/>
    <w:rsid w:val="007721BE"/>
    <w:rsid w:val="00772311"/>
    <w:rsid w:val="00772618"/>
    <w:rsid w:val="00772A5A"/>
    <w:rsid w:val="00772DEB"/>
    <w:rsid w:val="00772E4A"/>
    <w:rsid w:val="00773002"/>
    <w:rsid w:val="00773108"/>
    <w:rsid w:val="0077315A"/>
    <w:rsid w:val="007731E7"/>
    <w:rsid w:val="007734CD"/>
    <w:rsid w:val="0077355E"/>
    <w:rsid w:val="00773573"/>
    <w:rsid w:val="00773695"/>
    <w:rsid w:val="007736B6"/>
    <w:rsid w:val="00773731"/>
    <w:rsid w:val="007737C8"/>
    <w:rsid w:val="00774135"/>
    <w:rsid w:val="00774163"/>
    <w:rsid w:val="0077421C"/>
    <w:rsid w:val="0077472E"/>
    <w:rsid w:val="007747AE"/>
    <w:rsid w:val="007748A6"/>
    <w:rsid w:val="00774AAD"/>
    <w:rsid w:val="00774AE7"/>
    <w:rsid w:val="00774CCD"/>
    <w:rsid w:val="00774F5E"/>
    <w:rsid w:val="00775286"/>
    <w:rsid w:val="00776053"/>
    <w:rsid w:val="00776BF3"/>
    <w:rsid w:val="00776F44"/>
    <w:rsid w:val="00780421"/>
    <w:rsid w:val="00780623"/>
    <w:rsid w:val="0078071F"/>
    <w:rsid w:val="00780965"/>
    <w:rsid w:val="00780E65"/>
    <w:rsid w:val="0078155B"/>
    <w:rsid w:val="00781875"/>
    <w:rsid w:val="00781CD2"/>
    <w:rsid w:val="007820F9"/>
    <w:rsid w:val="00782527"/>
    <w:rsid w:val="00782635"/>
    <w:rsid w:val="00782E7D"/>
    <w:rsid w:val="007830A2"/>
    <w:rsid w:val="007833DD"/>
    <w:rsid w:val="007836CC"/>
    <w:rsid w:val="00784006"/>
    <w:rsid w:val="00784081"/>
    <w:rsid w:val="007844FC"/>
    <w:rsid w:val="00784DBC"/>
    <w:rsid w:val="0078511A"/>
    <w:rsid w:val="00785127"/>
    <w:rsid w:val="00785357"/>
    <w:rsid w:val="0078536E"/>
    <w:rsid w:val="007856C2"/>
    <w:rsid w:val="00785E2C"/>
    <w:rsid w:val="00785E8B"/>
    <w:rsid w:val="00785F9E"/>
    <w:rsid w:val="0078600C"/>
    <w:rsid w:val="007860F8"/>
    <w:rsid w:val="007867A3"/>
    <w:rsid w:val="00786B39"/>
    <w:rsid w:val="00787647"/>
    <w:rsid w:val="00787B3F"/>
    <w:rsid w:val="00787BDB"/>
    <w:rsid w:val="00787D4C"/>
    <w:rsid w:val="00787E67"/>
    <w:rsid w:val="007900BA"/>
    <w:rsid w:val="00790250"/>
    <w:rsid w:val="00790D2C"/>
    <w:rsid w:val="00791252"/>
    <w:rsid w:val="00791466"/>
    <w:rsid w:val="007914E4"/>
    <w:rsid w:val="00791B2B"/>
    <w:rsid w:val="0079225B"/>
    <w:rsid w:val="00792605"/>
    <w:rsid w:val="00792664"/>
    <w:rsid w:val="00792B81"/>
    <w:rsid w:val="00792BF2"/>
    <w:rsid w:val="0079373F"/>
    <w:rsid w:val="007937BB"/>
    <w:rsid w:val="00793893"/>
    <w:rsid w:val="00793AB7"/>
    <w:rsid w:val="00793D67"/>
    <w:rsid w:val="00793DEF"/>
    <w:rsid w:val="00794519"/>
    <w:rsid w:val="007947F1"/>
    <w:rsid w:val="007948F8"/>
    <w:rsid w:val="007949C2"/>
    <w:rsid w:val="00795038"/>
    <w:rsid w:val="007956E8"/>
    <w:rsid w:val="00795704"/>
    <w:rsid w:val="0079573F"/>
    <w:rsid w:val="0079586D"/>
    <w:rsid w:val="007958DD"/>
    <w:rsid w:val="00795BB1"/>
    <w:rsid w:val="007961C2"/>
    <w:rsid w:val="00796549"/>
    <w:rsid w:val="007969A1"/>
    <w:rsid w:val="00796B20"/>
    <w:rsid w:val="00796D9A"/>
    <w:rsid w:val="00796DB9"/>
    <w:rsid w:val="00796F63"/>
    <w:rsid w:val="007973C1"/>
    <w:rsid w:val="0079756E"/>
    <w:rsid w:val="00797F18"/>
    <w:rsid w:val="007A01EE"/>
    <w:rsid w:val="007A06CA"/>
    <w:rsid w:val="007A07C3"/>
    <w:rsid w:val="007A0DA4"/>
    <w:rsid w:val="007A11A5"/>
    <w:rsid w:val="007A1307"/>
    <w:rsid w:val="007A16AF"/>
    <w:rsid w:val="007A1BB0"/>
    <w:rsid w:val="007A22EF"/>
    <w:rsid w:val="007A291D"/>
    <w:rsid w:val="007A2BC7"/>
    <w:rsid w:val="007A2BF1"/>
    <w:rsid w:val="007A2D41"/>
    <w:rsid w:val="007A2E46"/>
    <w:rsid w:val="007A3194"/>
    <w:rsid w:val="007A32A6"/>
    <w:rsid w:val="007A38CD"/>
    <w:rsid w:val="007A3F14"/>
    <w:rsid w:val="007A4594"/>
    <w:rsid w:val="007A45DC"/>
    <w:rsid w:val="007A46B9"/>
    <w:rsid w:val="007A47AB"/>
    <w:rsid w:val="007A484E"/>
    <w:rsid w:val="007A4CDB"/>
    <w:rsid w:val="007A570E"/>
    <w:rsid w:val="007A5A09"/>
    <w:rsid w:val="007A62AD"/>
    <w:rsid w:val="007A692A"/>
    <w:rsid w:val="007A6B07"/>
    <w:rsid w:val="007A7385"/>
    <w:rsid w:val="007A772A"/>
    <w:rsid w:val="007A7A4E"/>
    <w:rsid w:val="007A7D38"/>
    <w:rsid w:val="007A7FC1"/>
    <w:rsid w:val="007B0612"/>
    <w:rsid w:val="007B0658"/>
    <w:rsid w:val="007B0745"/>
    <w:rsid w:val="007B0AA8"/>
    <w:rsid w:val="007B0F4E"/>
    <w:rsid w:val="007B13FE"/>
    <w:rsid w:val="007B16D4"/>
    <w:rsid w:val="007B1925"/>
    <w:rsid w:val="007B20FB"/>
    <w:rsid w:val="007B22E2"/>
    <w:rsid w:val="007B24BE"/>
    <w:rsid w:val="007B2531"/>
    <w:rsid w:val="007B309C"/>
    <w:rsid w:val="007B3107"/>
    <w:rsid w:val="007B350A"/>
    <w:rsid w:val="007B381A"/>
    <w:rsid w:val="007B4375"/>
    <w:rsid w:val="007B4DF6"/>
    <w:rsid w:val="007B4F63"/>
    <w:rsid w:val="007B57A9"/>
    <w:rsid w:val="007B5FA0"/>
    <w:rsid w:val="007B6268"/>
    <w:rsid w:val="007B6781"/>
    <w:rsid w:val="007B681A"/>
    <w:rsid w:val="007B6826"/>
    <w:rsid w:val="007B6A6E"/>
    <w:rsid w:val="007B7197"/>
    <w:rsid w:val="007B74AB"/>
    <w:rsid w:val="007B7517"/>
    <w:rsid w:val="007B790B"/>
    <w:rsid w:val="007C02C6"/>
    <w:rsid w:val="007C1165"/>
    <w:rsid w:val="007C1530"/>
    <w:rsid w:val="007C2577"/>
    <w:rsid w:val="007C2893"/>
    <w:rsid w:val="007C28E9"/>
    <w:rsid w:val="007C2BAA"/>
    <w:rsid w:val="007C2DD9"/>
    <w:rsid w:val="007C32DA"/>
    <w:rsid w:val="007C342D"/>
    <w:rsid w:val="007C35CD"/>
    <w:rsid w:val="007C38DF"/>
    <w:rsid w:val="007C40C5"/>
    <w:rsid w:val="007C4435"/>
    <w:rsid w:val="007C48E9"/>
    <w:rsid w:val="007C4D9C"/>
    <w:rsid w:val="007C4EE0"/>
    <w:rsid w:val="007C4FB5"/>
    <w:rsid w:val="007C5503"/>
    <w:rsid w:val="007C561F"/>
    <w:rsid w:val="007C567A"/>
    <w:rsid w:val="007C6515"/>
    <w:rsid w:val="007C6601"/>
    <w:rsid w:val="007C6A0B"/>
    <w:rsid w:val="007C6D73"/>
    <w:rsid w:val="007C6F3B"/>
    <w:rsid w:val="007C71C4"/>
    <w:rsid w:val="007C739E"/>
    <w:rsid w:val="007C7D49"/>
    <w:rsid w:val="007C7E1C"/>
    <w:rsid w:val="007D03AE"/>
    <w:rsid w:val="007D0649"/>
    <w:rsid w:val="007D0C8A"/>
    <w:rsid w:val="007D0F37"/>
    <w:rsid w:val="007D1AE4"/>
    <w:rsid w:val="007D2732"/>
    <w:rsid w:val="007D2B40"/>
    <w:rsid w:val="007D2F8E"/>
    <w:rsid w:val="007D30F5"/>
    <w:rsid w:val="007D329F"/>
    <w:rsid w:val="007D3723"/>
    <w:rsid w:val="007D3801"/>
    <w:rsid w:val="007D380C"/>
    <w:rsid w:val="007D3BB4"/>
    <w:rsid w:val="007D40E8"/>
    <w:rsid w:val="007D47D5"/>
    <w:rsid w:val="007D50DA"/>
    <w:rsid w:val="007D53BB"/>
    <w:rsid w:val="007D5555"/>
    <w:rsid w:val="007D5C1A"/>
    <w:rsid w:val="007D5CB8"/>
    <w:rsid w:val="007D5DA8"/>
    <w:rsid w:val="007D5F93"/>
    <w:rsid w:val="007D65F9"/>
    <w:rsid w:val="007D6658"/>
    <w:rsid w:val="007D69AF"/>
    <w:rsid w:val="007D7107"/>
    <w:rsid w:val="007D71DE"/>
    <w:rsid w:val="007D7847"/>
    <w:rsid w:val="007D7C87"/>
    <w:rsid w:val="007E024A"/>
    <w:rsid w:val="007E052D"/>
    <w:rsid w:val="007E0554"/>
    <w:rsid w:val="007E0931"/>
    <w:rsid w:val="007E1325"/>
    <w:rsid w:val="007E1374"/>
    <w:rsid w:val="007E13A2"/>
    <w:rsid w:val="007E14CE"/>
    <w:rsid w:val="007E1576"/>
    <w:rsid w:val="007E15B6"/>
    <w:rsid w:val="007E16C8"/>
    <w:rsid w:val="007E190E"/>
    <w:rsid w:val="007E1A9C"/>
    <w:rsid w:val="007E1DD7"/>
    <w:rsid w:val="007E1EE8"/>
    <w:rsid w:val="007E1F9E"/>
    <w:rsid w:val="007E21CA"/>
    <w:rsid w:val="007E28D8"/>
    <w:rsid w:val="007E2B88"/>
    <w:rsid w:val="007E2F81"/>
    <w:rsid w:val="007E3580"/>
    <w:rsid w:val="007E4860"/>
    <w:rsid w:val="007E4A78"/>
    <w:rsid w:val="007E4B95"/>
    <w:rsid w:val="007E56B5"/>
    <w:rsid w:val="007E5D2F"/>
    <w:rsid w:val="007E6238"/>
    <w:rsid w:val="007E67DF"/>
    <w:rsid w:val="007E7131"/>
    <w:rsid w:val="007E773E"/>
    <w:rsid w:val="007E7876"/>
    <w:rsid w:val="007E7F41"/>
    <w:rsid w:val="007F0430"/>
    <w:rsid w:val="007F04A2"/>
    <w:rsid w:val="007F192D"/>
    <w:rsid w:val="007F1C2A"/>
    <w:rsid w:val="007F1D28"/>
    <w:rsid w:val="007F1E2E"/>
    <w:rsid w:val="007F1EFD"/>
    <w:rsid w:val="007F2188"/>
    <w:rsid w:val="007F2B5F"/>
    <w:rsid w:val="007F2BCD"/>
    <w:rsid w:val="007F2F84"/>
    <w:rsid w:val="007F3198"/>
    <w:rsid w:val="007F3584"/>
    <w:rsid w:val="007F36C4"/>
    <w:rsid w:val="007F3C8B"/>
    <w:rsid w:val="007F4272"/>
    <w:rsid w:val="007F42F7"/>
    <w:rsid w:val="007F47BD"/>
    <w:rsid w:val="007F4EEA"/>
    <w:rsid w:val="007F4F9D"/>
    <w:rsid w:val="007F526B"/>
    <w:rsid w:val="007F5436"/>
    <w:rsid w:val="007F5846"/>
    <w:rsid w:val="007F5C0F"/>
    <w:rsid w:val="007F5D99"/>
    <w:rsid w:val="007F5E11"/>
    <w:rsid w:val="007F60A3"/>
    <w:rsid w:val="007F7309"/>
    <w:rsid w:val="007F7314"/>
    <w:rsid w:val="007F7A53"/>
    <w:rsid w:val="007F7FE0"/>
    <w:rsid w:val="00800149"/>
    <w:rsid w:val="0080029A"/>
    <w:rsid w:val="008008D9"/>
    <w:rsid w:val="00800BCA"/>
    <w:rsid w:val="008010F2"/>
    <w:rsid w:val="008012EF"/>
    <w:rsid w:val="00801A1C"/>
    <w:rsid w:val="00801D2C"/>
    <w:rsid w:val="00801F29"/>
    <w:rsid w:val="00802796"/>
    <w:rsid w:val="00802FC2"/>
    <w:rsid w:val="00803067"/>
    <w:rsid w:val="008030BA"/>
    <w:rsid w:val="0080347E"/>
    <w:rsid w:val="00803498"/>
    <w:rsid w:val="008034CF"/>
    <w:rsid w:val="00803805"/>
    <w:rsid w:val="008041F5"/>
    <w:rsid w:val="008042EB"/>
    <w:rsid w:val="00804341"/>
    <w:rsid w:val="00804D80"/>
    <w:rsid w:val="0080530B"/>
    <w:rsid w:val="0080550F"/>
    <w:rsid w:val="008058A1"/>
    <w:rsid w:val="008058DC"/>
    <w:rsid w:val="008058ED"/>
    <w:rsid w:val="00805BDF"/>
    <w:rsid w:val="00806135"/>
    <w:rsid w:val="00806B67"/>
    <w:rsid w:val="0081015F"/>
    <w:rsid w:val="0081019C"/>
    <w:rsid w:val="00810631"/>
    <w:rsid w:val="00810C9F"/>
    <w:rsid w:val="00810E7E"/>
    <w:rsid w:val="00810FF6"/>
    <w:rsid w:val="00811422"/>
    <w:rsid w:val="0081195C"/>
    <w:rsid w:val="00811B4C"/>
    <w:rsid w:val="00811D1F"/>
    <w:rsid w:val="00812BE0"/>
    <w:rsid w:val="00813513"/>
    <w:rsid w:val="00813577"/>
    <w:rsid w:val="0081398C"/>
    <w:rsid w:val="00813C43"/>
    <w:rsid w:val="00813DCF"/>
    <w:rsid w:val="00813F7D"/>
    <w:rsid w:val="0081409F"/>
    <w:rsid w:val="00814175"/>
    <w:rsid w:val="008142BC"/>
    <w:rsid w:val="008147F7"/>
    <w:rsid w:val="00814B47"/>
    <w:rsid w:val="00814B74"/>
    <w:rsid w:val="00814BD6"/>
    <w:rsid w:val="00814D5E"/>
    <w:rsid w:val="00814FCE"/>
    <w:rsid w:val="008151DE"/>
    <w:rsid w:val="008155F5"/>
    <w:rsid w:val="00816242"/>
    <w:rsid w:val="008162D1"/>
    <w:rsid w:val="008163FD"/>
    <w:rsid w:val="00816541"/>
    <w:rsid w:val="008165C1"/>
    <w:rsid w:val="008167E0"/>
    <w:rsid w:val="008168A3"/>
    <w:rsid w:val="0081699A"/>
    <w:rsid w:val="00816AEE"/>
    <w:rsid w:val="008172ED"/>
    <w:rsid w:val="0081748C"/>
    <w:rsid w:val="00817807"/>
    <w:rsid w:val="00820772"/>
    <w:rsid w:val="00820E2B"/>
    <w:rsid w:val="00820F0F"/>
    <w:rsid w:val="00821304"/>
    <w:rsid w:val="0082174A"/>
    <w:rsid w:val="0082184B"/>
    <w:rsid w:val="00821953"/>
    <w:rsid w:val="00821974"/>
    <w:rsid w:val="00821C98"/>
    <w:rsid w:val="0082203B"/>
    <w:rsid w:val="00822626"/>
    <w:rsid w:val="00822D2B"/>
    <w:rsid w:val="00822D3D"/>
    <w:rsid w:val="0082318E"/>
    <w:rsid w:val="0082336B"/>
    <w:rsid w:val="0082398F"/>
    <w:rsid w:val="00823A09"/>
    <w:rsid w:val="00823EEC"/>
    <w:rsid w:val="00823F4A"/>
    <w:rsid w:val="00823FCB"/>
    <w:rsid w:val="00824CD2"/>
    <w:rsid w:val="00824F48"/>
    <w:rsid w:val="00824F66"/>
    <w:rsid w:val="0082552E"/>
    <w:rsid w:val="00825E15"/>
    <w:rsid w:val="00826122"/>
    <w:rsid w:val="008264B4"/>
    <w:rsid w:val="008265C0"/>
    <w:rsid w:val="00826AAD"/>
    <w:rsid w:val="00827568"/>
    <w:rsid w:val="0082779C"/>
    <w:rsid w:val="00827ACC"/>
    <w:rsid w:val="008302B6"/>
    <w:rsid w:val="00830A3B"/>
    <w:rsid w:val="00830C24"/>
    <w:rsid w:val="00831280"/>
    <w:rsid w:val="00831589"/>
    <w:rsid w:val="00832A56"/>
    <w:rsid w:val="00833080"/>
    <w:rsid w:val="00833156"/>
    <w:rsid w:val="0083351E"/>
    <w:rsid w:val="008335E7"/>
    <w:rsid w:val="0083383C"/>
    <w:rsid w:val="008338FE"/>
    <w:rsid w:val="00833919"/>
    <w:rsid w:val="00833EDD"/>
    <w:rsid w:val="00833FB4"/>
    <w:rsid w:val="008344AB"/>
    <w:rsid w:val="00834533"/>
    <w:rsid w:val="00834676"/>
    <w:rsid w:val="00834A1C"/>
    <w:rsid w:val="00834F5B"/>
    <w:rsid w:val="008359B2"/>
    <w:rsid w:val="00835A9D"/>
    <w:rsid w:val="00835C32"/>
    <w:rsid w:val="008363E7"/>
    <w:rsid w:val="008370D0"/>
    <w:rsid w:val="0083724A"/>
    <w:rsid w:val="008372BE"/>
    <w:rsid w:val="00837797"/>
    <w:rsid w:val="00837D7A"/>
    <w:rsid w:val="00837E4C"/>
    <w:rsid w:val="00837EBD"/>
    <w:rsid w:val="00837F9E"/>
    <w:rsid w:val="00840CA9"/>
    <w:rsid w:val="00841411"/>
    <w:rsid w:val="0084150D"/>
    <w:rsid w:val="0084163B"/>
    <w:rsid w:val="0084264C"/>
    <w:rsid w:val="00842C41"/>
    <w:rsid w:val="00842CAA"/>
    <w:rsid w:val="00843D5E"/>
    <w:rsid w:val="008448E7"/>
    <w:rsid w:val="00844A35"/>
    <w:rsid w:val="00844D63"/>
    <w:rsid w:val="00844FA9"/>
    <w:rsid w:val="0084515E"/>
    <w:rsid w:val="0084596C"/>
    <w:rsid w:val="00845CA2"/>
    <w:rsid w:val="00845DE4"/>
    <w:rsid w:val="008461DF"/>
    <w:rsid w:val="00846477"/>
    <w:rsid w:val="00846A46"/>
    <w:rsid w:val="00846D2D"/>
    <w:rsid w:val="00846D40"/>
    <w:rsid w:val="0084749C"/>
    <w:rsid w:val="008475E6"/>
    <w:rsid w:val="008479B1"/>
    <w:rsid w:val="0085093D"/>
    <w:rsid w:val="008509E9"/>
    <w:rsid w:val="00850A16"/>
    <w:rsid w:val="00850DA1"/>
    <w:rsid w:val="00851C74"/>
    <w:rsid w:val="008527D3"/>
    <w:rsid w:val="00852E49"/>
    <w:rsid w:val="0085328E"/>
    <w:rsid w:val="00853482"/>
    <w:rsid w:val="00853897"/>
    <w:rsid w:val="00853E69"/>
    <w:rsid w:val="0085499B"/>
    <w:rsid w:val="00854B1E"/>
    <w:rsid w:val="008550E4"/>
    <w:rsid w:val="00855646"/>
    <w:rsid w:val="00855903"/>
    <w:rsid w:val="00856423"/>
    <w:rsid w:val="00856484"/>
    <w:rsid w:val="008564E1"/>
    <w:rsid w:val="008568CD"/>
    <w:rsid w:val="00856B04"/>
    <w:rsid w:val="0085751B"/>
    <w:rsid w:val="00857D10"/>
    <w:rsid w:val="00857D61"/>
    <w:rsid w:val="008603BA"/>
    <w:rsid w:val="008606C6"/>
    <w:rsid w:val="0086091C"/>
    <w:rsid w:val="00860AAF"/>
    <w:rsid w:val="008617E8"/>
    <w:rsid w:val="008627F3"/>
    <w:rsid w:val="00862B38"/>
    <w:rsid w:val="008638C6"/>
    <w:rsid w:val="00863ADA"/>
    <w:rsid w:val="00863DF6"/>
    <w:rsid w:val="00864925"/>
    <w:rsid w:val="00864C28"/>
    <w:rsid w:val="00865762"/>
    <w:rsid w:val="00865A5B"/>
    <w:rsid w:val="00865ACB"/>
    <w:rsid w:val="00865C04"/>
    <w:rsid w:val="00865C34"/>
    <w:rsid w:val="008662DC"/>
    <w:rsid w:val="0086696E"/>
    <w:rsid w:val="00866A78"/>
    <w:rsid w:val="00867978"/>
    <w:rsid w:val="00867BC9"/>
    <w:rsid w:val="00867C48"/>
    <w:rsid w:val="00867D33"/>
    <w:rsid w:val="00867D3A"/>
    <w:rsid w:val="00870B6C"/>
    <w:rsid w:val="00870C17"/>
    <w:rsid w:val="00870CCB"/>
    <w:rsid w:val="00871167"/>
    <w:rsid w:val="00871180"/>
    <w:rsid w:val="008713E8"/>
    <w:rsid w:val="00871429"/>
    <w:rsid w:val="00871441"/>
    <w:rsid w:val="00871F73"/>
    <w:rsid w:val="00873B43"/>
    <w:rsid w:val="00873FDA"/>
    <w:rsid w:val="008751B8"/>
    <w:rsid w:val="008754C2"/>
    <w:rsid w:val="0087566F"/>
    <w:rsid w:val="008759C4"/>
    <w:rsid w:val="008763E8"/>
    <w:rsid w:val="0087645D"/>
    <w:rsid w:val="00876D20"/>
    <w:rsid w:val="0087704C"/>
    <w:rsid w:val="00877727"/>
    <w:rsid w:val="00877C56"/>
    <w:rsid w:val="00877F23"/>
    <w:rsid w:val="00880253"/>
    <w:rsid w:val="00880629"/>
    <w:rsid w:val="00880AFC"/>
    <w:rsid w:val="0088104D"/>
    <w:rsid w:val="0088132A"/>
    <w:rsid w:val="0088177F"/>
    <w:rsid w:val="008817F6"/>
    <w:rsid w:val="00881EE8"/>
    <w:rsid w:val="0088225C"/>
    <w:rsid w:val="00882461"/>
    <w:rsid w:val="0088374A"/>
    <w:rsid w:val="00883992"/>
    <w:rsid w:val="008846B3"/>
    <w:rsid w:val="00884D1E"/>
    <w:rsid w:val="00884E08"/>
    <w:rsid w:val="008851AE"/>
    <w:rsid w:val="00885A19"/>
    <w:rsid w:val="0088616B"/>
    <w:rsid w:val="008866FF"/>
    <w:rsid w:val="00886BA7"/>
    <w:rsid w:val="00886DC1"/>
    <w:rsid w:val="00886DC5"/>
    <w:rsid w:val="00887015"/>
    <w:rsid w:val="008902A9"/>
    <w:rsid w:val="008907DD"/>
    <w:rsid w:val="00890AE1"/>
    <w:rsid w:val="00890E9B"/>
    <w:rsid w:val="00890EFE"/>
    <w:rsid w:val="008911A4"/>
    <w:rsid w:val="00891703"/>
    <w:rsid w:val="00891B5F"/>
    <w:rsid w:val="00891E8B"/>
    <w:rsid w:val="00891FCA"/>
    <w:rsid w:val="00892238"/>
    <w:rsid w:val="00892B3B"/>
    <w:rsid w:val="00893122"/>
    <w:rsid w:val="00893E74"/>
    <w:rsid w:val="00894BD7"/>
    <w:rsid w:val="00894D54"/>
    <w:rsid w:val="00894E7A"/>
    <w:rsid w:val="00894F47"/>
    <w:rsid w:val="00896AD4"/>
    <w:rsid w:val="00896CAE"/>
    <w:rsid w:val="00896EB7"/>
    <w:rsid w:val="0089763D"/>
    <w:rsid w:val="008976F1"/>
    <w:rsid w:val="00897A83"/>
    <w:rsid w:val="00897C0D"/>
    <w:rsid w:val="00897E05"/>
    <w:rsid w:val="008A0875"/>
    <w:rsid w:val="008A0977"/>
    <w:rsid w:val="008A1529"/>
    <w:rsid w:val="008A15FF"/>
    <w:rsid w:val="008A165D"/>
    <w:rsid w:val="008A17A0"/>
    <w:rsid w:val="008A1FA8"/>
    <w:rsid w:val="008A2796"/>
    <w:rsid w:val="008A2BB9"/>
    <w:rsid w:val="008A2C2A"/>
    <w:rsid w:val="008A2D48"/>
    <w:rsid w:val="008A2FA7"/>
    <w:rsid w:val="008A3161"/>
    <w:rsid w:val="008A33C6"/>
    <w:rsid w:val="008A34E7"/>
    <w:rsid w:val="008A4A8C"/>
    <w:rsid w:val="008A4BA1"/>
    <w:rsid w:val="008A4F56"/>
    <w:rsid w:val="008A504B"/>
    <w:rsid w:val="008A532A"/>
    <w:rsid w:val="008A5C89"/>
    <w:rsid w:val="008A63A9"/>
    <w:rsid w:val="008A67DC"/>
    <w:rsid w:val="008A6889"/>
    <w:rsid w:val="008A7189"/>
    <w:rsid w:val="008A76CC"/>
    <w:rsid w:val="008A77BA"/>
    <w:rsid w:val="008A7871"/>
    <w:rsid w:val="008B02A1"/>
    <w:rsid w:val="008B02EF"/>
    <w:rsid w:val="008B0A53"/>
    <w:rsid w:val="008B155D"/>
    <w:rsid w:val="008B15A0"/>
    <w:rsid w:val="008B18C7"/>
    <w:rsid w:val="008B1E33"/>
    <w:rsid w:val="008B22D6"/>
    <w:rsid w:val="008B276C"/>
    <w:rsid w:val="008B27E2"/>
    <w:rsid w:val="008B2F77"/>
    <w:rsid w:val="008B2F90"/>
    <w:rsid w:val="008B3DD3"/>
    <w:rsid w:val="008B411E"/>
    <w:rsid w:val="008B45FE"/>
    <w:rsid w:val="008B4A1E"/>
    <w:rsid w:val="008B4D82"/>
    <w:rsid w:val="008B4ECB"/>
    <w:rsid w:val="008B4F06"/>
    <w:rsid w:val="008B591D"/>
    <w:rsid w:val="008B5A13"/>
    <w:rsid w:val="008B617D"/>
    <w:rsid w:val="008B61CB"/>
    <w:rsid w:val="008B634A"/>
    <w:rsid w:val="008B64A2"/>
    <w:rsid w:val="008B70C5"/>
    <w:rsid w:val="008B7690"/>
    <w:rsid w:val="008B7B62"/>
    <w:rsid w:val="008C0504"/>
    <w:rsid w:val="008C0520"/>
    <w:rsid w:val="008C06FA"/>
    <w:rsid w:val="008C084E"/>
    <w:rsid w:val="008C1976"/>
    <w:rsid w:val="008C2D17"/>
    <w:rsid w:val="008C2EE4"/>
    <w:rsid w:val="008C2FB9"/>
    <w:rsid w:val="008C31FE"/>
    <w:rsid w:val="008C32E8"/>
    <w:rsid w:val="008C395D"/>
    <w:rsid w:val="008C3A53"/>
    <w:rsid w:val="008C3DC3"/>
    <w:rsid w:val="008C4708"/>
    <w:rsid w:val="008C49BA"/>
    <w:rsid w:val="008C5755"/>
    <w:rsid w:val="008C5860"/>
    <w:rsid w:val="008C5C56"/>
    <w:rsid w:val="008C6184"/>
    <w:rsid w:val="008C6195"/>
    <w:rsid w:val="008C6213"/>
    <w:rsid w:val="008C6935"/>
    <w:rsid w:val="008C6D01"/>
    <w:rsid w:val="008C6FB1"/>
    <w:rsid w:val="008C70DE"/>
    <w:rsid w:val="008C7273"/>
    <w:rsid w:val="008C75B8"/>
    <w:rsid w:val="008C75B9"/>
    <w:rsid w:val="008C788D"/>
    <w:rsid w:val="008C7938"/>
    <w:rsid w:val="008C7975"/>
    <w:rsid w:val="008C7AF2"/>
    <w:rsid w:val="008C7E63"/>
    <w:rsid w:val="008C7F6B"/>
    <w:rsid w:val="008D08E7"/>
    <w:rsid w:val="008D0CDB"/>
    <w:rsid w:val="008D0ECA"/>
    <w:rsid w:val="008D0F02"/>
    <w:rsid w:val="008D1552"/>
    <w:rsid w:val="008D2174"/>
    <w:rsid w:val="008D265B"/>
    <w:rsid w:val="008D2CC9"/>
    <w:rsid w:val="008D2E2A"/>
    <w:rsid w:val="008D3244"/>
    <w:rsid w:val="008D330D"/>
    <w:rsid w:val="008D3399"/>
    <w:rsid w:val="008D345F"/>
    <w:rsid w:val="008D3A3B"/>
    <w:rsid w:val="008D3F7B"/>
    <w:rsid w:val="008D47A4"/>
    <w:rsid w:val="008D49DC"/>
    <w:rsid w:val="008D4AC4"/>
    <w:rsid w:val="008D5492"/>
    <w:rsid w:val="008D5767"/>
    <w:rsid w:val="008D57D0"/>
    <w:rsid w:val="008D5BF0"/>
    <w:rsid w:val="008D5C76"/>
    <w:rsid w:val="008D6339"/>
    <w:rsid w:val="008D63F3"/>
    <w:rsid w:val="008D6687"/>
    <w:rsid w:val="008D676C"/>
    <w:rsid w:val="008D68F1"/>
    <w:rsid w:val="008D6A4C"/>
    <w:rsid w:val="008D6BC9"/>
    <w:rsid w:val="008D6BF6"/>
    <w:rsid w:val="008D755B"/>
    <w:rsid w:val="008D7629"/>
    <w:rsid w:val="008D78FA"/>
    <w:rsid w:val="008D7E37"/>
    <w:rsid w:val="008E04D5"/>
    <w:rsid w:val="008E131A"/>
    <w:rsid w:val="008E1404"/>
    <w:rsid w:val="008E1BD3"/>
    <w:rsid w:val="008E2203"/>
    <w:rsid w:val="008E2B59"/>
    <w:rsid w:val="008E2D92"/>
    <w:rsid w:val="008E327F"/>
    <w:rsid w:val="008E3AC3"/>
    <w:rsid w:val="008E416A"/>
    <w:rsid w:val="008E41F4"/>
    <w:rsid w:val="008E50A1"/>
    <w:rsid w:val="008E54A7"/>
    <w:rsid w:val="008E5875"/>
    <w:rsid w:val="008E5F3C"/>
    <w:rsid w:val="008E607C"/>
    <w:rsid w:val="008E63A3"/>
    <w:rsid w:val="008E64BB"/>
    <w:rsid w:val="008E66FA"/>
    <w:rsid w:val="008E671C"/>
    <w:rsid w:val="008E683C"/>
    <w:rsid w:val="008E6A57"/>
    <w:rsid w:val="008E7B42"/>
    <w:rsid w:val="008E7CD1"/>
    <w:rsid w:val="008E7CFE"/>
    <w:rsid w:val="008F0559"/>
    <w:rsid w:val="008F05AF"/>
    <w:rsid w:val="008F065B"/>
    <w:rsid w:val="008F0E74"/>
    <w:rsid w:val="008F1FBA"/>
    <w:rsid w:val="008F2535"/>
    <w:rsid w:val="008F28D2"/>
    <w:rsid w:val="008F31A2"/>
    <w:rsid w:val="008F31BF"/>
    <w:rsid w:val="008F3566"/>
    <w:rsid w:val="008F38CA"/>
    <w:rsid w:val="008F3B72"/>
    <w:rsid w:val="008F4A5D"/>
    <w:rsid w:val="008F4FF3"/>
    <w:rsid w:val="008F554D"/>
    <w:rsid w:val="008F5832"/>
    <w:rsid w:val="008F5968"/>
    <w:rsid w:val="008F66AD"/>
    <w:rsid w:val="008F6903"/>
    <w:rsid w:val="008F6D23"/>
    <w:rsid w:val="008F7154"/>
    <w:rsid w:val="008F7B88"/>
    <w:rsid w:val="008F7D4A"/>
    <w:rsid w:val="008F7F5B"/>
    <w:rsid w:val="00900369"/>
    <w:rsid w:val="00900C5E"/>
    <w:rsid w:val="00900ED0"/>
    <w:rsid w:val="009016C4"/>
    <w:rsid w:val="009019E1"/>
    <w:rsid w:val="00901B14"/>
    <w:rsid w:val="00902391"/>
    <w:rsid w:val="00902698"/>
    <w:rsid w:val="0090297E"/>
    <w:rsid w:val="00902F54"/>
    <w:rsid w:val="009034B0"/>
    <w:rsid w:val="00903834"/>
    <w:rsid w:val="00903AB6"/>
    <w:rsid w:val="009047C1"/>
    <w:rsid w:val="0090567D"/>
    <w:rsid w:val="00905859"/>
    <w:rsid w:val="009058B2"/>
    <w:rsid w:val="00906583"/>
    <w:rsid w:val="00906836"/>
    <w:rsid w:val="00906BF5"/>
    <w:rsid w:val="009074B1"/>
    <w:rsid w:val="00907907"/>
    <w:rsid w:val="009103B5"/>
    <w:rsid w:val="009106B3"/>
    <w:rsid w:val="00911370"/>
    <w:rsid w:val="00911501"/>
    <w:rsid w:val="00911581"/>
    <w:rsid w:val="00911807"/>
    <w:rsid w:val="009126D7"/>
    <w:rsid w:val="00912DDF"/>
    <w:rsid w:val="00912EC8"/>
    <w:rsid w:val="00913326"/>
    <w:rsid w:val="009135F0"/>
    <w:rsid w:val="00913622"/>
    <w:rsid w:val="00914265"/>
    <w:rsid w:val="00914300"/>
    <w:rsid w:val="009144F1"/>
    <w:rsid w:val="0091464E"/>
    <w:rsid w:val="0091526C"/>
    <w:rsid w:val="00915365"/>
    <w:rsid w:val="00915382"/>
    <w:rsid w:val="00916010"/>
    <w:rsid w:val="009164F8"/>
    <w:rsid w:val="0091659D"/>
    <w:rsid w:val="00916934"/>
    <w:rsid w:val="00916FC6"/>
    <w:rsid w:val="009171C3"/>
    <w:rsid w:val="0091783B"/>
    <w:rsid w:val="00917848"/>
    <w:rsid w:val="00920131"/>
    <w:rsid w:val="00920159"/>
    <w:rsid w:val="00920181"/>
    <w:rsid w:val="0092050A"/>
    <w:rsid w:val="00920674"/>
    <w:rsid w:val="00920708"/>
    <w:rsid w:val="00920A0F"/>
    <w:rsid w:val="00920FBF"/>
    <w:rsid w:val="009210AA"/>
    <w:rsid w:val="00921444"/>
    <w:rsid w:val="0092156C"/>
    <w:rsid w:val="0092163A"/>
    <w:rsid w:val="00921A3D"/>
    <w:rsid w:val="009224B5"/>
    <w:rsid w:val="00922545"/>
    <w:rsid w:val="00922974"/>
    <w:rsid w:val="00922C74"/>
    <w:rsid w:val="00922ED7"/>
    <w:rsid w:val="00922FC7"/>
    <w:rsid w:val="00923245"/>
    <w:rsid w:val="009234CD"/>
    <w:rsid w:val="009236F4"/>
    <w:rsid w:val="00924580"/>
    <w:rsid w:val="00924BCD"/>
    <w:rsid w:val="00924BD5"/>
    <w:rsid w:val="00925125"/>
    <w:rsid w:val="0092586F"/>
    <w:rsid w:val="00925C1F"/>
    <w:rsid w:val="00925FCC"/>
    <w:rsid w:val="00926020"/>
    <w:rsid w:val="009263D9"/>
    <w:rsid w:val="0092650F"/>
    <w:rsid w:val="00926B34"/>
    <w:rsid w:val="00927192"/>
    <w:rsid w:val="00927675"/>
    <w:rsid w:val="00927F91"/>
    <w:rsid w:val="00927FFA"/>
    <w:rsid w:val="009304BD"/>
    <w:rsid w:val="00930C9A"/>
    <w:rsid w:val="00930D45"/>
    <w:rsid w:val="0093188B"/>
    <w:rsid w:val="00931B36"/>
    <w:rsid w:val="00931E2C"/>
    <w:rsid w:val="00932120"/>
    <w:rsid w:val="009321AB"/>
    <w:rsid w:val="009323AE"/>
    <w:rsid w:val="009325D3"/>
    <w:rsid w:val="00932642"/>
    <w:rsid w:val="00932960"/>
    <w:rsid w:val="00932D18"/>
    <w:rsid w:val="0093332F"/>
    <w:rsid w:val="00933E17"/>
    <w:rsid w:val="00934A7E"/>
    <w:rsid w:val="00934AFC"/>
    <w:rsid w:val="0093562F"/>
    <w:rsid w:val="009357CE"/>
    <w:rsid w:val="009358B7"/>
    <w:rsid w:val="00935BF3"/>
    <w:rsid w:val="00935C62"/>
    <w:rsid w:val="00935E93"/>
    <w:rsid w:val="0093679D"/>
    <w:rsid w:val="00936993"/>
    <w:rsid w:val="009371AB"/>
    <w:rsid w:val="00937568"/>
    <w:rsid w:val="0093757F"/>
    <w:rsid w:val="0093787F"/>
    <w:rsid w:val="00937A4D"/>
    <w:rsid w:val="009403D2"/>
    <w:rsid w:val="00940650"/>
    <w:rsid w:val="00940847"/>
    <w:rsid w:val="009409F4"/>
    <w:rsid w:val="00940D75"/>
    <w:rsid w:val="00941580"/>
    <w:rsid w:val="009418CE"/>
    <w:rsid w:val="00941A2A"/>
    <w:rsid w:val="00941D3C"/>
    <w:rsid w:val="00941E09"/>
    <w:rsid w:val="00943785"/>
    <w:rsid w:val="00943AFB"/>
    <w:rsid w:val="0094408C"/>
    <w:rsid w:val="009440D8"/>
    <w:rsid w:val="00944734"/>
    <w:rsid w:val="009447C2"/>
    <w:rsid w:val="00944BAB"/>
    <w:rsid w:val="00944E5B"/>
    <w:rsid w:val="00945387"/>
    <w:rsid w:val="00945509"/>
    <w:rsid w:val="00945FB5"/>
    <w:rsid w:val="00946180"/>
    <w:rsid w:val="00946207"/>
    <w:rsid w:val="00946CA0"/>
    <w:rsid w:val="009471C3"/>
    <w:rsid w:val="00950B25"/>
    <w:rsid w:val="00951146"/>
    <w:rsid w:val="0095141B"/>
    <w:rsid w:val="009515D5"/>
    <w:rsid w:val="00951AE2"/>
    <w:rsid w:val="009522C7"/>
    <w:rsid w:val="00952502"/>
    <w:rsid w:val="0095385E"/>
    <w:rsid w:val="0095393A"/>
    <w:rsid w:val="009539A7"/>
    <w:rsid w:val="00953F8C"/>
    <w:rsid w:val="00954301"/>
    <w:rsid w:val="00954A8B"/>
    <w:rsid w:val="00955299"/>
    <w:rsid w:val="00955474"/>
    <w:rsid w:val="009559EC"/>
    <w:rsid w:val="00955C43"/>
    <w:rsid w:val="00955FD7"/>
    <w:rsid w:val="00956096"/>
    <w:rsid w:val="00956307"/>
    <w:rsid w:val="00956461"/>
    <w:rsid w:val="00956599"/>
    <w:rsid w:val="009568D5"/>
    <w:rsid w:val="009574A3"/>
    <w:rsid w:val="00957667"/>
    <w:rsid w:val="00960305"/>
    <w:rsid w:val="009603BD"/>
    <w:rsid w:val="00960CA0"/>
    <w:rsid w:val="00960E7A"/>
    <w:rsid w:val="009612B7"/>
    <w:rsid w:val="00961334"/>
    <w:rsid w:val="00961417"/>
    <w:rsid w:val="00961858"/>
    <w:rsid w:val="00961933"/>
    <w:rsid w:val="0096226F"/>
    <w:rsid w:val="009623F7"/>
    <w:rsid w:val="00963DBB"/>
    <w:rsid w:val="00963F2A"/>
    <w:rsid w:val="00963F54"/>
    <w:rsid w:val="009641FC"/>
    <w:rsid w:val="00964501"/>
    <w:rsid w:val="009645C7"/>
    <w:rsid w:val="00964961"/>
    <w:rsid w:val="009657C6"/>
    <w:rsid w:val="00965BCC"/>
    <w:rsid w:val="00965C2A"/>
    <w:rsid w:val="00965CFD"/>
    <w:rsid w:val="0096617B"/>
    <w:rsid w:val="00966181"/>
    <w:rsid w:val="00966B12"/>
    <w:rsid w:val="00967709"/>
    <w:rsid w:val="0096796A"/>
    <w:rsid w:val="00967998"/>
    <w:rsid w:val="00967A97"/>
    <w:rsid w:val="00967CFF"/>
    <w:rsid w:val="00967DF1"/>
    <w:rsid w:val="0096B106"/>
    <w:rsid w:val="00970086"/>
    <w:rsid w:val="00970347"/>
    <w:rsid w:val="0097051B"/>
    <w:rsid w:val="009706A7"/>
    <w:rsid w:val="00970C1F"/>
    <w:rsid w:val="00970DA5"/>
    <w:rsid w:val="00970EDE"/>
    <w:rsid w:val="009710B9"/>
    <w:rsid w:val="0097134C"/>
    <w:rsid w:val="009716EC"/>
    <w:rsid w:val="009718D4"/>
    <w:rsid w:val="00971B14"/>
    <w:rsid w:val="00971B39"/>
    <w:rsid w:val="00971D16"/>
    <w:rsid w:val="00972CD2"/>
    <w:rsid w:val="00973104"/>
    <w:rsid w:val="0097317B"/>
    <w:rsid w:val="009736FD"/>
    <w:rsid w:val="00973A6F"/>
    <w:rsid w:val="00973C1D"/>
    <w:rsid w:val="00974101"/>
    <w:rsid w:val="0097414F"/>
    <w:rsid w:val="0097463C"/>
    <w:rsid w:val="00974AD6"/>
    <w:rsid w:val="00974B26"/>
    <w:rsid w:val="00974C15"/>
    <w:rsid w:val="009752C9"/>
    <w:rsid w:val="00975326"/>
    <w:rsid w:val="009755F8"/>
    <w:rsid w:val="009760EE"/>
    <w:rsid w:val="009762A8"/>
    <w:rsid w:val="00976664"/>
    <w:rsid w:val="00976AEA"/>
    <w:rsid w:val="00976B17"/>
    <w:rsid w:val="00977039"/>
    <w:rsid w:val="009770A1"/>
    <w:rsid w:val="00977304"/>
    <w:rsid w:val="009775F5"/>
    <w:rsid w:val="00977750"/>
    <w:rsid w:val="009779A7"/>
    <w:rsid w:val="00977A5D"/>
    <w:rsid w:val="009800E9"/>
    <w:rsid w:val="009801AF"/>
    <w:rsid w:val="00980B76"/>
    <w:rsid w:val="00980BAF"/>
    <w:rsid w:val="009814A2"/>
    <w:rsid w:val="00981758"/>
    <w:rsid w:val="00981B9E"/>
    <w:rsid w:val="00981BA7"/>
    <w:rsid w:val="00981D34"/>
    <w:rsid w:val="0098261D"/>
    <w:rsid w:val="0098263B"/>
    <w:rsid w:val="00982856"/>
    <w:rsid w:val="009831E5"/>
    <w:rsid w:val="009833B9"/>
    <w:rsid w:val="00983C94"/>
    <w:rsid w:val="009842B6"/>
    <w:rsid w:val="00984597"/>
    <w:rsid w:val="0098487C"/>
    <w:rsid w:val="00985D5D"/>
    <w:rsid w:val="00985D73"/>
    <w:rsid w:val="00985F35"/>
    <w:rsid w:val="00985F56"/>
    <w:rsid w:val="00985FA9"/>
    <w:rsid w:val="00985FDE"/>
    <w:rsid w:val="0098602C"/>
    <w:rsid w:val="009864F5"/>
    <w:rsid w:val="00986556"/>
    <w:rsid w:val="00986724"/>
    <w:rsid w:val="00986925"/>
    <w:rsid w:val="00986CEE"/>
    <w:rsid w:val="00986F60"/>
    <w:rsid w:val="009873BF"/>
    <w:rsid w:val="00987850"/>
    <w:rsid w:val="009878CE"/>
    <w:rsid w:val="00990290"/>
    <w:rsid w:val="0099068D"/>
    <w:rsid w:val="009907F7"/>
    <w:rsid w:val="0099081D"/>
    <w:rsid w:val="00990EC7"/>
    <w:rsid w:val="0099140A"/>
    <w:rsid w:val="009918F5"/>
    <w:rsid w:val="00991B27"/>
    <w:rsid w:val="00991CC8"/>
    <w:rsid w:val="00991E33"/>
    <w:rsid w:val="00992205"/>
    <w:rsid w:val="00992AA4"/>
    <w:rsid w:val="00993341"/>
    <w:rsid w:val="009942F5"/>
    <w:rsid w:val="00994717"/>
    <w:rsid w:val="00994932"/>
    <w:rsid w:val="00994CBF"/>
    <w:rsid w:val="009956AA"/>
    <w:rsid w:val="009958E6"/>
    <w:rsid w:val="00995A42"/>
    <w:rsid w:val="00995DDC"/>
    <w:rsid w:val="009962D5"/>
    <w:rsid w:val="009965A3"/>
    <w:rsid w:val="00996C43"/>
    <w:rsid w:val="00996C4D"/>
    <w:rsid w:val="00996F70"/>
    <w:rsid w:val="00997063"/>
    <w:rsid w:val="0099728C"/>
    <w:rsid w:val="00997830"/>
    <w:rsid w:val="00997C17"/>
    <w:rsid w:val="00997F0C"/>
    <w:rsid w:val="00997F7A"/>
    <w:rsid w:val="009A0079"/>
    <w:rsid w:val="009A01C4"/>
    <w:rsid w:val="009A08C2"/>
    <w:rsid w:val="009A0B05"/>
    <w:rsid w:val="009A1015"/>
    <w:rsid w:val="009A1132"/>
    <w:rsid w:val="009A14FF"/>
    <w:rsid w:val="009A1EA9"/>
    <w:rsid w:val="009A26B5"/>
    <w:rsid w:val="009A2753"/>
    <w:rsid w:val="009A2E5F"/>
    <w:rsid w:val="009A32BB"/>
    <w:rsid w:val="009A33CF"/>
    <w:rsid w:val="009A36A7"/>
    <w:rsid w:val="009A372E"/>
    <w:rsid w:val="009A3B07"/>
    <w:rsid w:val="009A4049"/>
    <w:rsid w:val="009A45D0"/>
    <w:rsid w:val="009A48B1"/>
    <w:rsid w:val="009A4A85"/>
    <w:rsid w:val="009A4A92"/>
    <w:rsid w:val="009A528E"/>
    <w:rsid w:val="009A5B36"/>
    <w:rsid w:val="009A636A"/>
    <w:rsid w:val="009A657F"/>
    <w:rsid w:val="009A665C"/>
    <w:rsid w:val="009A6C3D"/>
    <w:rsid w:val="009A6F7D"/>
    <w:rsid w:val="009A74D0"/>
    <w:rsid w:val="009A768A"/>
    <w:rsid w:val="009A7A68"/>
    <w:rsid w:val="009A7CB0"/>
    <w:rsid w:val="009B084C"/>
    <w:rsid w:val="009B09C4"/>
    <w:rsid w:val="009B0E16"/>
    <w:rsid w:val="009B0F6F"/>
    <w:rsid w:val="009B1545"/>
    <w:rsid w:val="009B17C8"/>
    <w:rsid w:val="009B17D1"/>
    <w:rsid w:val="009B2185"/>
    <w:rsid w:val="009B2977"/>
    <w:rsid w:val="009B347B"/>
    <w:rsid w:val="009B3637"/>
    <w:rsid w:val="009B37CD"/>
    <w:rsid w:val="009B38E5"/>
    <w:rsid w:val="009B432B"/>
    <w:rsid w:val="009B435C"/>
    <w:rsid w:val="009B4664"/>
    <w:rsid w:val="009B4C0D"/>
    <w:rsid w:val="009B54DF"/>
    <w:rsid w:val="009B5880"/>
    <w:rsid w:val="009B6725"/>
    <w:rsid w:val="009B6843"/>
    <w:rsid w:val="009B6A28"/>
    <w:rsid w:val="009B7957"/>
    <w:rsid w:val="009B7AFE"/>
    <w:rsid w:val="009B7B18"/>
    <w:rsid w:val="009B7DE6"/>
    <w:rsid w:val="009C032F"/>
    <w:rsid w:val="009C05AB"/>
    <w:rsid w:val="009C05DE"/>
    <w:rsid w:val="009C0888"/>
    <w:rsid w:val="009C091D"/>
    <w:rsid w:val="009C099A"/>
    <w:rsid w:val="009C0B1F"/>
    <w:rsid w:val="009C0BDE"/>
    <w:rsid w:val="009C0C7A"/>
    <w:rsid w:val="009C0F82"/>
    <w:rsid w:val="009C1316"/>
    <w:rsid w:val="009C184A"/>
    <w:rsid w:val="009C212E"/>
    <w:rsid w:val="009C22E9"/>
    <w:rsid w:val="009C2490"/>
    <w:rsid w:val="009C2930"/>
    <w:rsid w:val="009C2AAF"/>
    <w:rsid w:val="009C2EB3"/>
    <w:rsid w:val="009C2EC6"/>
    <w:rsid w:val="009C2F9D"/>
    <w:rsid w:val="009C34EE"/>
    <w:rsid w:val="009C3663"/>
    <w:rsid w:val="009C3C43"/>
    <w:rsid w:val="009C3D4B"/>
    <w:rsid w:val="009C3D6C"/>
    <w:rsid w:val="009C45D5"/>
    <w:rsid w:val="009C4F21"/>
    <w:rsid w:val="009C50FB"/>
    <w:rsid w:val="009C51C6"/>
    <w:rsid w:val="009C532F"/>
    <w:rsid w:val="009C53D6"/>
    <w:rsid w:val="009C55F8"/>
    <w:rsid w:val="009C5D96"/>
    <w:rsid w:val="009C5E10"/>
    <w:rsid w:val="009C6217"/>
    <w:rsid w:val="009C62E5"/>
    <w:rsid w:val="009C653F"/>
    <w:rsid w:val="009C6826"/>
    <w:rsid w:val="009C6B09"/>
    <w:rsid w:val="009C7A11"/>
    <w:rsid w:val="009D021C"/>
    <w:rsid w:val="009D02DE"/>
    <w:rsid w:val="009D0804"/>
    <w:rsid w:val="009D088A"/>
    <w:rsid w:val="009D08FD"/>
    <w:rsid w:val="009D0EFF"/>
    <w:rsid w:val="009D0FD8"/>
    <w:rsid w:val="009D1465"/>
    <w:rsid w:val="009D16CB"/>
    <w:rsid w:val="009D1741"/>
    <w:rsid w:val="009D18E8"/>
    <w:rsid w:val="009D19C5"/>
    <w:rsid w:val="009D1C3F"/>
    <w:rsid w:val="009D2490"/>
    <w:rsid w:val="009D2D5A"/>
    <w:rsid w:val="009D2D5B"/>
    <w:rsid w:val="009D2E73"/>
    <w:rsid w:val="009D3080"/>
    <w:rsid w:val="009D3460"/>
    <w:rsid w:val="009D3D47"/>
    <w:rsid w:val="009D3E3A"/>
    <w:rsid w:val="009D41E2"/>
    <w:rsid w:val="009D4B0B"/>
    <w:rsid w:val="009D4DFC"/>
    <w:rsid w:val="009D53A6"/>
    <w:rsid w:val="009D674C"/>
    <w:rsid w:val="009D70F0"/>
    <w:rsid w:val="009D73C5"/>
    <w:rsid w:val="009D76CF"/>
    <w:rsid w:val="009D77FF"/>
    <w:rsid w:val="009D7E0F"/>
    <w:rsid w:val="009D7EAC"/>
    <w:rsid w:val="009E0156"/>
    <w:rsid w:val="009E1FDD"/>
    <w:rsid w:val="009E2489"/>
    <w:rsid w:val="009E288E"/>
    <w:rsid w:val="009E2E53"/>
    <w:rsid w:val="009E300B"/>
    <w:rsid w:val="009E3528"/>
    <w:rsid w:val="009E3E6A"/>
    <w:rsid w:val="009E49FE"/>
    <w:rsid w:val="009E4C51"/>
    <w:rsid w:val="009E4EC5"/>
    <w:rsid w:val="009E56BF"/>
    <w:rsid w:val="009E5D56"/>
    <w:rsid w:val="009E5F67"/>
    <w:rsid w:val="009E6457"/>
    <w:rsid w:val="009E6553"/>
    <w:rsid w:val="009E6820"/>
    <w:rsid w:val="009E69B0"/>
    <w:rsid w:val="009E6F52"/>
    <w:rsid w:val="009E72F6"/>
    <w:rsid w:val="009E773B"/>
    <w:rsid w:val="009E7A2F"/>
    <w:rsid w:val="009E7C20"/>
    <w:rsid w:val="009F02E6"/>
    <w:rsid w:val="009F0648"/>
    <w:rsid w:val="009F0995"/>
    <w:rsid w:val="009F0E54"/>
    <w:rsid w:val="009F1456"/>
    <w:rsid w:val="009F147C"/>
    <w:rsid w:val="009F270A"/>
    <w:rsid w:val="009F2796"/>
    <w:rsid w:val="009F2FDA"/>
    <w:rsid w:val="009F31FC"/>
    <w:rsid w:val="009F36EE"/>
    <w:rsid w:val="009F37EF"/>
    <w:rsid w:val="009F433E"/>
    <w:rsid w:val="009F4663"/>
    <w:rsid w:val="009F51C6"/>
    <w:rsid w:val="009F52FD"/>
    <w:rsid w:val="009F53C1"/>
    <w:rsid w:val="009F5CD3"/>
    <w:rsid w:val="009F5CD8"/>
    <w:rsid w:val="009F6478"/>
    <w:rsid w:val="009F67B7"/>
    <w:rsid w:val="009F6921"/>
    <w:rsid w:val="009F6B18"/>
    <w:rsid w:val="009F6CA6"/>
    <w:rsid w:val="009F772C"/>
    <w:rsid w:val="009F7B55"/>
    <w:rsid w:val="00A00099"/>
    <w:rsid w:val="00A00147"/>
    <w:rsid w:val="00A005E8"/>
    <w:rsid w:val="00A006BA"/>
    <w:rsid w:val="00A00F75"/>
    <w:rsid w:val="00A01447"/>
    <w:rsid w:val="00A0189C"/>
    <w:rsid w:val="00A01AFF"/>
    <w:rsid w:val="00A01C79"/>
    <w:rsid w:val="00A01F05"/>
    <w:rsid w:val="00A0206F"/>
    <w:rsid w:val="00A02085"/>
    <w:rsid w:val="00A02820"/>
    <w:rsid w:val="00A02B9F"/>
    <w:rsid w:val="00A03395"/>
    <w:rsid w:val="00A03C22"/>
    <w:rsid w:val="00A03CEA"/>
    <w:rsid w:val="00A03DFC"/>
    <w:rsid w:val="00A03FA2"/>
    <w:rsid w:val="00A04446"/>
    <w:rsid w:val="00A049E8"/>
    <w:rsid w:val="00A04BAC"/>
    <w:rsid w:val="00A04C0C"/>
    <w:rsid w:val="00A04F4C"/>
    <w:rsid w:val="00A05831"/>
    <w:rsid w:val="00A062FF"/>
    <w:rsid w:val="00A06680"/>
    <w:rsid w:val="00A0758E"/>
    <w:rsid w:val="00A07878"/>
    <w:rsid w:val="00A10141"/>
    <w:rsid w:val="00A10747"/>
    <w:rsid w:val="00A11034"/>
    <w:rsid w:val="00A1125B"/>
    <w:rsid w:val="00A11726"/>
    <w:rsid w:val="00A11760"/>
    <w:rsid w:val="00A1215A"/>
    <w:rsid w:val="00A12E9A"/>
    <w:rsid w:val="00A1333D"/>
    <w:rsid w:val="00A1337A"/>
    <w:rsid w:val="00A1391D"/>
    <w:rsid w:val="00A13C3B"/>
    <w:rsid w:val="00A13CFF"/>
    <w:rsid w:val="00A14074"/>
    <w:rsid w:val="00A14297"/>
    <w:rsid w:val="00A1458F"/>
    <w:rsid w:val="00A14AAF"/>
    <w:rsid w:val="00A15000"/>
    <w:rsid w:val="00A150FC"/>
    <w:rsid w:val="00A15C8D"/>
    <w:rsid w:val="00A15D1A"/>
    <w:rsid w:val="00A166F0"/>
    <w:rsid w:val="00A16751"/>
    <w:rsid w:val="00A17074"/>
    <w:rsid w:val="00A170E2"/>
    <w:rsid w:val="00A178A7"/>
    <w:rsid w:val="00A2079C"/>
    <w:rsid w:val="00A212B0"/>
    <w:rsid w:val="00A212DD"/>
    <w:rsid w:val="00A21E40"/>
    <w:rsid w:val="00A2229C"/>
    <w:rsid w:val="00A222DD"/>
    <w:rsid w:val="00A228E6"/>
    <w:rsid w:val="00A22E99"/>
    <w:rsid w:val="00A2393E"/>
    <w:rsid w:val="00A23A1B"/>
    <w:rsid w:val="00A23C9B"/>
    <w:rsid w:val="00A23E58"/>
    <w:rsid w:val="00A2434B"/>
    <w:rsid w:val="00A24606"/>
    <w:rsid w:val="00A24B13"/>
    <w:rsid w:val="00A24B3F"/>
    <w:rsid w:val="00A24BF1"/>
    <w:rsid w:val="00A24FC6"/>
    <w:rsid w:val="00A25102"/>
    <w:rsid w:val="00A25899"/>
    <w:rsid w:val="00A25DB5"/>
    <w:rsid w:val="00A25DC6"/>
    <w:rsid w:val="00A2625A"/>
    <w:rsid w:val="00A269E4"/>
    <w:rsid w:val="00A276E7"/>
    <w:rsid w:val="00A27B72"/>
    <w:rsid w:val="00A30256"/>
    <w:rsid w:val="00A3025B"/>
    <w:rsid w:val="00A30BD6"/>
    <w:rsid w:val="00A30FDB"/>
    <w:rsid w:val="00A31A07"/>
    <w:rsid w:val="00A31EBB"/>
    <w:rsid w:val="00A32531"/>
    <w:rsid w:val="00A32642"/>
    <w:rsid w:val="00A32BCD"/>
    <w:rsid w:val="00A33460"/>
    <w:rsid w:val="00A334D5"/>
    <w:rsid w:val="00A33670"/>
    <w:rsid w:val="00A3378F"/>
    <w:rsid w:val="00A338CD"/>
    <w:rsid w:val="00A347E6"/>
    <w:rsid w:val="00A3484F"/>
    <w:rsid w:val="00A34F74"/>
    <w:rsid w:val="00A35286"/>
    <w:rsid w:val="00A354BE"/>
    <w:rsid w:val="00A35E4B"/>
    <w:rsid w:val="00A36415"/>
    <w:rsid w:val="00A365E5"/>
    <w:rsid w:val="00A37299"/>
    <w:rsid w:val="00A3738D"/>
    <w:rsid w:val="00A3782A"/>
    <w:rsid w:val="00A37C42"/>
    <w:rsid w:val="00A37C70"/>
    <w:rsid w:val="00A37D6D"/>
    <w:rsid w:val="00A4057C"/>
    <w:rsid w:val="00A40F01"/>
    <w:rsid w:val="00A4116E"/>
    <w:rsid w:val="00A41676"/>
    <w:rsid w:val="00A4195F"/>
    <w:rsid w:val="00A41CCA"/>
    <w:rsid w:val="00A41D69"/>
    <w:rsid w:val="00A427EA"/>
    <w:rsid w:val="00A42862"/>
    <w:rsid w:val="00A42AB6"/>
    <w:rsid w:val="00A42C63"/>
    <w:rsid w:val="00A42CCF"/>
    <w:rsid w:val="00A42D8B"/>
    <w:rsid w:val="00A42E29"/>
    <w:rsid w:val="00A42E60"/>
    <w:rsid w:val="00A42E88"/>
    <w:rsid w:val="00A42F57"/>
    <w:rsid w:val="00A43F7E"/>
    <w:rsid w:val="00A4463D"/>
    <w:rsid w:val="00A4471F"/>
    <w:rsid w:val="00A452FA"/>
    <w:rsid w:val="00A45649"/>
    <w:rsid w:val="00A45846"/>
    <w:rsid w:val="00A45ACE"/>
    <w:rsid w:val="00A45C01"/>
    <w:rsid w:val="00A45C51"/>
    <w:rsid w:val="00A46532"/>
    <w:rsid w:val="00A46AAF"/>
    <w:rsid w:val="00A47008"/>
    <w:rsid w:val="00A47242"/>
    <w:rsid w:val="00A47289"/>
    <w:rsid w:val="00A472E1"/>
    <w:rsid w:val="00A47427"/>
    <w:rsid w:val="00A47519"/>
    <w:rsid w:val="00A47A11"/>
    <w:rsid w:val="00A47CF6"/>
    <w:rsid w:val="00A500B7"/>
    <w:rsid w:val="00A50688"/>
    <w:rsid w:val="00A51171"/>
    <w:rsid w:val="00A51515"/>
    <w:rsid w:val="00A51AA6"/>
    <w:rsid w:val="00A51D80"/>
    <w:rsid w:val="00A52390"/>
    <w:rsid w:val="00A523E0"/>
    <w:rsid w:val="00A52403"/>
    <w:rsid w:val="00A524E8"/>
    <w:rsid w:val="00A525E2"/>
    <w:rsid w:val="00A52A06"/>
    <w:rsid w:val="00A52B15"/>
    <w:rsid w:val="00A52E83"/>
    <w:rsid w:val="00A53975"/>
    <w:rsid w:val="00A547F3"/>
    <w:rsid w:val="00A54A59"/>
    <w:rsid w:val="00A54C5E"/>
    <w:rsid w:val="00A54DCC"/>
    <w:rsid w:val="00A55159"/>
    <w:rsid w:val="00A555B1"/>
    <w:rsid w:val="00A559DE"/>
    <w:rsid w:val="00A55DBB"/>
    <w:rsid w:val="00A56288"/>
    <w:rsid w:val="00A562E0"/>
    <w:rsid w:val="00A56348"/>
    <w:rsid w:val="00A565AD"/>
    <w:rsid w:val="00A565DD"/>
    <w:rsid w:val="00A56647"/>
    <w:rsid w:val="00A576FF"/>
    <w:rsid w:val="00A577FB"/>
    <w:rsid w:val="00A57A51"/>
    <w:rsid w:val="00A57EA8"/>
    <w:rsid w:val="00A603EC"/>
    <w:rsid w:val="00A60DDB"/>
    <w:rsid w:val="00A611EB"/>
    <w:rsid w:val="00A622A5"/>
    <w:rsid w:val="00A6249D"/>
    <w:rsid w:val="00A62C64"/>
    <w:rsid w:val="00A62F2F"/>
    <w:rsid w:val="00A6365E"/>
    <w:rsid w:val="00A63B04"/>
    <w:rsid w:val="00A64121"/>
    <w:rsid w:val="00A64A00"/>
    <w:rsid w:val="00A64E5E"/>
    <w:rsid w:val="00A64EDC"/>
    <w:rsid w:val="00A65D9B"/>
    <w:rsid w:val="00A66238"/>
    <w:rsid w:val="00A66972"/>
    <w:rsid w:val="00A669DC"/>
    <w:rsid w:val="00A66CBA"/>
    <w:rsid w:val="00A66D8F"/>
    <w:rsid w:val="00A67388"/>
    <w:rsid w:val="00A6762D"/>
    <w:rsid w:val="00A67E60"/>
    <w:rsid w:val="00A70865"/>
    <w:rsid w:val="00A70F15"/>
    <w:rsid w:val="00A713B0"/>
    <w:rsid w:val="00A71912"/>
    <w:rsid w:val="00A71BE1"/>
    <w:rsid w:val="00A71D0E"/>
    <w:rsid w:val="00A71F16"/>
    <w:rsid w:val="00A72008"/>
    <w:rsid w:val="00A72D18"/>
    <w:rsid w:val="00A72FF1"/>
    <w:rsid w:val="00A73058"/>
    <w:rsid w:val="00A732F7"/>
    <w:rsid w:val="00A73867"/>
    <w:rsid w:val="00A74182"/>
    <w:rsid w:val="00A74867"/>
    <w:rsid w:val="00A74E9B"/>
    <w:rsid w:val="00A7514C"/>
    <w:rsid w:val="00A75349"/>
    <w:rsid w:val="00A75DAF"/>
    <w:rsid w:val="00A76AD4"/>
    <w:rsid w:val="00A77482"/>
    <w:rsid w:val="00A77BE1"/>
    <w:rsid w:val="00A77D1A"/>
    <w:rsid w:val="00A77FB9"/>
    <w:rsid w:val="00A80164"/>
    <w:rsid w:val="00A805E6"/>
    <w:rsid w:val="00A80DC5"/>
    <w:rsid w:val="00A813ED"/>
    <w:rsid w:val="00A8145E"/>
    <w:rsid w:val="00A81567"/>
    <w:rsid w:val="00A81DE8"/>
    <w:rsid w:val="00A81ED0"/>
    <w:rsid w:val="00A8263D"/>
    <w:rsid w:val="00A82C80"/>
    <w:rsid w:val="00A83168"/>
    <w:rsid w:val="00A83869"/>
    <w:rsid w:val="00A83DDE"/>
    <w:rsid w:val="00A83E1F"/>
    <w:rsid w:val="00A85695"/>
    <w:rsid w:val="00A86072"/>
    <w:rsid w:val="00A861B2"/>
    <w:rsid w:val="00A86C7E"/>
    <w:rsid w:val="00A871B6"/>
    <w:rsid w:val="00A873CA"/>
    <w:rsid w:val="00A87955"/>
    <w:rsid w:val="00A87E59"/>
    <w:rsid w:val="00A906EB"/>
    <w:rsid w:val="00A90E98"/>
    <w:rsid w:val="00A9159C"/>
    <w:rsid w:val="00A9167D"/>
    <w:rsid w:val="00A91A5F"/>
    <w:rsid w:val="00A91F54"/>
    <w:rsid w:val="00A920D9"/>
    <w:rsid w:val="00A92426"/>
    <w:rsid w:val="00A92C56"/>
    <w:rsid w:val="00A92C90"/>
    <w:rsid w:val="00A92F07"/>
    <w:rsid w:val="00A92FD4"/>
    <w:rsid w:val="00A9306A"/>
    <w:rsid w:val="00A9309E"/>
    <w:rsid w:val="00A93804"/>
    <w:rsid w:val="00A94C73"/>
    <w:rsid w:val="00A94F2C"/>
    <w:rsid w:val="00A95A69"/>
    <w:rsid w:val="00A95FF6"/>
    <w:rsid w:val="00A96816"/>
    <w:rsid w:val="00A9705E"/>
    <w:rsid w:val="00A9746B"/>
    <w:rsid w:val="00A975BD"/>
    <w:rsid w:val="00A97E93"/>
    <w:rsid w:val="00A97F97"/>
    <w:rsid w:val="00AA0196"/>
    <w:rsid w:val="00AA0571"/>
    <w:rsid w:val="00AA07DA"/>
    <w:rsid w:val="00AA0E89"/>
    <w:rsid w:val="00AA1332"/>
    <w:rsid w:val="00AA1838"/>
    <w:rsid w:val="00AA1989"/>
    <w:rsid w:val="00AA1ACF"/>
    <w:rsid w:val="00AA1B08"/>
    <w:rsid w:val="00AA2286"/>
    <w:rsid w:val="00AA248F"/>
    <w:rsid w:val="00AA26AD"/>
    <w:rsid w:val="00AA332E"/>
    <w:rsid w:val="00AA34C1"/>
    <w:rsid w:val="00AA3EC3"/>
    <w:rsid w:val="00AA4BD0"/>
    <w:rsid w:val="00AA4FDD"/>
    <w:rsid w:val="00AA5613"/>
    <w:rsid w:val="00AA5765"/>
    <w:rsid w:val="00AA593E"/>
    <w:rsid w:val="00AA5B6E"/>
    <w:rsid w:val="00AA5C0E"/>
    <w:rsid w:val="00AA6189"/>
    <w:rsid w:val="00AA6914"/>
    <w:rsid w:val="00AA723D"/>
    <w:rsid w:val="00AA76D4"/>
    <w:rsid w:val="00AA7A26"/>
    <w:rsid w:val="00AB0115"/>
    <w:rsid w:val="00AB0C2F"/>
    <w:rsid w:val="00AB114D"/>
    <w:rsid w:val="00AB1356"/>
    <w:rsid w:val="00AB1614"/>
    <w:rsid w:val="00AB192D"/>
    <w:rsid w:val="00AB1B26"/>
    <w:rsid w:val="00AB1D2B"/>
    <w:rsid w:val="00AB1DDE"/>
    <w:rsid w:val="00AB22B5"/>
    <w:rsid w:val="00AB23B7"/>
    <w:rsid w:val="00AB2A47"/>
    <w:rsid w:val="00AB2B39"/>
    <w:rsid w:val="00AB2B58"/>
    <w:rsid w:val="00AB2E25"/>
    <w:rsid w:val="00AB32A1"/>
    <w:rsid w:val="00AB3B47"/>
    <w:rsid w:val="00AB3BA4"/>
    <w:rsid w:val="00AB3F8E"/>
    <w:rsid w:val="00AB4619"/>
    <w:rsid w:val="00AB4BD1"/>
    <w:rsid w:val="00AB5476"/>
    <w:rsid w:val="00AB5535"/>
    <w:rsid w:val="00AB5784"/>
    <w:rsid w:val="00AB58D8"/>
    <w:rsid w:val="00AB5E20"/>
    <w:rsid w:val="00AB6792"/>
    <w:rsid w:val="00AB67E9"/>
    <w:rsid w:val="00AB7119"/>
    <w:rsid w:val="00AB73F8"/>
    <w:rsid w:val="00AB7489"/>
    <w:rsid w:val="00AB7C7C"/>
    <w:rsid w:val="00AB7DD0"/>
    <w:rsid w:val="00AC062F"/>
    <w:rsid w:val="00AC0FE9"/>
    <w:rsid w:val="00AC17E6"/>
    <w:rsid w:val="00AC182B"/>
    <w:rsid w:val="00AC1EC1"/>
    <w:rsid w:val="00AC1EC7"/>
    <w:rsid w:val="00AC1FD5"/>
    <w:rsid w:val="00AC2577"/>
    <w:rsid w:val="00AC28AD"/>
    <w:rsid w:val="00AC2E5F"/>
    <w:rsid w:val="00AC3E49"/>
    <w:rsid w:val="00AC4098"/>
    <w:rsid w:val="00AC43A3"/>
    <w:rsid w:val="00AC475A"/>
    <w:rsid w:val="00AC4AFC"/>
    <w:rsid w:val="00AC4B77"/>
    <w:rsid w:val="00AC4EB7"/>
    <w:rsid w:val="00AC500A"/>
    <w:rsid w:val="00AC5224"/>
    <w:rsid w:val="00AC5515"/>
    <w:rsid w:val="00AC5599"/>
    <w:rsid w:val="00AC59BE"/>
    <w:rsid w:val="00AC5D33"/>
    <w:rsid w:val="00AC60C8"/>
    <w:rsid w:val="00AC6409"/>
    <w:rsid w:val="00AC663D"/>
    <w:rsid w:val="00AC6E15"/>
    <w:rsid w:val="00AC7115"/>
    <w:rsid w:val="00AD00AB"/>
    <w:rsid w:val="00AD0143"/>
    <w:rsid w:val="00AD049B"/>
    <w:rsid w:val="00AD056C"/>
    <w:rsid w:val="00AD05A3"/>
    <w:rsid w:val="00AD0712"/>
    <w:rsid w:val="00AD16F0"/>
    <w:rsid w:val="00AD23A3"/>
    <w:rsid w:val="00AD23A5"/>
    <w:rsid w:val="00AD2CEE"/>
    <w:rsid w:val="00AD31F2"/>
    <w:rsid w:val="00AD3384"/>
    <w:rsid w:val="00AD346D"/>
    <w:rsid w:val="00AD3481"/>
    <w:rsid w:val="00AD4CB7"/>
    <w:rsid w:val="00AD5370"/>
    <w:rsid w:val="00AD5DD0"/>
    <w:rsid w:val="00AD5F3C"/>
    <w:rsid w:val="00AD6334"/>
    <w:rsid w:val="00AD6BB3"/>
    <w:rsid w:val="00AD6E3C"/>
    <w:rsid w:val="00AD7668"/>
    <w:rsid w:val="00AD7720"/>
    <w:rsid w:val="00AD7955"/>
    <w:rsid w:val="00AE0055"/>
    <w:rsid w:val="00AE06CE"/>
    <w:rsid w:val="00AE07A9"/>
    <w:rsid w:val="00AE0B39"/>
    <w:rsid w:val="00AE0C04"/>
    <w:rsid w:val="00AE14DF"/>
    <w:rsid w:val="00AE2029"/>
    <w:rsid w:val="00AE2579"/>
    <w:rsid w:val="00AE27DC"/>
    <w:rsid w:val="00AE28B8"/>
    <w:rsid w:val="00AE2A51"/>
    <w:rsid w:val="00AE2AA3"/>
    <w:rsid w:val="00AE2BDF"/>
    <w:rsid w:val="00AE2F9B"/>
    <w:rsid w:val="00AE32DF"/>
    <w:rsid w:val="00AE356F"/>
    <w:rsid w:val="00AE37EB"/>
    <w:rsid w:val="00AE3ADA"/>
    <w:rsid w:val="00AE3E25"/>
    <w:rsid w:val="00AE435C"/>
    <w:rsid w:val="00AE4789"/>
    <w:rsid w:val="00AE4AC6"/>
    <w:rsid w:val="00AE4D11"/>
    <w:rsid w:val="00AE6430"/>
    <w:rsid w:val="00AE6B67"/>
    <w:rsid w:val="00AE6BCF"/>
    <w:rsid w:val="00AE6CE3"/>
    <w:rsid w:val="00AE708E"/>
    <w:rsid w:val="00AE7E46"/>
    <w:rsid w:val="00AF079A"/>
    <w:rsid w:val="00AF0D07"/>
    <w:rsid w:val="00AF0E50"/>
    <w:rsid w:val="00AF0E8E"/>
    <w:rsid w:val="00AF1223"/>
    <w:rsid w:val="00AF1437"/>
    <w:rsid w:val="00AF1CC3"/>
    <w:rsid w:val="00AF38A5"/>
    <w:rsid w:val="00AF3FA9"/>
    <w:rsid w:val="00AF4160"/>
    <w:rsid w:val="00AF4AF2"/>
    <w:rsid w:val="00AF4EBC"/>
    <w:rsid w:val="00AF5783"/>
    <w:rsid w:val="00AF5916"/>
    <w:rsid w:val="00AF5A9F"/>
    <w:rsid w:val="00AF6234"/>
    <w:rsid w:val="00AF6503"/>
    <w:rsid w:val="00AF701A"/>
    <w:rsid w:val="00AF7182"/>
    <w:rsid w:val="00AF785C"/>
    <w:rsid w:val="00AF7B47"/>
    <w:rsid w:val="00AF7CA2"/>
    <w:rsid w:val="00AF7E9D"/>
    <w:rsid w:val="00B0036C"/>
    <w:rsid w:val="00B00514"/>
    <w:rsid w:val="00B005F6"/>
    <w:rsid w:val="00B00720"/>
    <w:rsid w:val="00B00B60"/>
    <w:rsid w:val="00B00D04"/>
    <w:rsid w:val="00B028F5"/>
    <w:rsid w:val="00B02B42"/>
    <w:rsid w:val="00B0304C"/>
    <w:rsid w:val="00B032D0"/>
    <w:rsid w:val="00B03F5D"/>
    <w:rsid w:val="00B052B5"/>
    <w:rsid w:val="00B05594"/>
    <w:rsid w:val="00B05D9C"/>
    <w:rsid w:val="00B0600E"/>
    <w:rsid w:val="00B06060"/>
    <w:rsid w:val="00B069B2"/>
    <w:rsid w:val="00B06FFB"/>
    <w:rsid w:val="00B071A2"/>
    <w:rsid w:val="00B0724B"/>
    <w:rsid w:val="00B07784"/>
    <w:rsid w:val="00B07EC9"/>
    <w:rsid w:val="00B07FC8"/>
    <w:rsid w:val="00B100D7"/>
    <w:rsid w:val="00B10224"/>
    <w:rsid w:val="00B106FB"/>
    <w:rsid w:val="00B108F6"/>
    <w:rsid w:val="00B1114C"/>
    <w:rsid w:val="00B112C0"/>
    <w:rsid w:val="00B114A5"/>
    <w:rsid w:val="00B11876"/>
    <w:rsid w:val="00B11D4A"/>
    <w:rsid w:val="00B121D8"/>
    <w:rsid w:val="00B125AC"/>
    <w:rsid w:val="00B1261F"/>
    <w:rsid w:val="00B12D25"/>
    <w:rsid w:val="00B12DF7"/>
    <w:rsid w:val="00B13217"/>
    <w:rsid w:val="00B13259"/>
    <w:rsid w:val="00B13B80"/>
    <w:rsid w:val="00B13C50"/>
    <w:rsid w:val="00B15096"/>
    <w:rsid w:val="00B159D9"/>
    <w:rsid w:val="00B15E6B"/>
    <w:rsid w:val="00B15EC4"/>
    <w:rsid w:val="00B15F8D"/>
    <w:rsid w:val="00B16459"/>
    <w:rsid w:val="00B16646"/>
    <w:rsid w:val="00B168D5"/>
    <w:rsid w:val="00B16CDD"/>
    <w:rsid w:val="00B17081"/>
    <w:rsid w:val="00B17C75"/>
    <w:rsid w:val="00B20036"/>
    <w:rsid w:val="00B20510"/>
    <w:rsid w:val="00B210C5"/>
    <w:rsid w:val="00B213A0"/>
    <w:rsid w:val="00B2184F"/>
    <w:rsid w:val="00B21924"/>
    <w:rsid w:val="00B227A3"/>
    <w:rsid w:val="00B22EFD"/>
    <w:rsid w:val="00B22F69"/>
    <w:rsid w:val="00B2305A"/>
    <w:rsid w:val="00B23843"/>
    <w:rsid w:val="00B23FFE"/>
    <w:rsid w:val="00B243E4"/>
    <w:rsid w:val="00B24977"/>
    <w:rsid w:val="00B25EA6"/>
    <w:rsid w:val="00B26581"/>
    <w:rsid w:val="00B26946"/>
    <w:rsid w:val="00B26E23"/>
    <w:rsid w:val="00B26F0A"/>
    <w:rsid w:val="00B27299"/>
    <w:rsid w:val="00B275E8"/>
    <w:rsid w:val="00B30160"/>
    <w:rsid w:val="00B3062B"/>
    <w:rsid w:val="00B30635"/>
    <w:rsid w:val="00B30A50"/>
    <w:rsid w:val="00B30B09"/>
    <w:rsid w:val="00B31950"/>
    <w:rsid w:val="00B319D3"/>
    <w:rsid w:val="00B31FF4"/>
    <w:rsid w:val="00B320F4"/>
    <w:rsid w:val="00B322FE"/>
    <w:rsid w:val="00B324B8"/>
    <w:rsid w:val="00B3290A"/>
    <w:rsid w:val="00B329D0"/>
    <w:rsid w:val="00B32C45"/>
    <w:rsid w:val="00B3313C"/>
    <w:rsid w:val="00B331C0"/>
    <w:rsid w:val="00B33AB9"/>
    <w:rsid w:val="00B33DD4"/>
    <w:rsid w:val="00B33F03"/>
    <w:rsid w:val="00B3469F"/>
    <w:rsid w:val="00B34AC2"/>
    <w:rsid w:val="00B34CD8"/>
    <w:rsid w:val="00B3512D"/>
    <w:rsid w:val="00B355B1"/>
    <w:rsid w:val="00B3590F"/>
    <w:rsid w:val="00B35FD2"/>
    <w:rsid w:val="00B36280"/>
    <w:rsid w:val="00B36663"/>
    <w:rsid w:val="00B36DE3"/>
    <w:rsid w:val="00B37275"/>
    <w:rsid w:val="00B37A4E"/>
    <w:rsid w:val="00B37BA5"/>
    <w:rsid w:val="00B4085C"/>
    <w:rsid w:val="00B41A16"/>
    <w:rsid w:val="00B41A4B"/>
    <w:rsid w:val="00B41CDE"/>
    <w:rsid w:val="00B41DDD"/>
    <w:rsid w:val="00B420AE"/>
    <w:rsid w:val="00B423F7"/>
    <w:rsid w:val="00B42675"/>
    <w:rsid w:val="00B42E4C"/>
    <w:rsid w:val="00B43A58"/>
    <w:rsid w:val="00B43DF6"/>
    <w:rsid w:val="00B43E6F"/>
    <w:rsid w:val="00B43E76"/>
    <w:rsid w:val="00B44170"/>
    <w:rsid w:val="00B447D5"/>
    <w:rsid w:val="00B44B2E"/>
    <w:rsid w:val="00B44DFB"/>
    <w:rsid w:val="00B44EE8"/>
    <w:rsid w:val="00B454C8"/>
    <w:rsid w:val="00B457DD"/>
    <w:rsid w:val="00B45893"/>
    <w:rsid w:val="00B46240"/>
    <w:rsid w:val="00B46B45"/>
    <w:rsid w:val="00B46D76"/>
    <w:rsid w:val="00B47642"/>
    <w:rsid w:val="00B47758"/>
    <w:rsid w:val="00B5014C"/>
    <w:rsid w:val="00B504C0"/>
    <w:rsid w:val="00B508CA"/>
    <w:rsid w:val="00B50B4A"/>
    <w:rsid w:val="00B50F47"/>
    <w:rsid w:val="00B51C00"/>
    <w:rsid w:val="00B51ECF"/>
    <w:rsid w:val="00B52365"/>
    <w:rsid w:val="00B525FB"/>
    <w:rsid w:val="00B52AB2"/>
    <w:rsid w:val="00B52C13"/>
    <w:rsid w:val="00B5373D"/>
    <w:rsid w:val="00B53789"/>
    <w:rsid w:val="00B53898"/>
    <w:rsid w:val="00B53DAC"/>
    <w:rsid w:val="00B541B8"/>
    <w:rsid w:val="00B54342"/>
    <w:rsid w:val="00B547E5"/>
    <w:rsid w:val="00B5486C"/>
    <w:rsid w:val="00B54AB9"/>
    <w:rsid w:val="00B54B76"/>
    <w:rsid w:val="00B55632"/>
    <w:rsid w:val="00B556DF"/>
    <w:rsid w:val="00B55D95"/>
    <w:rsid w:val="00B55F37"/>
    <w:rsid w:val="00B5605A"/>
    <w:rsid w:val="00B560D0"/>
    <w:rsid w:val="00B562A8"/>
    <w:rsid w:val="00B56641"/>
    <w:rsid w:val="00B56D5D"/>
    <w:rsid w:val="00B57385"/>
    <w:rsid w:val="00B573A6"/>
    <w:rsid w:val="00B57CC7"/>
    <w:rsid w:val="00B57EB0"/>
    <w:rsid w:val="00B6003F"/>
    <w:rsid w:val="00B60071"/>
    <w:rsid w:val="00B600B2"/>
    <w:rsid w:val="00B607F2"/>
    <w:rsid w:val="00B60D60"/>
    <w:rsid w:val="00B61713"/>
    <w:rsid w:val="00B61ABD"/>
    <w:rsid w:val="00B61B0D"/>
    <w:rsid w:val="00B62BD3"/>
    <w:rsid w:val="00B62CCA"/>
    <w:rsid w:val="00B62E84"/>
    <w:rsid w:val="00B64009"/>
    <w:rsid w:val="00B64917"/>
    <w:rsid w:val="00B64D9E"/>
    <w:rsid w:val="00B65185"/>
    <w:rsid w:val="00B653A7"/>
    <w:rsid w:val="00B66041"/>
    <w:rsid w:val="00B66127"/>
    <w:rsid w:val="00B67019"/>
    <w:rsid w:val="00B673D6"/>
    <w:rsid w:val="00B6765B"/>
    <w:rsid w:val="00B71761"/>
    <w:rsid w:val="00B71B78"/>
    <w:rsid w:val="00B71BDD"/>
    <w:rsid w:val="00B72730"/>
    <w:rsid w:val="00B7276D"/>
    <w:rsid w:val="00B7298D"/>
    <w:rsid w:val="00B72B73"/>
    <w:rsid w:val="00B730DE"/>
    <w:rsid w:val="00B73239"/>
    <w:rsid w:val="00B732FA"/>
    <w:rsid w:val="00B741AE"/>
    <w:rsid w:val="00B74362"/>
    <w:rsid w:val="00B74A13"/>
    <w:rsid w:val="00B74A52"/>
    <w:rsid w:val="00B74AD3"/>
    <w:rsid w:val="00B74ECC"/>
    <w:rsid w:val="00B751C9"/>
    <w:rsid w:val="00B75901"/>
    <w:rsid w:val="00B75DF4"/>
    <w:rsid w:val="00B76AB4"/>
    <w:rsid w:val="00B775A4"/>
    <w:rsid w:val="00B776A4"/>
    <w:rsid w:val="00B77972"/>
    <w:rsid w:val="00B77C1A"/>
    <w:rsid w:val="00B77CD0"/>
    <w:rsid w:val="00B805E4"/>
    <w:rsid w:val="00B8070A"/>
    <w:rsid w:val="00B80D69"/>
    <w:rsid w:val="00B80FBF"/>
    <w:rsid w:val="00B81662"/>
    <w:rsid w:val="00B817D0"/>
    <w:rsid w:val="00B81E65"/>
    <w:rsid w:val="00B820BA"/>
    <w:rsid w:val="00B820E0"/>
    <w:rsid w:val="00B82399"/>
    <w:rsid w:val="00B832EB"/>
    <w:rsid w:val="00B83695"/>
    <w:rsid w:val="00B83C1E"/>
    <w:rsid w:val="00B84478"/>
    <w:rsid w:val="00B84B04"/>
    <w:rsid w:val="00B84B37"/>
    <w:rsid w:val="00B84BB2"/>
    <w:rsid w:val="00B84CC3"/>
    <w:rsid w:val="00B84D58"/>
    <w:rsid w:val="00B85618"/>
    <w:rsid w:val="00B85F25"/>
    <w:rsid w:val="00B86347"/>
    <w:rsid w:val="00B868E5"/>
    <w:rsid w:val="00B86AD3"/>
    <w:rsid w:val="00B86D62"/>
    <w:rsid w:val="00B875BB"/>
    <w:rsid w:val="00B879C2"/>
    <w:rsid w:val="00B87BE3"/>
    <w:rsid w:val="00B87D89"/>
    <w:rsid w:val="00B90C9B"/>
    <w:rsid w:val="00B913E1"/>
    <w:rsid w:val="00B9157D"/>
    <w:rsid w:val="00B91982"/>
    <w:rsid w:val="00B91B76"/>
    <w:rsid w:val="00B9299D"/>
    <w:rsid w:val="00B92B1A"/>
    <w:rsid w:val="00B92C9B"/>
    <w:rsid w:val="00B92E66"/>
    <w:rsid w:val="00B93038"/>
    <w:rsid w:val="00B94C81"/>
    <w:rsid w:val="00B94E80"/>
    <w:rsid w:val="00B94E89"/>
    <w:rsid w:val="00B95771"/>
    <w:rsid w:val="00B95816"/>
    <w:rsid w:val="00B95D82"/>
    <w:rsid w:val="00B96090"/>
    <w:rsid w:val="00B969D5"/>
    <w:rsid w:val="00B96B3D"/>
    <w:rsid w:val="00B96D58"/>
    <w:rsid w:val="00B96DBD"/>
    <w:rsid w:val="00B97722"/>
    <w:rsid w:val="00B97D25"/>
    <w:rsid w:val="00B97DDD"/>
    <w:rsid w:val="00B97FF6"/>
    <w:rsid w:val="00BA010F"/>
    <w:rsid w:val="00BA0484"/>
    <w:rsid w:val="00BA0977"/>
    <w:rsid w:val="00BA1060"/>
    <w:rsid w:val="00BA11C7"/>
    <w:rsid w:val="00BA1289"/>
    <w:rsid w:val="00BA1E79"/>
    <w:rsid w:val="00BA2144"/>
    <w:rsid w:val="00BA298F"/>
    <w:rsid w:val="00BA2E92"/>
    <w:rsid w:val="00BA2FA3"/>
    <w:rsid w:val="00BA3383"/>
    <w:rsid w:val="00BA3414"/>
    <w:rsid w:val="00BA3583"/>
    <w:rsid w:val="00BA3B38"/>
    <w:rsid w:val="00BA3B6B"/>
    <w:rsid w:val="00BA4002"/>
    <w:rsid w:val="00BA4371"/>
    <w:rsid w:val="00BA4C04"/>
    <w:rsid w:val="00BA4E23"/>
    <w:rsid w:val="00BA4F2D"/>
    <w:rsid w:val="00BA55BA"/>
    <w:rsid w:val="00BA5758"/>
    <w:rsid w:val="00BA581C"/>
    <w:rsid w:val="00BA5FE3"/>
    <w:rsid w:val="00BA66A1"/>
    <w:rsid w:val="00BA6738"/>
    <w:rsid w:val="00BA6A57"/>
    <w:rsid w:val="00BA7334"/>
    <w:rsid w:val="00BA73BF"/>
    <w:rsid w:val="00BB0090"/>
    <w:rsid w:val="00BB062E"/>
    <w:rsid w:val="00BB0CE8"/>
    <w:rsid w:val="00BB0D27"/>
    <w:rsid w:val="00BB0F4F"/>
    <w:rsid w:val="00BB1027"/>
    <w:rsid w:val="00BB192F"/>
    <w:rsid w:val="00BB19C0"/>
    <w:rsid w:val="00BB1B0A"/>
    <w:rsid w:val="00BB1F11"/>
    <w:rsid w:val="00BB2486"/>
    <w:rsid w:val="00BB2E16"/>
    <w:rsid w:val="00BB4387"/>
    <w:rsid w:val="00BB44BB"/>
    <w:rsid w:val="00BB46D5"/>
    <w:rsid w:val="00BB4E52"/>
    <w:rsid w:val="00BB4EC9"/>
    <w:rsid w:val="00BB5B0C"/>
    <w:rsid w:val="00BB5CF9"/>
    <w:rsid w:val="00BB5EF4"/>
    <w:rsid w:val="00BB5F40"/>
    <w:rsid w:val="00BB6692"/>
    <w:rsid w:val="00BB72E0"/>
    <w:rsid w:val="00BB72FE"/>
    <w:rsid w:val="00BB73E6"/>
    <w:rsid w:val="00BB7B3A"/>
    <w:rsid w:val="00BB7F3F"/>
    <w:rsid w:val="00BC003D"/>
    <w:rsid w:val="00BC03A4"/>
    <w:rsid w:val="00BC0470"/>
    <w:rsid w:val="00BC07A9"/>
    <w:rsid w:val="00BC0FCC"/>
    <w:rsid w:val="00BC13B6"/>
    <w:rsid w:val="00BC14CC"/>
    <w:rsid w:val="00BC1C32"/>
    <w:rsid w:val="00BC1D0E"/>
    <w:rsid w:val="00BC1EDB"/>
    <w:rsid w:val="00BC1FF9"/>
    <w:rsid w:val="00BC430B"/>
    <w:rsid w:val="00BC4326"/>
    <w:rsid w:val="00BC4518"/>
    <w:rsid w:val="00BC4649"/>
    <w:rsid w:val="00BC484B"/>
    <w:rsid w:val="00BC59A6"/>
    <w:rsid w:val="00BC5F30"/>
    <w:rsid w:val="00BC5FEF"/>
    <w:rsid w:val="00BC60FC"/>
    <w:rsid w:val="00BC628D"/>
    <w:rsid w:val="00BC6510"/>
    <w:rsid w:val="00BC687D"/>
    <w:rsid w:val="00BC6E27"/>
    <w:rsid w:val="00BC6E90"/>
    <w:rsid w:val="00BC7117"/>
    <w:rsid w:val="00BC711A"/>
    <w:rsid w:val="00BC7416"/>
    <w:rsid w:val="00BC74D5"/>
    <w:rsid w:val="00BC7CCA"/>
    <w:rsid w:val="00BD07BC"/>
    <w:rsid w:val="00BD10ED"/>
    <w:rsid w:val="00BD1432"/>
    <w:rsid w:val="00BD17E6"/>
    <w:rsid w:val="00BD1B19"/>
    <w:rsid w:val="00BD1D3A"/>
    <w:rsid w:val="00BD1F06"/>
    <w:rsid w:val="00BD296F"/>
    <w:rsid w:val="00BD2B82"/>
    <w:rsid w:val="00BD2B8E"/>
    <w:rsid w:val="00BD2E92"/>
    <w:rsid w:val="00BD3068"/>
    <w:rsid w:val="00BD32C5"/>
    <w:rsid w:val="00BD3395"/>
    <w:rsid w:val="00BD37E4"/>
    <w:rsid w:val="00BD3AC1"/>
    <w:rsid w:val="00BD3E62"/>
    <w:rsid w:val="00BD43C8"/>
    <w:rsid w:val="00BD43DA"/>
    <w:rsid w:val="00BD4754"/>
    <w:rsid w:val="00BD4CDF"/>
    <w:rsid w:val="00BD4F7D"/>
    <w:rsid w:val="00BD55C9"/>
    <w:rsid w:val="00BD5C9D"/>
    <w:rsid w:val="00BD626D"/>
    <w:rsid w:val="00BD636E"/>
    <w:rsid w:val="00BD638A"/>
    <w:rsid w:val="00BD64C8"/>
    <w:rsid w:val="00BD64D0"/>
    <w:rsid w:val="00BD66DA"/>
    <w:rsid w:val="00BD6E65"/>
    <w:rsid w:val="00BD6F52"/>
    <w:rsid w:val="00BD7038"/>
    <w:rsid w:val="00BD7B63"/>
    <w:rsid w:val="00BD7EC0"/>
    <w:rsid w:val="00BE0B2F"/>
    <w:rsid w:val="00BE0D77"/>
    <w:rsid w:val="00BE0E74"/>
    <w:rsid w:val="00BE17CB"/>
    <w:rsid w:val="00BE1A29"/>
    <w:rsid w:val="00BE1EDB"/>
    <w:rsid w:val="00BE1F12"/>
    <w:rsid w:val="00BE286C"/>
    <w:rsid w:val="00BE2C00"/>
    <w:rsid w:val="00BE3330"/>
    <w:rsid w:val="00BE394F"/>
    <w:rsid w:val="00BE3C9A"/>
    <w:rsid w:val="00BE3CE5"/>
    <w:rsid w:val="00BE457F"/>
    <w:rsid w:val="00BE5154"/>
    <w:rsid w:val="00BE52E5"/>
    <w:rsid w:val="00BE5734"/>
    <w:rsid w:val="00BE6079"/>
    <w:rsid w:val="00BE6616"/>
    <w:rsid w:val="00BE667C"/>
    <w:rsid w:val="00BE6762"/>
    <w:rsid w:val="00BE6FD5"/>
    <w:rsid w:val="00BE75A7"/>
    <w:rsid w:val="00BE7765"/>
    <w:rsid w:val="00BE782F"/>
    <w:rsid w:val="00BE7A47"/>
    <w:rsid w:val="00BE7D27"/>
    <w:rsid w:val="00BE7D99"/>
    <w:rsid w:val="00BE7DBE"/>
    <w:rsid w:val="00BF0121"/>
    <w:rsid w:val="00BF06A2"/>
    <w:rsid w:val="00BF0B6B"/>
    <w:rsid w:val="00BF0CE0"/>
    <w:rsid w:val="00BF12CF"/>
    <w:rsid w:val="00BF13AF"/>
    <w:rsid w:val="00BF1701"/>
    <w:rsid w:val="00BF205B"/>
    <w:rsid w:val="00BF2094"/>
    <w:rsid w:val="00BF21FD"/>
    <w:rsid w:val="00BF2416"/>
    <w:rsid w:val="00BF269A"/>
    <w:rsid w:val="00BF3758"/>
    <w:rsid w:val="00BF39FD"/>
    <w:rsid w:val="00BF3BC3"/>
    <w:rsid w:val="00BF3CE7"/>
    <w:rsid w:val="00BF3FEC"/>
    <w:rsid w:val="00BF40C8"/>
    <w:rsid w:val="00BF424C"/>
    <w:rsid w:val="00BF5098"/>
    <w:rsid w:val="00BF54EB"/>
    <w:rsid w:val="00BF5EC9"/>
    <w:rsid w:val="00BF635A"/>
    <w:rsid w:val="00BF670D"/>
    <w:rsid w:val="00BF68A4"/>
    <w:rsid w:val="00BF6C0D"/>
    <w:rsid w:val="00BF72AE"/>
    <w:rsid w:val="00BF74D0"/>
    <w:rsid w:val="00BF7921"/>
    <w:rsid w:val="00C00043"/>
    <w:rsid w:val="00C003BE"/>
    <w:rsid w:val="00C00BBD"/>
    <w:rsid w:val="00C00EE9"/>
    <w:rsid w:val="00C01038"/>
    <w:rsid w:val="00C011B1"/>
    <w:rsid w:val="00C0143B"/>
    <w:rsid w:val="00C018FF"/>
    <w:rsid w:val="00C01A35"/>
    <w:rsid w:val="00C01F75"/>
    <w:rsid w:val="00C02208"/>
    <w:rsid w:val="00C02598"/>
    <w:rsid w:val="00C027E1"/>
    <w:rsid w:val="00C0283F"/>
    <w:rsid w:val="00C034C6"/>
    <w:rsid w:val="00C03694"/>
    <w:rsid w:val="00C03912"/>
    <w:rsid w:val="00C042D0"/>
    <w:rsid w:val="00C048DF"/>
    <w:rsid w:val="00C04A2B"/>
    <w:rsid w:val="00C04A70"/>
    <w:rsid w:val="00C04F83"/>
    <w:rsid w:val="00C05379"/>
    <w:rsid w:val="00C05CEF"/>
    <w:rsid w:val="00C05E72"/>
    <w:rsid w:val="00C06E9B"/>
    <w:rsid w:val="00C07492"/>
    <w:rsid w:val="00C074F7"/>
    <w:rsid w:val="00C07D26"/>
    <w:rsid w:val="00C10643"/>
    <w:rsid w:val="00C11E77"/>
    <w:rsid w:val="00C12316"/>
    <w:rsid w:val="00C125A7"/>
    <w:rsid w:val="00C1305A"/>
    <w:rsid w:val="00C13604"/>
    <w:rsid w:val="00C13A14"/>
    <w:rsid w:val="00C13D02"/>
    <w:rsid w:val="00C144E5"/>
    <w:rsid w:val="00C146C1"/>
    <w:rsid w:val="00C14D55"/>
    <w:rsid w:val="00C15805"/>
    <w:rsid w:val="00C15B53"/>
    <w:rsid w:val="00C15CE9"/>
    <w:rsid w:val="00C16346"/>
    <w:rsid w:val="00C16D49"/>
    <w:rsid w:val="00C16E1A"/>
    <w:rsid w:val="00C16F46"/>
    <w:rsid w:val="00C1702A"/>
    <w:rsid w:val="00C17667"/>
    <w:rsid w:val="00C17963"/>
    <w:rsid w:val="00C20868"/>
    <w:rsid w:val="00C21562"/>
    <w:rsid w:val="00C2199D"/>
    <w:rsid w:val="00C21A95"/>
    <w:rsid w:val="00C21E82"/>
    <w:rsid w:val="00C22265"/>
    <w:rsid w:val="00C2262B"/>
    <w:rsid w:val="00C22730"/>
    <w:rsid w:val="00C22A06"/>
    <w:rsid w:val="00C22AC8"/>
    <w:rsid w:val="00C22BA1"/>
    <w:rsid w:val="00C2353A"/>
    <w:rsid w:val="00C237AC"/>
    <w:rsid w:val="00C23D37"/>
    <w:rsid w:val="00C23D45"/>
    <w:rsid w:val="00C246D0"/>
    <w:rsid w:val="00C2512B"/>
    <w:rsid w:val="00C25E1E"/>
    <w:rsid w:val="00C261FE"/>
    <w:rsid w:val="00C26B78"/>
    <w:rsid w:val="00C2736B"/>
    <w:rsid w:val="00C27525"/>
    <w:rsid w:val="00C27710"/>
    <w:rsid w:val="00C27846"/>
    <w:rsid w:val="00C278C7"/>
    <w:rsid w:val="00C27C15"/>
    <w:rsid w:val="00C30139"/>
    <w:rsid w:val="00C30838"/>
    <w:rsid w:val="00C30E58"/>
    <w:rsid w:val="00C3121E"/>
    <w:rsid w:val="00C312AE"/>
    <w:rsid w:val="00C314B7"/>
    <w:rsid w:val="00C314C3"/>
    <w:rsid w:val="00C316C1"/>
    <w:rsid w:val="00C320A1"/>
    <w:rsid w:val="00C325F8"/>
    <w:rsid w:val="00C32800"/>
    <w:rsid w:val="00C32A8D"/>
    <w:rsid w:val="00C32AF2"/>
    <w:rsid w:val="00C32D28"/>
    <w:rsid w:val="00C32DB1"/>
    <w:rsid w:val="00C332E1"/>
    <w:rsid w:val="00C3341F"/>
    <w:rsid w:val="00C342EA"/>
    <w:rsid w:val="00C342F1"/>
    <w:rsid w:val="00C34A8A"/>
    <w:rsid w:val="00C34BB7"/>
    <w:rsid w:val="00C34FFD"/>
    <w:rsid w:val="00C35471"/>
    <w:rsid w:val="00C35AAE"/>
    <w:rsid w:val="00C35F3F"/>
    <w:rsid w:val="00C36464"/>
    <w:rsid w:val="00C36E38"/>
    <w:rsid w:val="00C36E42"/>
    <w:rsid w:val="00C36ECC"/>
    <w:rsid w:val="00C37324"/>
    <w:rsid w:val="00C37432"/>
    <w:rsid w:val="00C37744"/>
    <w:rsid w:val="00C37F81"/>
    <w:rsid w:val="00C4020E"/>
    <w:rsid w:val="00C4056C"/>
    <w:rsid w:val="00C4096F"/>
    <w:rsid w:val="00C412F1"/>
    <w:rsid w:val="00C41301"/>
    <w:rsid w:val="00C4130F"/>
    <w:rsid w:val="00C4132C"/>
    <w:rsid w:val="00C417DD"/>
    <w:rsid w:val="00C418B8"/>
    <w:rsid w:val="00C42035"/>
    <w:rsid w:val="00C423E0"/>
    <w:rsid w:val="00C42A8E"/>
    <w:rsid w:val="00C43021"/>
    <w:rsid w:val="00C4307B"/>
    <w:rsid w:val="00C43139"/>
    <w:rsid w:val="00C438B3"/>
    <w:rsid w:val="00C43A8D"/>
    <w:rsid w:val="00C44367"/>
    <w:rsid w:val="00C444CC"/>
    <w:rsid w:val="00C44EC9"/>
    <w:rsid w:val="00C45419"/>
    <w:rsid w:val="00C4570D"/>
    <w:rsid w:val="00C459DB"/>
    <w:rsid w:val="00C45FE7"/>
    <w:rsid w:val="00C46833"/>
    <w:rsid w:val="00C50312"/>
    <w:rsid w:val="00C5034B"/>
    <w:rsid w:val="00C5110F"/>
    <w:rsid w:val="00C51249"/>
    <w:rsid w:val="00C516F0"/>
    <w:rsid w:val="00C51C9A"/>
    <w:rsid w:val="00C51D5F"/>
    <w:rsid w:val="00C52157"/>
    <w:rsid w:val="00C5233F"/>
    <w:rsid w:val="00C532A3"/>
    <w:rsid w:val="00C53832"/>
    <w:rsid w:val="00C53999"/>
    <w:rsid w:val="00C544D8"/>
    <w:rsid w:val="00C5485E"/>
    <w:rsid w:val="00C54960"/>
    <w:rsid w:val="00C54B3E"/>
    <w:rsid w:val="00C55618"/>
    <w:rsid w:val="00C55A02"/>
    <w:rsid w:val="00C55A6A"/>
    <w:rsid w:val="00C55B71"/>
    <w:rsid w:val="00C5640C"/>
    <w:rsid w:val="00C5646C"/>
    <w:rsid w:val="00C564D3"/>
    <w:rsid w:val="00C56A45"/>
    <w:rsid w:val="00C56C51"/>
    <w:rsid w:val="00C5749B"/>
    <w:rsid w:val="00C5754C"/>
    <w:rsid w:val="00C57551"/>
    <w:rsid w:val="00C57571"/>
    <w:rsid w:val="00C576CB"/>
    <w:rsid w:val="00C57A6A"/>
    <w:rsid w:val="00C57E67"/>
    <w:rsid w:val="00C60B2A"/>
    <w:rsid w:val="00C60BAC"/>
    <w:rsid w:val="00C61748"/>
    <w:rsid w:val="00C617D8"/>
    <w:rsid w:val="00C6193E"/>
    <w:rsid w:val="00C62029"/>
    <w:rsid w:val="00C62CDF"/>
    <w:rsid w:val="00C62F09"/>
    <w:rsid w:val="00C63316"/>
    <w:rsid w:val="00C6373E"/>
    <w:rsid w:val="00C63FBB"/>
    <w:rsid w:val="00C64162"/>
    <w:rsid w:val="00C64426"/>
    <w:rsid w:val="00C644C0"/>
    <w:rsid w:val="00C64997"/>
    <w:rsid w:val="00C64AEA"/>
    <w:rsid w:val="00C64EB3"/>
    <w:rsid w:val="00C652AF"/>
    <w:rsid w:val="00C6585F"/>
    <w:rsid w:val="00C65DAA"/>
    <w:rsid w:val="00C65FEB"/>
    <w:rsid w:val="00C6602C"/>
    <w:rsid w:val="00C662E6"/>
    <w:rsid w:val="00C66B4D"/>
    <w:rsid w:val="00C66C20"/>
    <w:rsid w:val="00C67470"/>
    <w:rsid w:val="00C7016C"/>
    <w:rsid w:val="00C70282"/>
    <w:rsid w:val="00C70543"/>
    <w:rsid w:val="00C705DE"/>
    <w:rsid w:val="00C70C53"/>
    <w:rsid w:val="00C70C8D"/>
    <w:rsid w:val="00C70F33"/>
    <w:rsid w:val="00C70FD0"/>
    <w:rsid w:val="00C71C74"/>
    <w:rsid w:val="00C72023"/>
    <w:rsid w:val="00C72163"/>
    <w:rsid w:val="00C72C2D"/>
    <w:rsid w:val="00C72DF1"/>
    <w:rsid w:val="00C72E47"/>
    <w:rsid w:val="00C73332"/>
    <w:rsid w:val="00C73C31"/>
    <w:rsid w:val="00C745E9"/>
    <w:rsid w:val="00C747BF"/>
    <w:rsid w:val="00C74857"/>
    <w:rsid w:val="00C75245"/>
    <w:rsid w:val="00C7559D"/>
    <w:rsid w:val="00C7572B"/>
    <w:rsid w:val="00C76E95"/>
    <w:rsid w:val="00C776EA"/>
    <w:rsid w:val="00C80153"/>
    <w:rsid w:val="00C80315"/>
    <w:rsid w:val="00C80548"/>
    <w:rsid w:val="00C806BC"/>
    <w:rsid w:val="00C80E42"/>
    <w:rsid w:val="00C80FAA"/>
    <w:rsid w:val="00C82089"/>
    <w:rsid w:val="00C820EB"/>
    <w:rsid w:val="00C82524"/>
    <w:rsid w:val="00C825AF"/>
    <w:rsid w:val="00C82CDC"/>
    <w:rsid w:val="00C839CD"/>
    <w:rsid w:val="00C83E28"/>
    <w:rsid w:val="00C8443D"/>
    <w:rsid w:val="00C84796"/>
    <w:rsid w:val="00C85AB7"/>
    <w:rsid w:val="00C86479"/>
    <w:rsid w:val="00C86BEA"/>
    <w:rsid w:val="00C86D4B"/>
    <w:rsid w:val="00C87452"/>
    <w:rsid w:val="00C874EC"/>
    <w:rsid w:val="00C87968"/>
    <w:rsid w:val="00C87A9F"/>
    <w:rsid w:val="00C902C4"/>
    <w:rsid w:val="00C90859"/>
    <w:rsid w:val="00C9090B"/>
    <w:rsid w:val="00C9104D"/>
    <w:rsid w:val="00C9170F"/>
    <w:rsid w:val="00C91D14"/>
    <w:rsid w:val="00C9207A"/>
    <w:rsid w:val="00C92AC5"/>
    <w:rsid w:val="00C92D93"/>
    <w:rsid w:val="00C92DEB"/>
    <w:rsid w:val="00C92E8E"/>
    <w:rsid w:val="00C932B0"/>
    <w:rsid w:val="00C93362"/>
    <w:rsid w:val="00C93842"/>
    <w:rsid w:val="00C93E5E"/>
    <w:rsid w:val="00C9417E"/>
    <w:rsid w:val="00C946EC"/>
    <w:rsid w:val="00C94DC5"/>
    <w:rsid w:val="00C94E17"/>
    <w:rsid w:val="00C9535E"/>
    <w:rsid w:val="00C96510"/>
    <w:rsid w:val="00C96651"/>
    <w:rsid w:val="00C966CB"/>
    <w:rsid w:val="00C96FE6"/>
    <w:rsid w:val="00C97029"/>
    <w:rsid w:val="00C97F90"/>
    <w:rsid w:val="00CA04F3"/>
    <w:rsid w:val="00CA0798"/>
    <w:rsid w:val="00CA1131"/>
    <w:rsid w:val="00CA1169"/>
    <w:rsid w:val="00CA1270"/>
    <w:rsid w:val="00CA1B09"/>
    <w:rsid w:val="00CA26B3"/>
    <w:rsid w:val="00CA27B2"/>
    <w:rsid w:val="00CA291A"/>
    <w:rsid w:val="00CA319E"/>
    <w:rsid w:val="00CA3A76"/>
    <w:rsid w:val="00CA3A7C"/>
    <w:rsid w:val="00CA3B4E"/>
    <w:rsid w:val="00CA41AD"/>
    <w:rsid w:val="00CA4741"/>
    <w:rsid w:val="00CA476E"/>
    <w:rsid w:val="00CA4B72"/>
    <w:rsid w:val="00CA4C28"/>
    <w:rsid w:val="00CA4D33"/>
    <w:rsid w:val="00CA4D7D"/>
    <w:rsid w:val="00CA525C"/>
    <w:rsid w:val="00CA579F"/>
    <w:rsid w:val="00CA5DA2"/>
    <w:rsid w:val="00CA64C9"/>
    <w:rsid w:val="00CA6735"/>
    <w:rsid w:val="00CA67E5"/>
    <w:rsid w:val="00CA6DAD"/>
    <w:rsid w:val="00CA7895"/>
    <w:rsid w:val="00CA7BF1"/>
    <w:rsid w:val="00CA7E00"/>
    <w:rsid w:val="00CB0096"/>
    <w:rsid w:val="00CB013C"/>
    <w:rsid w:val="00CB0576"/>
    <w:rsid w:val="00CB081C"/>
    <w:rsid w:val="00CB0C83"/>
    <w:rsid w:val="00CB0E6F"/>
    <w:rsid w:val="00CB11AA"/>
    <w:rsid w:val="00CB15F7"/>
    <w:rsid w:val="00CB17D1"/>
    <w:rsid w:val="00CB1EF1"/>
    <w:rsid w:val="00CB217A"/>
    <w:rsid w:val="00CB2DFE"/>
    <w:rsid w:val="00CB3276"/>
    <w:rsid w:val="00CB3E8F"/>
    <w:rsid w:val="00CB3F30"/>
    <w:rsid w:val="00CB447A"/>
    <w:rsid w:val="00CB4490"/>
    <w:rsid w:val="00CB46B4"/>
    <w:rsid w:val="00CB4A8C"/>
    <w:rsid w:val="00CB597A"/>
    <w:rsid w:val="00CB5AC8"/>
    <w:rsid w:val="00CB60A9"/>
    <w:rsid w:val="00CB65DC"/>
    <w:rsid w:val="00CB6C25"/>
    <w:rsid w:val="00CB72B9"/>
    <w:rsid w:val="00CB7545"/>
    <w:rsid w:val="00CB75A7"/>
    <w:rsid w:val="00CB7984"/>
    <w:rsid w:val="00CB7A74"/>
    <w:rsid w:val="00CB7D1E"/>
    <w:rsid w:val="00CB7FA2"/>
    <w:rsid w:val="00CC08C8"/>
    <w:rsid w:val="00CC0E12"/>
    <w:rsid w:val="00CC1110"/>
    <w:rsid w:val="00CC1364"/>
    <w:rsid w:val="00CC188F"/>
    <w:rsid w:val="00CC2051"/>
    <w:rsid w:val="00CC2FA0"/>
    <w:rsid w:val="00CC30B2"/>
    <w:rsid w:val="00CC36E2"/>
    <w:rsid w:val="00CC3878"/>
    <w:rsid w:val="00CC395D"/>
    <w:rsid w:val="00CC3D7E"/>
    <w:rsid w:val="00CC3DDA"/>
    <w:rsid w:val="00CC4B02"/>
    <w:rsid w:val="00CC4C5B"/>
    <w:rsid w:val="00CC4E81"/>
    <w:rsid w:val="00CC56A4"/>
    <w:rsid w:val="00CC56BE"/>
    <w:rsid w:val="00CC610B"/>
    <w:rsid w:val="00CC70FE"/>
    <w:rsid w:val="00CC71FF"/>
    <w:rsid w:val="00CC72BF"/>
    <w:rsid w:val="00CC7523"/>
    <w:rsid w:val="00CC7C78"/>
    <w:rsid w:val="00CC7E98"/>
    <w:rsid w:val="00CD05EE"/>
    <w:rsid w:val="00CD085D"/>
    <w:rsid w:val="00CD08FC"/>
    <w:rsid w:val="00CD160D"/>
    <w:rsid w:val="00CD18A0"/>
    <w:rsid w:val="00CD20BF"/>
    <w:rsid w:val="00CD21E0"/>
    <w:rsid w:val="00CD2240"/>
    <w:rsid w:val="00CD2315"/>
    <w:rsid w:val="00CD3296"/>
    <w:rsid w:val="00CD354B"/>
    <w:rsid w:val="00CD3D37"/>
    <w:rsid w:val="00CD3EA0"/>
    <w:rsid w:val="00CD418D"/>
    <w:rsid w:val="00CD4408"/>
    <w:rsid w:val="00CD4586"/>
    <w:rsid w:val="00CD46E2"/>
    <w:rsid w:val="00CD48EE"/>
    <w:rsid w:val="00CD4A80"/>
    <w:rsid w:val="00CD4BF3"/>
    <w:rsid w:val="00CD4E81"/>
    <w:rsid w:val="00CD4ECD"/>
    <w:rsid w:val="00CD59F0"/>
    <w:rsid w:val="00CD5D59"/>
    <w:rsid w:val="00CD5DF7"/>
    <w:rsid w:val="00CD60A2"/>
    <w:rsid w:val="00CD67E0"/>
    <w:rsid w:val="00CD69E3"/>
    <w:rsid w:val="00CD6ABE"/>
    <w:rsid w:val="00CD7567"/>
    <w:rsid w:val="00CE1062"/>
    <w:rsid w:val="00CE1B23"/>
    <w:rsid w:val="00CE1B5B"/>
    <w:rsid w:val="00CE1D31"/>
    <w:rsid w:val="00CE1EA9"/>
    <w:rsid w:val="00CE2300"/>
    <w:rsid w:val="00CE249E"/>
    <w:rsid w:val="00CE2674"/>
    <w:rsid w:val="00CE278D"/>
    <w:rsid w:val="00CE2ADD"/>
    <w:rsid w:val="00CE2DD7"/>
    <w:rsid w:val="00CE2F1D"/>
    <w:rsid w:val="00CE31AA"/>
    <w:rsid w:val="00CE31AC"/>
    <w:rsid w:val="00CE3AF5"/>
    <w:rsid w:val="00CE3EC3"/>
    <w:rsid w:val="00CE400E"/>
    <w:rsid w:val="00CE4298"/>
    <w:rsid w:val="00CE43C8"/>
    <w:rsid w:val="00CE45DB"/>
    <w:rsid w:val="00CE4D3F"/>
    <w:rsid w:val="00CE52BF"/>
    <w:rsid w:val="00CE54AB"/>
    <w:rsid w:val="00CE54D4"/>
    <w:rsid w:val="00CE5512"/>
    <w:rsid w:val="00CE557C"/>
    <w:rsid w:val="00CE5874"/>
    <w:rsid w:val="00CE65E9"/>
    <w:rsid w:val="00CE6867"/>
    <w:rsid w:val="00CE6FC3"/>
    <w:rsid w:val="00CE7305"/>
    <w:rsid w:val="00CE7541"/>
    <w:rsid w:val="00CE7A70"/>
    <w:rsid w:val="00CE7EE3"/>
    <w:rsid w:val="00CF00D8"/>
    <w:rsid w:val="00CF1097"/>
    <w:rsid w:val="00CF137C"/>
    <w:rsid w:val="00CF159D"/>
    <w:rsid w:val="00CF1656"/>
    <w:rsid w:val="00CF178A"/>
    <w:rsid w:val="00CF1B6C"/>
    <w:rsid w:val="00CF1BD8"/>
    <w:rsid w:val="00CF22F7"/>
    <w:rsid w:val="00CF240B"/>
    <w:rsid w:val="00CF28AD"/>
    <w:rsid w:val="00CF307E"/>
    <w:rsid w:val="00CF31C2"/>
    <w:rsid w:val="00CF3554"/>
    <w:rsid w:val="00CF35BE"/>
    <w:rsid w:val="00CF35C9"/>
    <w:rsid w:val="00CF3BD8"/>
    <w:rsid w:val="00CF3D5F"/>
    <w:rsid w:val="00CF4134"/>
    <w:rsid w:val="00CF41B3"/>
    <w:rsid w:val="00CF45A8"/>
    <w:rsid w:val="00CF4678"/>
    <w:rsid w:val="00CF47EC"/>
    <w:rsid w:val="00CF4EEA"/>
    <w:rsid w:val="00CF52DF"/>
    <w:rsid w:val="00CF6035"/>
    <w:rsid w:val="00CF6473"/>
    <w:rsid w:val="00CF6A26"/>
    <w:rsid w:val="00CF75E4"/>
    <w:rsid w:val="00CF76A5"/>
    <w:rsid w:val="00CF7A00"/>
    <w:rsid w:val="00CF7B85"/>
    <w:rsid w:val="00D0027A"/>
    <w:rsid w:val="00D003C9"/>
    <w:rsid w:val="00D00AAA"/>
    <w:rsid w:val="00D00B7A"/>
    <w:rsid w:val="00D00F6A"/>
    <w:rsid w:val="00D00FE9"/>
    <w:rsid w:val="00D013FB"/>
    <w:rsid w:val="00D015C8"/>
    <w:rsid w:val="00D01C0A"/>
    <w:rsid w:val="00D02649"/>
    <w:rsid w:val="00D02660"/>
    <w:rsid w:val="00D028E7"/>
    <w:rsid w:val="00D02C9B"/>
    <w:rsid w:val="00D03117"/>
    <w:rsid w:val="00D0393C"/>
    <w:rsid w:val="00D03C1F"/>
    <w:rsid w:val="00D03E60"/>
    <w:rsid w:val="00D03FB0"/>
    <w:rsid w:val="00D04058"/>
    <w:rsid w:val="00D047B6"/>
    <w:rsid w:val="00D04981"/>
    <w:rsid w:val="00D04D0D"/>
    <w:rsid w:val="00D0518E"/>
    <w:rsid w:val="00D051A1"/>
    <w:rsid w:val="00D057BF"/>
    <w:rsid w:val="00D05C64"/>
    <w:rsid w:val="00D05C9A"/>
    <w:rsid w:val="00D05D27"/>
    <w:rsid w:val="00D066A1"/>
    <w:rsid w:val="00D066B2"/>
    <w:rsid w:val="00D067D5"/>
    <w:rsid w:val="00D068B2"/>
    <w:rsid w:val="00D06C5C"/>
    <w:rsid w:val="00D0753B"/>
    <w:rsid w:val="00D07ECB"/>
    <w:rsid w:val="00D07FC2"/>
    <w:rsid w:val="00D106AF"/>
    <w:rsid w:val="00D10A3A"/>
    <w:rsid w:val="00D10B3A"/>
    <w:rsid w:val="00D10F21"/>
    <w:rsid w:val="00D10F69"/>
    <w:rsid w:val="00D10FD8"/>
    <w:rsid w:val="00D11093"/>
    <w:rsid w:val="00D111B9"/>
    <w:rsid w:val="00D115C1"/>
    <w:rsid w:val="00D1181D"/>
    <w:rsid w:val="00D1243B"/>
    <w:rsid w:val="00D12889"/>
    <w:rsid w:val="00D12AB2"/>
    <w:rsid w:val="00D12D42"/>
    <w:rsid w:val="00D13A7F"/>
    <w:rsid w:val="00D13DCE"/>
    <w:rsid w:val="00D13E02"/>
    <w:rsid w:val="00D13F14"/>
    <w:rsid w:val="00D141C4"/>
    <w:rsid w:val="00D14298"/>
    <w:rsid w:val="00D145CD"/>
    <w:rsid w:val="00D14C77"/>
    <w:rsid w:val="00D152B0"/>
    <w:rsid w:val="00D15980"/>
    <w:rsid w:val="00D15E92"/>
    <w:rsid w:val="00D16513"/>
    <w:rsid w:val="00D165B9"/>
    <w:rsid w:val="00D16B9E"/>
    <w:rsid w:val="00D17093"/>
    <w:rsid w:val="00D17175"/>
    <w:rsid w:val="00D17217"/>
    <w:rsid w:val="00D173BC"/>
    <w:rsid w:val="00D176BE"/>
    <w:rsid w:val="00D176F5"/>
    <w:rsid w:val="00D17F1E"/>
    <w:rsid w:val="00D17F23"/>
    <w:rsid w:val="00D20116"/>
    <w:rsid w:val="00D201E6"/>
    <w:rsid w:val="00D2059A"/>
    <w:rsid w:val="00D208FF"/>
    <w:rsid w:val="00D21061"/>
    <w:rsid w:val="00D212A1"/>
    <w:rsid w:val="00D2130D"/>
    <w:rsid w:val="00D214CC"/>
    <w:rsid w:val="00D2159D"/>
    <w:rsid w:val="00D2160A"/>
    <w:rsid w:val="00D21798"/>
    <w:rsid w:val="00D22476"/>
    <w:rsid w:val="00D22B8D"/>
    <w:rsid w:val="00D22C54"/>
    <w:rsid w:val="00D22F9C"/>
    <w:rsid w:val="00D23025"/>
    <w:rsid w:val="00D23432"/>
    <w:rsid w:val="00D236B9"/>
    <w:rsid w:val="00D239BB"/>
    <w:rsid w:val="00D23D67"/>
    <w:rsid w:val="00D24675"/>
    <w:rsid w:val="00D24D77"/>
    <w:rsid w:val="00D25540"/>
    <w:rsid w:val="00D25690"/>
    <w:rsid w:val="00D256BE"/>
    <w:rsid w:val="00D259E9"/>
    <w:rsid w:val="00D25ACB"/>
    <w:rsid w:val="00D26300"/>
    <w:rsid w:val="00D2635F"/>
    <w:rsid w:val="00D26556"/>
    <w:rsid w:val="00D26EC0"/>
    <w:rsid w:val="00D271C7"/>
    <w:rsid w:val="00D2796E"/>
    <w:rsid w:val="00D27990"/>
    <w:rsid w:val="00D27F33"/>
    <w:rsid w:val="00D30209"/>
    <w:rsid w:val="00D30722"/>
    <w:rsid w:val="00D30943"/>
    <w:rsid w:val="00D30A2E"/>
    <w:rsid w:val="00D30C56"/>
    <w:rsid w:val="00D30D4D"/>
    <w:rsid w:val="00D313CD"/>
    <w:rsid w:val="00D317FD"/>
    <w:rsid w:val="00D31843"/>
    <w:rsid w:val="00D31B61"/>
    <w:rsid w:val="00D31BC8"/>
    <w:rsid w:val="00D32A63"/>
    <w:rsid w:val="00D32B7A"/>
    <w:rsid w:val="00D32F5A"/>
    <w:rsid w:val="00D331BD"/>
    <w:rsid w:val="00D3352A"/>
    <w:rsid w:val="00D339E2"/>
    <w:rsid w:val="00D33A58"/>
    <w:rsid w:val="00D33E9A"/>
    <w:rsid w:val="00D340D5"/>
    <w:rsid w:val="00D34ABB"/>
    <w:rsid w:val="00D35444"/>
    <w:rsid w:val="00D359F7"/>
    <w:rsid w:val="00D361FB"/>
    <w:rsid w:val="00D36BDC"/>
    <w:rsid w:val="00D36F93"/>
    <w:rsid w:val="00D3702A"/>
    <w:rsid w:val="00D37195"/>
    <w:rsid w:val="00D375A3"/>
    <w:rsid w:val="00D37A6C"/>
    <w:rsid w:val="00D37AB1"/>
    <w:rsid w:val="00D37FF6"/>
    <w:rsid w:val="00D400A0"/>
    <w:rsid w:val="00D40315"/>
    <w:rsid w:val="00D40CB0"/>
    <w:rsid w:val="00D40FC5"/>
    <w:rsid w:val="00D40FF0"/>
    <w:rsid w:val="00D41285"/>
    <w:rsid w:val="00D417B0"/>
    <w:rsid w:val="00D41D6B"/>
    <w:rsid w:val="00D427C6"/>
    <w:rsid w:val="00D42B09"/>
    <w:rsid w:val="00D42E26"/>
    <w:rsid w:val="00D431C5"/>
    <w:rsid w:val="00D43787"/>
    <w:rsid w:val="00D43954"/>
    <w:rsid w:val="00D4474C"/>
    <w:rsid w:val="00D44CEC"/>
    <w:rsid w:val="00D451A9"/>
    <w:rsid w:val="00D451EC"/>
    <w:rsid w:val="00D45CF2"/>
    <w:rsid w:val="00D45FD6"/>
    <w:rsid w:val="00D468CA"/>
    <w:rsid w:val="00D46D35"/>
    <w:rsid w:val="00D46F0B"/>
    <w:rsid w:val="00D470CD"/>
    <w:rsid w:val="00D47136"/>
    <w:rsid w:val="00D50C2A"/>
    <w:rsid w:val="00D50FC9"/>
    <w:rsid w:val="00D510B2"/>
    <w:rsid w:val="00D5112D"/>
    <w:rsid w:val="00D5139F"/>
    <w:rsid w:val="00D513E2"/>
    <w:rsid w:val="00D518B9"/>
    <w:rsid w:val="00D518C8"/>
    <w:rsid w:val="00D52427"/>
    <w:rsid w:val="00D52669"/>
    <w:rsid w:val="00D52867"/>
    <w:rsid w:val="00D52A18"/>
    <w:rsid w:val="00D52AC3"/>
    <w:rsid w:val="00D52E5D"/>
    <w:rsid w:val="00D53582"/>
    <w:rsid w:val="00D5365C"/>
    <w:rsid w:val="00D537A9"/>
    <w:rsid w:val="00D53C93"/>
    <w:rsid w:val="00D545EF"/>
    <w:rsid w:val="00D54874"/>
    <w:rsid w:val="00D5494A"/>
    <w:rsid w:val="00D549E3"/>
    <w:rsid w:val="00D54ABC"/>
    <w:rsid w:val="00D54AC1"/>
    <w:rsid w:val="00D54CC0"/>
    <w:rsid w:val="00D54CEC"/>
    <w:rsid w:val="00D552D7"/>
    <w:rsid w:val="00D559CE"/>
    <w:rsid w:val="00D55A99"/>
    <w:rsid w:val="00D55ABB"/>
    <w:rsid w:val="00D57099"/>
    <w:rsid w:val="00D57238"/>
    <w:rsid w:val="00D576B0"/>
    <w:rsid w:val="00D5776F"/>
    <w:rsid w:val="00D57C59"/>
    <w:rsid w:val="00D57D73"/>
    <w:rsid w:val="00D57F2B"/>
    <w:rsid w:val="00D60261"/>
    <w:rsid w:val="00D60339"/>
    <w:rsid w:val="00D60407"/>
    <w:rsid w:val="00D61059"/>
    <w:rsid w:val="00D617F7"/>
    <w:rsid w:val="00D61C0F"/>
    <w:rsid w:val="00D625E3"/>
    <w:rsid w:val="00D6303C"/>
    <w:rsid w:val="00D63843"/>
    <w:rsid w:val="00D639E2"/>
    <w:rsid w:val="00D639F1"/>
    <w:rsid w:val="00D64493"/>
    <w:rsid w:val="00D644FC"/>
    <w:rsid w:val="00D64DBA"/>
    <w:rsid w:val="00D65439"/>
    <w:rsid w:val="00D6567D"/>
    <w:rsid w:val="00D65980"/>
    <w:rsid w:val="00D65B23"/>
    <w:rsid w:val="00D66118"/>
    <w:rsid w:val="00D661CB"/>
    <w:rsid w:val="00D666E2"/>
    <w:rsid w:val="00D667F1"/>
    <w:rsid w:val="00D668FB"/>
    <w:rsid w:val="00D66D36"/>
    <w:rsid w:val="00D678A5"/>
    <w:rsid w:val="00D70008"/>
    <w:rsid w:val="00D705E5"/>
    <w:rsid w:val="00D70BDC"/>
    <w:rsid w:val="00D70D38"/>
    <w:rsid w:val="00D710C1"/>
    <w:rsid w:val="00D710E5"/>
    <w:rsid w:val="00D712A0"/>
    <w:rsid w:val="00D71462"/>
    <w:rsid w:val="00D71D06"/>
    <w:rsid w:val="00D71DA9"/>
    <w:rsid w:val="00D72123"/>
    <w:rsid w:val="00D72452"/>
    <w:rsid w:val="00D7262F"/>
    <w:rsid w:val="00D72FC5"/>
    <w:rsid w:val="00D73075"/>
    <w:rsid w:val="00D7319D"/>
    <w:rsid w:val="00D7342D"/>
    <w:rsid w:val="00D73B9F"/>
    <w:rsid w:val="00D74309"/>
    <w:rsid w:val="00D744F2"/>
    <w:rsid w:val="00D74877"/>
    <w:rsid w:val="00D748ED"/>
    <w:rsid w:val="00D74BFE"/>
    <w:rsid w:val="00D74C8F"/>
    <w:rsid w:val="00D74DA0"/>
    <w:rsid w:val="00D7536A"/>
    <w:rsid w:val="00D75659"/>
    <w:rsid w:val="00D75716"/>
    <w:rsid w:val="00D757A3"/>
    <w:rsid w:val="00D7583B"/>
    <w:rsid w:val="00D75C37"/>
    <w:rsid w:val="00D75EDB"/>
    <w:rsid w:val="00D762F6"/>
    <w:rsid w:val="00D7639B"/>
    <w:rsid w:val="00D76ED4"/>
    <w:rsid w:val="00D76FEA"/>
    <w:rsid w:val="00D770CA"/>
    <w:rsid w:val="00D77127"/>
    <w:rsid w:val="00D77659"/>
    <w:rsid w:val="00D7796C"/>
    <w:rsid w:val="00D80AE1"/>
    <w:rsid w:val="00D80F10"/>
    <w:rsid w:val="00D81230"/>
    <w:rsid w:val="00D81E1C"/>
    <w:rsid w:val="00D821D6"/>
    <w:rsid w:val="00D824C5"/>
    <w:rsid w:val="00D82A19"/>
    <w:rsid w:val="00D83B7F"/>
    <w:rsid w:val="00D83BE1"/>
    <w:rsid w:val="00D845E8"/>
    <w:rsid w:val="00D84DB7"/>
    <w:rsid w:val="00D858A0"/>
    <w:rsid w:val="00D86AC4"/>
    <w:rsid w:val="00D87067"/>
    <w:rsid w:val="00D872BC"/>
    <w:rsid w:val="00D8731D"/>
    <w:rsid w:val="00D876E4"/>
    <w:rsid w:val="00D8781B"/>
    <w:rsid w:val="00D87D8E"/>
    <w:rsid w:val="00D90588"/>
    <w:rsid w:val="00D906E9"/>
    <w:rsid w:val="00D907C1"/>
    <w:rsid w:val="00D90ED9"/>
    <w:rsid w:val="00D91157"/>
    <w:rsid w:val="00D915B7"/>
    <w:rsid w:val="00D91AED"/>
    <w:rsid w:val="00D92324"/>
    <w:rsid w:val="00D92607"/>
    <w:rsid w:val="00D92CC1"/>
    <w:rsid w:val="00D92E83"/>
    <w:rsid w:val="00D932B2"/>
    <w:rsid w:val="00D937E9"/>
    <w:rsid w:val="00D93DC9"/>
    <w:rsid w:val="00D94A48"/>
    <w:rsid w:val="00D94DDD"/>
    <w:rsid w:val="00D94F99"/>
    <w:rsid w:val="00D95741"/>
    <w:rsid w:val="00D95B43"/>
    <w:rsid w:val="00D960C1"/>
    <w:rsid w:val="00D971C2"/>
    <w:rsid w:val="00D9751F"/>
    <w:rsid w:val="00DA0004"/>
    <w:rsid w:val="00DA02E3"/>
    <w:rsid w:val="00DA046A"/>
    <w:rsid w:val="00DA096C"/>
    <w:rsid w:val="00DA0BCD"/>
    <w:rsid w:val="00DA0F1A"/>
    <w:rsid w:val="00DA1088"/>
    <w:rsid w:val="00DA1543"/>
    <w:rsid w:val="00DA1DBF"/>
    <w:rsid w:val="00DA2139"/>
    <w:rsid w:val="00DA21CC"/>
    <w:rsid w:val="00DA2BCE"/>
    <w:rsid w:val="00DA3018"/>
    <w:rsid w:val="00DA33BA"/>
    <w:rsid w:val="00DA418F"/>
    <w:rsid w:val="00DA41E6"/>
    <w:rsid w:val="00DA4457"/>
    <w:rsid w:val="00DA4513"/>
    <w:rsid w:val="00DA4926"/>
    <w:rsid w:val="00DA4B08"/>
    <w:rsid w:val="00DA54B1"/>
    <w:rsid w:val="00DA567E"/>
    <w:rsid w:val="00DA5F08"/>
    <w:rsid w:val="00DA6112"/>
    <w:rsid w:val="00DA64DD"/>
    <w:rsid w:val="00DA6566"/>
    <w:rsid w:val="00DA6894"/>
    <w:rsid w:val="00DA68FB"/>
    <w:rsid w:val="00DA7B78"/>
    <w:rsid w:val="00DA7DE1"/>
    <w:rsid w:val="00DB02F9"/>
    <w:rsid w:val="00DB0726"/>
    <w:rsid w:val="00DB1147"/>
    <w:rsid w:val="00DB125C"/>
    <w:rsid w:val="00DB21FA"/>
    <w:rsid w:val="00DB24D3"/>
    <w:rsid w:val="00DB27D0"/>
    <w:rsid w:val="00DB2FBD"/>
    <w:rsid w:val="00DB3616"/>
    <w:rsid w:val="00DB363B"/>
    <w:rsid w:val="00DB395C"/>
    <w:rsid w:val="00DB3DC9"/>
    <w:rsid w:val="00DB3FBA"/>
    <w:rsid w:val="00DB44B1"/>
    <w:rsid w:val="00DB56D4"/>
    <w:rsid w:val="00DB58A8"/>
    <w:rsid w:val="00DB59CF"/>
    <w:rsid w:val="00DB5C5A"/>
    <w:rsid w:val="00DB6232"/>
    <w:rsid w:val="00DB63DB"/>
    <w:rsid w:val="00DB67F1"/>
    <w:rsid w:val="00DB6AF9"/>
    <w:rsid w:val="00DB6ECD"/>
    <w:rsid w:val="00DB7178"/>
    <w:rsid w:val="00DB7198"/>
    <w:rsid w:val="00DB71B3"/>
    <w:rsid w:val="00DB75C6"/>
    <w:rsid w:val="00DB76E7"/>
    <w:rsid w:val="00DB7C89"/>
    <w:rsid w:val="00DC032A"/>
    <w:rsid w:val="00DC08C8"/>
    <w:rsid w:val="00DC0C97"/>
    <w:rsid w:val="00DC11AC"/>
    <w:rsid w:val="00DC14E7"/>
    <w:rsid w:val="00DC1F38"/>
    <w:rsid w:val="00DC2039"/>
    <w:rsid w:val="00DC2348"/>
    <w:rsid w:val="00DC23AD"/>
    <w:rsid w:val="00DC23B4"/>
    <w:rsid w:val="00DC243E"/>
    <w:rsid w:val="00DC27FF"/>
    <w:rsid w:val="00DC2BB0"/>
    <w:rsid w:val="00DC357C"/>
    <w:rsid w:val="00DC37FD"/>
    <w:rsid w:val="00DC3A7A"/>
    <w:rsid w:val="00DC3C91"/>
    <w:rsid w:val="00DC3E6B"/>
    <w:rsid w:val="00DC434D"/>
    <w:rsid w:val="00DC447D"/>
    <w:rsid w:val="00DC5712"/>
    <w:rsid w:val="00DC5BD0"/>
    <w:rsid w:val="00DC6BA1"/>
    <w:rsid w:val="00DC730F"/>
    <w:rsid w:val="00DC74BC"/>
    <w:rsid w:val="00DC7E6C"/>
    <w:rsid w:val="00DC7FA5"/>
    <w:rsid w:val="00DD069D"/>
    <w:rsid w:val="00DD06C0"/>
    <w:rsid w:val="00DD07DD"/>
    <w:rsid w:val="00DD0898"/>
    <w:rsid w:val="00DD08DC"/>
    <w:rsid w:val="00DD0933"/>
    <w:rsid w:val="00DD0DBB"/>
    <w:rsid w:val="00DD1315"/>
    <w:rsid w:val="00DD1630"/>
    <w:rsid w:val="00DD1771"/>
    <w:rsid w:val="00DD17E7"/>
    <w:rsid w:val="00DD1A09"/>
    <w:rsid w:val="00DD1CE9"/>
    <w:rsid w:val="00DD1D65"/>
    <w:rsid w:val="00DD1E5F"/>
    <w:rsid w:val="00DD20B6"/>
    <w:rsid w:val="00DD2363"/>
    <w:rsid w:val="00DD24EE"/>
    <w:rsid w:val="00DD25CA"/>
    <w:rsid w:val="00DD298E"/>
    <w:rsid w:val="00DD2F79"/>
    <w:rsid w:val="00DD3107"/>
    <w:rsid w:val="00DD37FD"/>
    <w:rsid w:val="00DD39C9"/>
    <w:rsid w:val="00DD4059"/>
    <w:rsid w:val="00DD40C7"/>
    <w:rsid w:val="00DD545F"/>
    <w:rsid w:val="00DD598B"/>
    <w:rsid w:val="00DD6258"/>
    <w:rsid w:val="00DD68E0"/>
    <w:rsid w:val="00DD70C0"/>
    <w:rsid w:val="00DD747B"/>
    <w:rsid w:val="00DD7A5A"/>
    <w:rsid w:val="00DD7CD0"/>
    <w:rsid w:val="00DD7D02"/>
    <w:rsid w:val="00DE04F0"/>
    <w:rsid w:val="00DE06BA"/>
    <w:rsid w:val="00DE0767"/>
    <w:rsid w:val="00DE0C5E"/>
    <w:rsid w:val="00DE1304"/>
    <w:rsid w:val="00DE1641"/>
    <w:rsid w:val="00DE1F4E"/>
    <w:rsid w:val="00DE20BA"/>
    <w:rsid w:val="00DE2AD3"/>
    <w:rsid w:val="00DE32F6"/>
    <w:rsid w:val="00DE432D"/>
    <w:rsid w:val="00DE4C9F"/>
    <w:rsid w:val="00DE4D16"/>
    <w:rsid w:val="00DE4E4B"/>
    <w:rsid w:val="00DE5BAB"/>
    <w:rsid w:val="00DE638A"/>
    <w:rsid w:val="00DE68FE"/>
    <w:rsid w:val="00DE6A4D"/>
    <w:rsid w:val="00DE6FFD"/>
    <w:rsid w:val="00DE72C0"/>
    <w:rsid w:val="00DE78F7"/>
    <w:rsid w:val="00DE7A3B"/>
    <w:rsid w:val="00DE7FC6"/>
    <w:rsid w:val="00DF028A"/>
    <w:rsid w:val="00DF0BB1"/>
    <w:rsid w:val="00DF0FFC"/>
    <w:rsid w:val="00DF1055"/>
    <w:rsid w:val="00DF1D81"/>
    <w:rsid w:val="00DF1FD3"/>
    <w:rsid w:val="00DF2678"/>
    <w:rsid w:val="00DF2BE3"/>
    <w:rsid w:val="00DF2ED6"/>
    <w:rsid w:val="00DF307D"/>
    <w:rsid w:val="00DF3146"/>
    <w:rsid w:val="00DF34CC"/>
    <w:rsid w:val="00DF353D"/>
    <w:rsid w:val="00DF3BAA"/>
    <w:rsid w:val="00DF3E71"/>
    <w:rsid w:val="00DF41F5"/>
    <w:rsid w:val="00DF4A3A"/>
    <w:rsid w:val="00DF511F"/>
    <w:rsid w:val="00DF5253"/>
    <w:rsid w:val="00DF5B2E"/>
    <w:rsid w:val="00DF5F4C"/>
    <w:rsid w:val="00DF64C8"/>
    <w:rsid w:val="00DF65AB"/>
    <w:rsid w:val="00DF672C"/>
    <w:rsid w:val="00DF6998"/>
    <w:rsid w:val="00DF69B7"/>
    <w:rsid w:val="00DF6D67"/>
    <w:rsid w:val="00DF7A43"/>
    <w:rsid w:val="00E00190"/>
    <w:rsid w:val="00E00342"/>
    <w:rsid w:val="00E007A3"/>
    <w:rsid w:val="00E00972"/>
    <w:rsid w:val="00E010B8"/>
    <w:rsid w:val="00E013EF"/>
    <w:rsid w:val="00E016CA"/>
    <w:rsid w:val="00E01F50"/>
    <w:rsid w:val="00E024A8"/>
    <w:rsid w:val="00E0275B"/>
    <w:rsid w:val="00E029E7"/>
    <w:rsid w:val="00E02B16"/>
    <w:rsid w:val="00E02E52"/>
    <w:rsid w:val="00E033F8"/>
    <w:rsid w:val="00E03CF0"/>
    <w:rsid w:val="00E03D24"/>
    <w:rsid w:val="00E0410E"/>
    <w:rsid w:val="00E0447C"/>
    <w:rsid w:val="00E04E69"/>
    <w:rsid w:val="00E05203"/>
    <w:rsid w:val="00E05993"/>
    <w:rsid w:val="00E05A2D"/>
    <w:rsid w:val="00E05E0A"/>
    <w:rsid w:val="00E060A3"/>
    <w:rsid w:val="00E067A7"/>
    <w:rsid w:val="00E06FD6"/>
    <w:rsid w:val="00E07032"/>
    <w:rsid w:val="00E07ECB"/>
    <w:rsid w:val="00E10191"/>
    <w:rsid w:val="00E10982"/>
    <w:rsid w:val="00E10AB6"/>
    <w:rsid w:val="00E10EEB"/>
    <w:rsid w:val="00E110F3"/>
    <w:rsid w:val="00E1166F"/>
    <w:rsid w:val="00E11B92"/>
    <w:rsid w:val="00E11E14"/>
    <w:rsid w:val="00E12151"/>
    <w:rsid w:val="00E127C0"/>
    <w:rsid w:val="00E1281B"/>
    <w:rsid w:val="00E1347E"/>
    <w:rsid w:val="00E139A1"/>
    <w:rsid w:val="00E139DA"/>
    <w:rsid w:val="00E13AC7"/>
    <w:rsid w:val="00E13FE5"/>
    <w:rsid w:val="00E145B5"/>
    <w:rsid w:val="00E15846"/>
    <w:rsid w:val="00E15F2E"/>
    <w:rsid w:val="00E1604C"/>
    <w:rsid w:val="00E16289"/>
    <w:rsid w:val="00E165D9"/>
    <w:rsid w:val="00E171E4"/>
    <w:rsid w:val="00E176BA"/>
    <w:rsid w:val="00E176F8"/>
    <w:rsid w:val="00E179D9"/>
    <w:rsid w:val="00E20A44"/>
    <w:rsid w:val="00E20DB4"/>
    <w:rsid w:val="00E210AB"/>
    <w:rsid w:val="00E21BA8"/>
    <w:rsid w:val="00E21E60"/>
    <w:rsid w:val="00E21F3E"/>
    <w:rsid w:val="00E2272F"/>
    <w:rsid w:val="00E2341D"/>
    <w:rsid w:val="00E2385D"/>
    <w:rsid w:val="00E23BA5"/>
    <w:rsid w:val="00E23D29"/>
    <w:rsid w:val="00E24142"/>
    <w:rsid w:val="00E24345"/>
    <w:rsid w:val="00E245B8"/>
    <w:rsid w:val="00E249AB"/>
    <w:rsid w:val="00E24CD2"/>
    <w:rsid w:val="00E2518B"/>
    <w:rsid w:val="00E2590D"/>
    <w:rsid w:val="00E26004"/>
    <w:rsid w:val="00E263A4"/>
    <w:rsid w:val="00E264B6"/>
    <w:rsid w:val="00E26866"/>
    <w:rsid w:val="00E26C7D"/>
    <w:rsid w:val="00E274D6"/>
    <w:rsid w:val="00E27936"/>
    <w:rsid w:val="00E27D45"/>
    <w:rsid w:val="00E30194"/>
    <w:rsid w:val="00E30568"/>
    <w:rsid w:val="00E305AA"/>
    <w:rsid w:val="00E30A66"/>
    <w:rsid w:val="00E310A6"/>
    <w:rsid w:val="00E31224"/>
    <w:rsid w:val="00E31239"/>
    <w:rsid w:val="00E31480"/>
    <w:rsid w:val="00E31C26"/>
    <w:rsid w:val="00E32256"/>
    <w:rsid w:val="00E3227E"/>
    <w:rsid w:val="00E327E9"/>
    <w:rsid w:val="00E329B7"/>
    <w:rsid w:val="00E32B35"/>
    <w:rsid w:val="00E3336C"/>
    <w:rsid w:val="00E33723"/>
    <w:rsid w:val="00E343E6"/>
    <w:rsid w:val="00E34608"/>
    <w:rsid w:val="00E3462C"/>
    <w:rsid w:val="00E347EF"/>
    <w:rsid w:val="00E34B89"/>
    <w:rsid w:val="00E34CB8"/>
    <w:rsid w:val="00E34DB6"/>
    <w:rsid w:val="00E34F71"/>
    <w:rsid w:val="00E3557D"/>
    <w:rsid w:val="00E357A6"/>
    <w:rsid w:val="00E36215"/>
    <w:rsid w:val="00E36D1C"/>
    <w:rsid w:val="00E3719D"/>
    <w:rsid w:val="00E3729F"/>
    <w:rsid w:val="00E37E7C"/>
    <w:rsid w:val="00E40460"/>
    <w:rsid w:val="00E407A4"/>
    <w:rsid w:val="00E40EAC"/>
    <w:rsid w:val="00E417DD"/>
    <w:rsid w:val="00E42205"/>
    <w:rsid w:val="00E42381"/>
    <w:rsid w:val="00E42A93"/>
    <w:rsid w:val="00E42B9A"/>
    <w:rsid w:val="00E42BFF"/>
    <w:rsid w:val="00E42CBD"/>
    <w:rsid w:val="00E4358C"/>
    <w:rsid w:val="00E441BF"/>
    <w:rsid w:val="00E445DA"/>
    <w:rsid w:val="00E446E5"/>
    <w:rsid w:val="00E44CCB"/>
    <w:rsid w:val="00E44FAF"/>
    <w:rsid w:val="00E45346"/>
    <w:rsid w:val="00E453E7"/>
    <w:rsid w:val="00E45834"/>
    <w:rsid w:val="00E458CA"/>
    <w:rsid w:val="00E45B33"/>
    <w:rsid w:val="00E45D9D"/>
    <w:rsid w:val="00E45DC4"/>
    <w:rsid w:val="00E462F4"/>
    <w:rsid w:val="00E46396"/>
    <w:rsid w:val="00E465B3"/>
    <w:rsid w:val="00E46EBE"/>
    <w:rsid w:val="00E47090"/>
    <w:rsid w:val="00E474B1"/>
    <w:rsid w:val="00E47539"/>
    <w:rsid w:val="00E47625"/>
    <w:rsid w:val="00E47AA0"/>
    <w:rsid w:val="00E47C96"/>
    <w:rsid w:val="00E47D39"/>
    <w:rsid w:val="00E50216"/>
    <w:rsid w:val="00E50651"/>
    <w:rsid w:val="00E50940"/>
    <w:rsid w:val="00E50AE5"/>
    <w:rsid w:val="00E50D02"/>
    <w:rsid w:val="00E50DD6"/>
    <w:rsid w:val="00E51144"/>
    <w:rsid w:val="00E51729"/>
    <w:rsid w:val="00E517F8"/>
    <w:rsid w:val="00E51A3C"/>
    <w:rsid w:val="00E531B9"/>
    <w:rsid w:val="00E53384"/>
    <w:rsid w:val="00E53E31"/>
    <w:rsid w:val="00E5400D"/>
    <w:rsid w:val="00E54563"/>
    <w:rsid w:val="00E54709"/>
    <w:rsid w:val="00E5609F"/>
    <w:rsid w:val="00E56112"/>
    <w:rsid w:val="00E564BD"/>
    <w:rsid w:val="00E57287"/>
    <w:rsid w:val="00E574AF"/>
    <w:rsid w:val="00E5760D"/>
    <w:rsid w:val="00E57710"/>
    <w:rsid w:val="00E578C2"/>
    <w:rsid w:val="00E57C59"/>
    <w:rsid w:val="00E57D49"/>
    <w:rsid w:val="00E600C3"/>
    <w:rsid w:val="00E60214"/>
    <w:rsid w:val="00E60BBE"/>
    <w:rsid w:val="00E60DAF"/>
    <w:rsid w:val="00E61592"/>
    <w:rsid w:val="00E6179C"/>
    <w:rsid w:val="00E61B72"/>
    <w:rsid w:val="00E61F4B"/>
    <w:rsid w:val="00E62178"/>
    <w:rsid w:val="00E62B7A"/>
    <w:rsid w:val="00E62C03"/>
    <w:rsid w:val="00E6366E"/>
    <w:rsid w:val="00E63794"/>
    <w:rsid w:val="00E648A0"/>
    <w:rsid w:val="00E64BCD"/>
    <w:rsid w:val="00E64BD1"/>
    <w:rsid w:val="00E64DB6"/>
    <w:rsid w:val="00E651B0"/>
    <w:rsid w:val="00E65559"/>
    <w:rsid w:val="00E65AA4"/>
    <w:rsid w:val="00E6610D"/>
    <w:rsid w:val="00E661E2"/>
    <w:rsid w:val="00E66771"/>
    <w:rsid w:val="00E6682A"/>
    <w:rsid w:val="00E66C30"/>
    <w:rsid w:val="00E676F8"/>
    <w:rsid w:val="00E70233"/>
    <w:rsid w:val="00E70AEF"/>
    <w:rsid w:val="00E7112B"/>
    <w:rsid w:val="00E712A3"/>
    <w:rsid w:val="00E713F3"/>
    <w:rsid w:val="00E72312"/>
    <w:rsid w:val="00E723E7"/>
    <w:rsid w:val="00E724BC"/>
    <w:rsid w:val="00E72E9B"/>
    <w:rsid w:val="00E73865"/>
    <w:rsid w:val="00E73C53"/>
    <w:rsid w:val="00E73D50"/>
    <w:rsid w:val="00E73E10"/>
    <w:rsid w:val="00E740C3"/>
    <w:rsid w:val="00E745A9"/>
    <w:rsid w:val="00E74613"/>
    <w:rsid w:val="00E74A3F"/>
    <w:rsid w:val="00E75615"/>
    <w:rsid w:val="00E75635"/>
    <w:rsid w:val="00E75FDD"/>
    <w:rsid w:val="00E76048"/>
    <w:rsid w:val="00E76303"/>
    <w:rsid w:val="00E76313"/>
    <w:rsid w:val="00E7669C"/>
    <w:rsid w:val="00E767BF"/>
    <w:rsid w:val="00E7697C"/>
    <w:rsid w:val="00E76CA1"/>
    <w:rsid w:val="00E76D4B"/>
    <w:rsid w:val="00E76D65"/>
    <w:rsid w:val="00E76E57"/>
    <w:rsid w:val="00E77210"/>
    <w:rsid w:val="00E77490"/>
    <w:rsid w:val="00E774C4"/>
    <w:rsid w:val="00E774D4"/>
    <w:rsid w:val="00E77856"/>
    <w:rsid w:val="00E77BE0"/>
    <w:rsid w:val="00E77CD2"/>
    <w:rsid w:val="00E77D00"/>
    <w:rsid w:val="00E807B6"/>
    <w:rsid w:val="00E81109"/>
    <w:rsid w:val="00E81BFB"/>
    <w:rsid w:val="00E81C63"/>
    <w:rsid w:val="00E81CAB"/>
    <w:rsid w:val="00E81D71"/>
    <w:rsid w:val="00E8235E"/>
    <w:rsid w:val="00E82656"/>
    <w:rsid w:val="00E82901"/>
    <w:rsid w:val="00E8294C"/>
    <w:rsid w:val="00E83366"/>
    <w:rsid w:val="00E834D4"/>
    <w:rsid w:val="00E83CE9"/>
    <w:rsid w:val="00E844E6"/>
    <w:rsid w:val="00E8453F"/>
    <w:rsid w:val="00E849D5"/>
    <w:rsid w:val="00E84BA1"/>
    <w:rsid w:val="00E84C81"/>
    <w:rsid w:val="00E850D2"/>
    <w:rsid w:val="00E854DE"/>
    <w:rsid w:val="00E85BD6"/>
    <w:rsid w:val="00E866F6"/>
    <w:rsid w:val="00E86994"/>
    <w:rsid w:val="00E87682"/>
    <w:rsid w:val="00E87C7F"/>
    <w:rsid w:val="00E90299"/>
    <w:rsid w:val="00E90610"/>
    <w:rsid w:val="00E90CC8"/>
    <w:rsid w:val="00E91092"/>
    <w:rsid w:val="00E91244"/>
    <w:rsid w:val="00E91366"/>
    <w:rsid w:val="00E913E0"/>
    <w:rsid w:val="00E915B2"/>
    <w:rsid w:val="00E91EB6"/>
    <w:rsid w:val="00E92E53"/>
    <w:rsid w:val="00E93445"/>
    <w:rsid w:val="00E93519"/>
    <w:rsid w:val="00E93624"/>
    <w:rsid w:val="00E939D2"/>
    <w:rsid w:val="00E953A8"/>
    <w:rsid w:val="00E959D5"/>
    <w:rsid w:val="00E95A6E"/>
    <w:rsid w:val="00E95AC9"/>
    <w:rsid w:val="00E965E7"/>
    <w:rsid w:val="00E971A6"/>
    <w:rsid w:val="00E9748B"/>
    <w:rsid w:val="00E974A1"/>
    <w:rsid w:val="00E9750E"/>
    <w:rsid w:val="00E97517"/>
    <w:rsid w:val="00E9784F"/>
    <w:rsid w:val="00E97AA7"/>
    <w:rsid w:val="00E97F9C"/>
    <w:rsid w:val="00EA0392"/>
    <w:rsid w:val="00EA0E1C"/>
    <w:rsid w:val="00EA11DB"/>
    <w:rsid w:val="00EA12FA"/>
    <w:rsid w:val="00EA1570"/>
    <w:rsid w:val="00EA1758"/>
    <w:rsid w:val="00EA17CA"/>
    <w:rsid w:val="00EA1922"/>
    <w:rsid w:val="00EA1BAB"/>
    <w:rsid w:val="00EA1DF1"/>
    <w:rsid w:val="00EA1EB1"/>
    <w:rsid w:val="00EA1F5C"/>
    <w:rsid w:val="00EA23DF"/>
    <w:rsid w:val="00EA23E0"/>
    <w:rsid w:val="00EA26D6"/>
    <w:rsid w:val="00EA3DEB"/>
    <w:rsid w:val="00EA3F43"/>
    <w:rsid w:val="00EA4195"/>
    <w:rsid w:val="00EA438F"/>
    <w:rsid w:val="00EA441A"/>
    <w:rsid w:val="00EA4B29"/>
    <w:rsid w:val="00EA4C2C"/>
    <w:rsid w:val="00EA4DF7"/>
    <w:rsid w:val="00EA4FD6"/>
    <w:rsid w:val="00EA51F0"/>
    <w:rsid w:val="00EA52AC"/>
    <w:rsid w:val="00EA58E4"/>
    <w:rsid w:val="00EA6834"/>
    <w:rsid w:val="00EA7B0D"/>
    <w:rsid w:val="00EA7CF9"/>
    <w:rsid w:val="00EB044F"/>
    <w:rsid w:val="00EB081A"/>
    <w:rsid w:val="00EB099B"/>
    <w:rsid w:val="00EB0A03"/>
    <w:rsid w:val="00EB0CDB"/>
    <w:rsid w:val="00EB0CF8"/>
    <w:rsid w:val="00EB0D12"/>
    <w:rsid w:val="00EB1B99"/>
    <w:rsid w:val="00EB1D52"/>
    <w:rsid w:val="00EB1D9F"/>
    <w:rsid w:val="00EB206B"/>
    <w:rsid w:val="00EB29A8"/>
    <w:rsid w:val="00EB3258"/>
    <w:rsid w:val="00EB350F"/>
    <w:rsid w:val="00EB3B36"/>
    <w:rsid w:val="00EB3D6D"/>
    <w:rsid w:val="00EB4354"/>
    <w:rsid w:val="00EB454D"/>
    <w:rsid w:val="00EB4E0A"/>
    <w:rsid w:val="00EB53CC"/>
    <w:rsid w:val="00EB53D4"/>
    <w:rsid w:val="00EB554A"/>
    <w:rsid w:val="00EB561D"/>
    <w:rsid w:val="00EB56B1"/>
    <w:rsid w:val="00EB582A"/>
    <w:rsid w:val="00EB5B85"/>
    <w:rsid w:val="00EB5D67"/>
    <w:rsid w:val="00EB6074"/>
    <w:rsid w:val="00EB64E9"/>
    <w:rsid w:val="00EB66CA"/>
    <w:rsid w:val="00EB6AB8"/>
    <w:rsid w:val="00EB7134"/>
    <w:rsid w:val="00EB7AF0"/>
    <w:rsid w:val="00EC01AA"/>
    <w:rsid w:val="00EC06BF"/>
    <w:rsid w:val="00EC09D3"/>
    <w:rsid w:val="00EC1451"/>
    <w:rsid w:val="00EC14AE"/>
    <w:rsid w:val="00EC14B0"/>
    <w:rsid w:val="00EC189B"/>
    <w:rsid w:val="00EC2342"/>
    <w:rsid w:val="00EC266C"/>
    <w:rsid w:val="00EC28CE"/>
    <w:rsid w:val="00EC3238"/>
    <w:rsid w:val="00EC346C"/>
    <w:rsid w:val="00EC3566"/>
    <w:rsid w:val="00EC373D"/>
    <w:rsid w:val="00EC37FE"/>
    <w:rsid w:val="00EC3C35"/>
    <w:rsid w:val="00EC3CD4"/>
    <w:rsid w:val="00EC4067"/>
    <w:rsid w:val="00EC48B3"/>
    <w:rsid w:val="00EC4BB0"/>
    <w:rsid w:val="00EC4EDC"/>
    <w:rsid w:val="00EC4F36"/>
    <w:rsid w:val="00EC5393"/>
    <w:rsid w:val="00EC59FF"/>
    <w:rsid w:val="00EC5CD1"/>
    <w:rsid w:val="00EC6016"/>
    <w:rsid w:val="00EC611B"/>
    <w:rsid w:val="00EC6122"/>
    <w:rsid w:val="00EC6142"/>
    <w:rsid w:val="00EC6478"/>
    <w:rsid w:val="00EC69BD"/>
    <w:rsid w:val="00EC6A57"/>
    <w:rsid w:val="00EC6EF7"/>
    <w:rsid w:val="00EC79A1"/>
    <w:rsid w:val="00ED0245"/>
    <w:rsid w:val="00ED17DC"/>
    <w:rsid w:val="00ED195B"/>
    <w:rsid w:val="00ED1C5B"/>
    <w:rsid w:val="00ED2157"/>
    <w:rsid w:val="00ED2227"/>
    <w:rsid w:val="00ED2CBA"/>
    <w:rsid w:val="00ED2CE6"/>
    <w:rsid w:val="00ED311B"/>
    <w:rsid w:val="00ED353F"/>
    <w:rsid w:val="00ED36E2"/>
    <w:rsid w:val="00ED3A89"/>
    <w:rsid w:val="00ED3D9B"/>
    <w:rsid w:val="00ED448F"/>
    <w:rsid w:val="00ED4B69"/>
    <w:rsid w:val="00ED522E"/>
    <w:rsid w:val="00ED5314"/>
    <w:rsid w:val="00ED55F7"/>
    <w:rsid w:val="00ED565A"/>
    <w:rsid w:val="00ED60E8"/>
    <w:rsid w:val="00ED6563"/>
    <w:rsid w:val="00ED6CDE"/>
    <w:rsid w:val="00ED6CE0"/>
    <w:rsid w:val="00ED6F4C"/>
    <w:rsid w:val="00ED6FAA"/>
    <w:rsid w:val="00ED7151"/>
    <w:rsid w:val="00ED7BF4"/>
    <w:rsid w:val="00ED7DC2"/>
    <w:rsid w:val="00ED7F57"/>
    <w:rsid w:val="00EE0563"/>
    <w:rsid w:val="00EE06BB"/>
    <w:rsid w:val="00EE0723"/>
    <w:rsid w:val="00EE089B"/>
    <w:rsid w:val="00EE0FE1"/>
    <w:rsid w:val="00EE15AF"/>
    <w:rsid w:val="00EE1727"/>
    <w:rsid w:val="00EE2748"/>
    <w:rsid w:val="00EE33F2"/>
    <w:rsid w:val="00EE3B90"/>
    <w:rsid w:val="00EE3D41"/>
    <w:rsid w:val="00EE4072"/>
    <w:rsid w:val="00EE47B5"/>
    <w:rsid w:val="00EE4959"/>
    <w:rsid w:val="00EE4A84"/>
    <w:rsid w:val="00EE4F2D"/>
    <w:rsid w:val="00EE57A3"/>
    <w:rsid w:val="00EE5BBB"/>
    <w:rsid w:val="00EE5F0D"/>
    <w:rsid w:val="00EE5F13"/>
    <w:rsid w:val="00EE6A44"/>
    <w:rsid w:val="00EE6A94"/>
    <w:rsid w:val="00EE6C90"/>
    <w:rsid w:val="00EE74D5"/>
    <w:rsid w:val="00EE7533"/>
    <w:rsid w:val="00EE76F1"/>
    <w:rsid w:val="00EE79DE"/>
    <w:rsid w:val="00EE7F30"/>
    <w:rsid w:val="00EF0079"/>
    <w:rsid w:val="00EF0D7F"/>
    <w:rsid w:val="00EF0D95"/>
    <w:rsid w:val="00EF0EE9"/>
    <w:rsid w:val="00EF1FFB"/>
    <w:rsid w:val="00EF236C"/>
    <w:rsid w:val="00EF2934"/>
    <w:rsid w:val="00EF2BB2"/>
    <w:rsid w:val="00EF36E6"/>
    <w:rsid w:val="00EF3A14"/>
    <w:rsid w:val="00EF3E03"/>
    <w:rsid w:val="00EF468A"/>
    <w:rsid w:val="00EF5166"/>
    <w:rsid w:val="00EF5928"/>
    <w:rsid w:val="00EF5968"/>
    <w:rsid w:val="00EF5AB5"/>
    <w:rsid w:val="00EF5B82"/>
    <w:rsid w:val="00EF5D10"/>
    <w:rsid w:val="00EF60D9"/>
    <w:rsid w:val="00EF73C0"/>
    <w:rsid w:val="00EF77A7"/>
    <w:rsid w:val="00EF7A16"/>
    <w:rsid w:val="00EF7B94"/>
    <w:rsid w:val="00EF7D64"/>
    <w:rsid w:val="00F005F2"/>
    <w:rsid w:val="00F00AB5"/>
    <w:rsid w:val="00F00D62"/>
    <w:rsid w:val="00F011E8"/>
    <w:rsid w:val="00F0133F"/>
    <w:rsid w:val="00F01EF5"/>
    <w:rsid w:val="00F01F07"/>
    <w:rsid w:val="00F02473"/>
    <w:rsid w:val="00F029B7"/>
    <w:rsid w:val="00F02C17"/>
    <w:rsid w:val="00F02DF7"/>
    <w:rsid w:val="00F03474"/>
    <w:rsid w:val="00F03ACF"/>
    <w:rsid w:val="00F03BE9"/>
    <w:rsid w:val="00F0406B"/>
    <w:rsid w:val="00F0447B"/>
    <w:rsid w:val="00F04586"/>
    <w:rsid w:val="00F0497C"/>
    <w:rsid w:val="00F04A0F"/>
    <w:rsid w:val="00F04BEC"/>
    <w:rsid w:val="00F05B15"/>
    <w:rsid w:val="00F06E26"/>
    <w:rsid w:val="00F07021"/>
    <w:rsid w:val="00F0731E"/>
    <w:rsid w:val="00F076FF"/>
    <w:rsid w:val="00F07870"/>
    <w:rsid w:val="00F07F9C"/>
    <w:rsid w:val="00F1036A"/>
    <w:rsid w:val="00F10CE4"/>
    <w:rsid w:val="00F10F07"/>
    <w:rsid w:val="00F10F4E"/>
    <w:rsid w:val="00F112E3"/>
    <w:rsid w:val="00F118FE"/>
    <w:rsid w:val="00F11D67"/>
    <w:rsid w:val="00F12156"/>
    <w:rsid w:val="00F1248C"/>
    <w:rsid w:val="00F1288F"/>
    <w:rsid w:val="00F12DEE"/>
    <w:rsid w:val="00F130CF"/>
    <w:rsid w:val="00F13272"/>
    <w:rsid w:val="00F13732"/>
    <w:rsid w:val="00F13912"/>
    <w:rsid w:val="00F13BB0"/>
    <w:rsid w:val="00F13EAB"/>
    <w:rsid w:val="00F142B8"/>
    <w:rsid w:val="00F143AF"/>
    <w:rsid w:val="00F14444"/>
    <w:rsid w:val="00F1459E"/>
    <w:rsid w:val="00F1465B"/>
    <w:rsid w:val="00F154A2"/>
    <w:rsid w:val="00F15569"/>
    <w:rsid w:val="00F15574"/>
    <w:rsid w:val="00F15584"/>
    <w:rsid w:val="00F1573A"/>
    <w:rsid w:val="00F16CB4"/>
    <w:rsid w:val="00F17075"/>
    <w:rsid w:val="00F1721B"/>
    <w:rsid w:val="00F17D25"/>
    <w:rsid w:val="00F20EC1"/>
    <w:rsid w:val="00F210E4"/>
    <w:rsid w:val="00F21198"/>
    <w:rsid w:val="00F21878"/>
    <w:rsid w:val="00F21959"/>
    <w:rsid w:val="00F21B53"/>
    <w:rsid w:val="00F22286"/>
    <w:rsid w:val="00F225D1"/>
    <w:rsid w:val="00F227B5"/>
    <w:rsid w:val="00F22C43"/>
    <w:rsid w:val="00F236A1"/>
    <w:rsid w:val="00F236D7"/>
    <w:rsid w:val="00F24135"/>
    <w:rsid w:val="00F247D2"/>
    <w:rsid w:val="00F24807"/>
    <w:rsid w:val="00F248F9"/>
    <w:rsid w:val="00F24BE0"/>
    <w:rsid w:val="00F24D3A"/>
    <w:rsid w:val="00F254FA"/>
    <w:rsid w:val="00F2566D"/>
    <w:rsid w:val="00F25C4F"/>
    <w:rsid w:val="00F25FCB"/>
    <w:rsid w:val="00F26C2A"/>
    <w:rsid w:val="00F27220"/>
    <w:rsid w:val="00F272E4"/>
    <w:rsid w:val="00F2754D"/>
    <w:rsid w:val="00F27584"/>
    <w:rsid w:val="00F2768B"/>
    <w:rsid w:val="00F27FB9"/>
    <w:rsid w:val="00F30511"/>
    <w:rsid w:val="00F30826"/>
    <w:rsid w:val="00F30CF8"/>
    <w:rsid w:val="00F30D89"/>
    <w:rsid w:val="00F31E19"/>
    <w:rsid w:val="00F32157"/>
    <w:rsid w:val="00F3351B"/>
    <w:rsid w:val="00F33887"/>
    <w:rsid w:val="00F339EF"/>
    <w:rsid w:val="00F33A14"/>
    <w:rsid w:val="00F344DA"/>
    <w:rsid w:val="00F34FA5"/>
    <w:rsid w:val="00F35BB4"/>
    <w:rsid w:val="00F35CC7"/>
    <w:rsid w:val="00F35EAA"/>
    <w:rsid w:val="00F3634B"/>
    <w:rsid w:val="00F36374"/>
    <w:rsid w:val="00F368C4"/>
    <w:rsid w:val="00F37685"/>
    <w:rsid w:val="00F37EA8"/>
    <w:rsid w:val="00F40B85"/>
    <w:rsid w:val="00F40D06"/>
    <w:rsid w:val="00F41102"/>
    <w:rsid w:val="00F4114A"/>
    <w:rsid w:val="00F4125E"/>
    <w:rsid w:val="00F4164A"/>
    <w:rsid w:val="00F41A14"/>
    <w:rsid w:val="00F41E8C"/>
    <w:rsid w:val="00F41F46"/>
    <w:rsid w:val="00F42298"/>
    <w:rsid w:val="00F42360"/>
    <w:rsid w:val="00F423CC"/>
    <w:rsid w:val="00F42429"/>
    <w:rsid w:val="00F429FF"/>
    <w:rsid w:val="00F42E4E"/>
    <w:rsid w:val="00F43493"/>
    <w:rsid w:val="00F43664"/>
    <w:rsid w:val="00F43BED"/>
    <w:rsid w:val="00F43F59"/>
    <w:rsid w:val="00F4431C"/>
    <w:rsid w:val="00F44A9C"/>
    <w:rsid w:val="00F44B26"/>
    <w:rsid w:val="00F451BE"/>
    <w:rsid w:val="00F4571A"/>
    <w:rsid w:val="00F45BE5"/>
    <w:rsid w:val="00F45D20"/>
    <w:rsid w:val="00F45F6C"/>
    <w:rsid w:val="00F45FEA"/>
    <w:rsid w:val="00F4751C"/>
    <w:rsid w:val="00F476FC"/>
    <w:rsid w:val="00F47704"/>
    <w:rsid w:val="00F477BA"/>
    <w:rsid w:val="00F4789F"/>
    <w:rsid w:val="00F50323"/>
    <w:rsid w:val="00F50EBA"/>
    <w:rsid w:val="00F50F75"/>
    <w:rsid w:val="00F517B6"/>
    <w:rsid w:val="00F51F14"/>
    <w:rsid w:val="00F525B0"/>
    <w:rsid w:val="00F52733"/>
    <w:rsid w:val="00F52C67"/>
    <w:rsid w:val="00F52C8E"/>
    <w:rsid w:val="00F52E03"/>
    <w:rsid w:val="00F52E05"/>
    <w:rsid w:val="00F531FD"/>
    <w:rsid w:val="00F53309"/>
    <w:rsid w:val="00F53352"/>
    <w:rsid w:val="00F53B5E"/>
    <w:rsid w:val="00F542A4"/>
    <w:rsid w:val="00F54389"/>
    <w:rsid w:val="00F55654"/>
    <w:rsid w:val="00F55F6F"/>
    <w:rsid w:val="00F56136"/>
    <w:rsid w:val="00F562DB"/>
    <w:rsid w:val="00F56A00"/>
    <w:rsid w:val="00F56CB0"/>
    <w:rsid w:val="00F56D17"/>
    <w:rsid w:val="00F56ED2"/>
    <w:rsid w:val="00F57330"/>
    <w:rsid w:val="00F57368"/>
    <w:rsid w:val="00F6069F"/>
    <w:rsid w:val="00F606FE"/>
    <w:rsid w:val="00F6083F"/>
    <w:rsid w:val="00F60920"/>
    <w:rsid w:val="00F61341"/>
    <w:rsid w:val="00F61AA4"/>
    <w:rsid w:val="00F61CE9"/>
    <w:rsid w:val="00F61DA2"/>
    <w:rsid w:val="00F61EF7"/>
    <w:rsid w:val="00F61F2D"/>
    <w:rsid w:val="00F62170"/>
    <w:rsid w:val="00F62AB1"/>
    <w:rsid w:val="00F62B45"/>
    <w:rsid w:val="00F63036"/>
    <w:rsid w:val="00F63C91"/>
    <w:rsid w:val="00F63E5C"/>
    <w:rsid w:val="00F6479A"/>
    <w:rsid w:val="00F6499F"/>
    <w:rsid w:val="00F64EDA"/>
    <w:rsid w:val="00F65C85"/>
    <w:rsid w:val="00F65ECC"/>
    <w:rsid w:val="00F66DC6"/>
    <w:rsid w:val="00F673AE"/>
    <w:rsid w:val="00F702EE"/>
    <w:rsid w:val="00F70315"/>
    <w:rsid w:val="00F7031D"/>
    <w:rsid w:val="00F70370"/>
    <w:rsid w:val="00F7056D"/>
    <w:rsid w:val="00F70C81"/>
    <w:rsid w:val="00F70CBD"/>
    <w:rsid w:val="00F71571"/>
    <w:rsid w:val="00F72013"/>
    <w:rsid w:val="00F724F4"/>
    <w:rsid w:val="00F72590"/>
    <w:rsid w:val="00F7259A"/>
    <w:rsid w:val="00F727CD"/>
    <w:rsid w:val="00F73019"/>
    <w:rsid w:val="00F73454"/>
    <w:rsid w:val="00F73577"/>
    <w:rsid w:val="00F73A27"/>
    <w:rsid w:val="00F73A31"/>
    <w:rsid w:val="00F7408B"/>
    <w:rsid w:val="00F74801"/>
    <w:rsid w:val="00F74B5A"/>
    <w:rsid w:val="00F74B93"/>
    <w:rsid w:val="00F74CAB"/>
    <w:rsid w:val="00F7542A"/>
    <w:rsid w:val="00F75DE9"/>
    <w:rsid w:val="00F765B8"/>
    <w:rsid w:val="00F76B44"/>
    <w:rsid w:val="00F77555"/>
    <w:rsid w:val="00F802DB"/>
    <w:rsid w:val="00F8070C"/>
    <w:rsid w:val="00F80AC9"/>
    <w:rsid w:val="00F80FBE"/>
    <w:rsid w:val="00F81849"/>
    <w:rsid w:val="00F81888"/>
    <w:rsid w:val="00F81A11"/>
    <w:rsid w:val="00F820F8"/>
    <w:rsid w:val="00F829D6"/>
    <w:rsid w:val="00F82B10"/>
    <w:rsid w:val="00F82C71"/>
    <w:rsid w:val="00F82CFD"/>
    <w:rsid w:val="00F82F47"/>
    <w:rsid w:val="00F844F5"/>
    <w:rsid w:val="00F84825"/>
    <w:rsid w:val="00F84AA3"/>
    <w:rsid w:val="00F84E10"/>
    <w:rsid w:val="00F84E5B"/>
    <w:rsid w:val="00F84F1A"/>
    <w:rsid w:val="00F84F52"/>
    <w:rsid w:val="00F850AB"/>
    <w:rsid w:val="00F85161"/>
    <w:rsid w:val="00F85582"/>
    <w:rsid w:val="00F85A65"/>
    <w:rsid w:val="00F85B5B"/>
    <w:rsid w:val="00F8697A"/>
    <w:rsid w:val="00F86D2F"/>
    <w:rsid w:val="00F86F5D"/>
    <w:rsid w:val="00F870CC"/>
    <w:rsid w:val="00F87221"/>
    <w:rsid w:val="00F876A5"/>
    <w:rsid w:val="00F878FD"/>
    <w:rsid w:val="00F87D0E"/>
    <w:rsid w:val="00F87D78"/>
    <w:rsid w:val="00F9036B"/>
    <w:rsid w:val="00F9087C"/>
    <w:rsid w:val="00F90DB3"/>
    <w:rsid w:val="00F919EC"/>
    <w:rsid w:val="00F9219D"/>
    <w:rsid w:val="00F921FA"/>
    <w:rsid w:val="00F922F1"/>
    <w:rsid w:val="00F925AD"/>
    <w:rsid w:val="00F929BF"/>
    <w:rsid w:val="00F93804"/>
    <w:rsid w:val="00F93BA0"/>
    <w:rsid w:val="00F94103"/>
    <w:rsid w:val="00F94309"/>
    <w:rsid w:val="00F946EF"/>
    <w:rsid w:val="00F947F6"/>
    <w:rsid w:val="00F94BF8"/>
    <w:rsid w:val="00F94FB7"/>
    <w:rsid w:val="00F9547C"/>
    <w:rsid w:val="00F957B7"/>
    <w:rsid w:val="00F9586D"/>
    <w:rsid w:val="00F9597B"/>
    <w:rsid w:val="00F95A05"/>
    <w:rsid w:val="00F95EC8"/>
    <w:rsid w:val="00F9601C"/>
    <w:rsid w:val="00F963CC"/>
    <w:rsid w:val="00F96AF2"/>
    <w:rsid w:val="00F96B35"/>
    <w:rsid w:val="00F96BFF"/>
    <w:rsid w:val="00F971DC"/>
    <w:rsid w:val="00F97210"/>
    <w:rsid w:val="00F97353"/>
    <w:rsid w:val="00F97475"/>
    <w:rsid w:val="00F97771"/>
    <w:rsid w:val="00F97B0A"/>
    <w:rsid w:val="00FA0115"/>
    <w:rsid w:val="00FA05D8"/>
    <w:rsid w:val="00FA0773"/>
    <w:rsid w:val="00FA13D7"/>
    <w:rsid w:val="00FA15B0"/>
    <w:rsid w:val="00FA1997"/>
    <w:rsid w:val="00FA2149"/>
    <w:rsid w:val="00FA2207"/>
    <w:rsid w:val="00FA232A"/>
    <w:rsid w:val="00FA2A6C"/>
    <w:rsid w:val="00FA2C86"/>
    <w:rsid w:val="00FA328F"/>
    <w:rsid w:val="00FA36F1"/>
    <w:rsid w:val="00FA3BD2"/>
    <w:rsid w:val="00FA4690"/>
    <w:rsid w:val="00FA46E6"/>
    <w:rsid w:val="00FA4BEA"/>
    <w:rsid w:val="00FA4C7B"/>
    <w:rsid w:val="00FA55B3"/>
    <w:rsid w:val="00FA5A4D"/>
    <w:rsid w:val="00FA63CB"/>
    <w:rsid w:val="00FA6B75"/>
    <w:rsid w:val="00FA71D2"/>
    <w:rsid w:val="00FA79AB"/>
    <w:rsid w:val="00FA7A17"/>
    <w:rsid w:val="00FA7B0F"/>
    <w:rsid w:val="00FA7D5D"/>
    <w:rsid w:val="00FB058C"/>
    <w:rsid w:val="00FB0818"/>
    <w:rsid w:val="00FB14B1"/>
    <w:rsid w:val="00FB1B56"/>
    <w:rsid w:val="00FB1BD2"/>
    <w:rsid w:val="00FB2188"/>
    <w:rsid w:val="00FB238B"/>
    <w:rsid w:val="00FB25A0"/>
    <w:rsid w:val="00FB25E2"/>
    <w:rsid w:val="00FB2802"/>
    <w:rsid w:val="00FB2A37"/>
    <w:rsid w:val="00FB2B80"/>
    <w:rsid w:val="00FB314B"/>
    <w:rsid w:val="00FB31C8"/>
    <w:rsid w:val="00FB330B"/>
    <w:rsid w:val="00FB3759"/>
    <w:rsid w:val="00FB376D"/>
    <w:rsid w:val="00FB392E"/>
    <w:rsid w:val="00FB3A89"/>
    <w:rsid w:val="00FB3D87"/>
    <w:rsid w:val="00FB3E76"/>
    <w:rsid w:val="00FB3FA4"/>
    <w:rsid w:val="00FB4040"/>
    <w:rsid w:val="00FB4E5D"/>
    <w:rsid w:val="00FB57D1"/>
    <w:rsid w:val="00FB5BB9"/>
    <w:rsid w:val="00FB5DC0"/>
    <w:rsid w:val="00FB66A5"/>
    <w:rsid w:val="00FB6904"/>
    <w:rsid w:val="00FB6930"/>
    <w:rsid w:val="00FB6CC3"/>
    <w:rsid w:val="00FB6F13"/>
    <w:rsid w:val="00FB76A3"/>
    <w:rsid w:val="00FB7AA5"/>
    <w:rsid w:val="00FB7D69"/>
    <w:rsid w:val="00FB7F22"/>
    <w:rsid w:val="00FB7F8E"/>
    <w:rsid w:val="00FC0012"/>
    <w:rsid w:val="00FC0232"/>
    <w:rsid w:val="00FC0392"/>
    <w:rsid w:val="00FC03F4"/>
    <w:rsid w:val="00FC0A7D"/>
    <w:rsid w:val="00FC0A9F"/>
    <w:rsid w:val="00FC1056"/>
    <w:rsid w:val="00FC14C7"/>
    <w:rsid w:val="00FC19B7"/>
    <w:rsid w:val="00FC1E4A"/>
    <w:rsid w:val="00FC1F55"/>
    <w:rsid w:val="00FC207C"/>
    <w:rsid w:val="00FC2189"/>
    <w:rsid w:val="00FC23D6"/>
    <w:rsid w:val="00FC282F"/>
    <w:rsid w:val="00FC2BF6"/>
    <w:rsid w:val="00FC352D"/>
    <w:rsid w:val="00FC3633"/>
    <w:rsid w:val="00FC372D"/>
    <w:rsid w:val="00FC3A1B"/>
    <w:rsid w:val="00FC3EDA"/>
    <w:rsid w:val="00FC40B3"/>
    <w:rsid w:val="00FC448F"/>
    <w:rsid w:val="00FC4794"/>
    <w:rsid w:val="00FC4887"/>
    <w:rsid w:val="00FC4F0C"/>
    <w:rsid w:val="00FC560F"/>
    <w:rsid w:val="00FC57FA"/>
    <w:rsid w:val="00FC5B91"/>
    <w:rsid w:val="00FC5DF7"/>
    <w:rsid w:val="00FC666F"/>
    <w:rsid w:val="00FC681D"/>
    <w:rsid w:val="00FC69CE"/>
    <w:rsid w:val="00FC7322"/>
    <w:rsid w:val="00FC74F2"/>
    <w:rsid w:val="00FC772A"/>
    <w:rsid w:val="00FC78D6"/>
    <w:rsid w:val="00FD0347"/>
    <w:rsid w:val="00FD09CC"/>
    <w:rsid w:val="00FD1422"/>
    <w:rsid w:val="00FD14CC"/>
    <w:rsid w:val="00FD1775"/>
    <w:rsid w:val="00FD197E"/>
    <w:rsid w:val="00FD21F3"/>
    <w:rsid w:val="00FD231F"/>
    <w:rsid w:val="00FD2527"/>
    <w:rsid w:val="00FD398B"/>
    <w:rsid w:val="00FD4D02"/>
    <w:rsid w:val="00FD4F9A"/>
    <w:rsid w:val="00FD51A0"/>
    <w:rsid w:val="00FD5274"/>
    <w:rsid w:val="00FD5600"/>
    <w:rsid w:val="00FD5759"/>
    <w:rsid w:val="00FD5CC3"/>
    <w:rsid w:val="00FD61C8"/>
    <w:rsid w:val="00FD6BCE"/>
    <w:rsid w:val="00FD6D00"/>
    <w:rsid w:val="00FD6D47"/>
    <w:rsid w:val="00FD6FE3"/>
    <w:rsid w:val="00FD7253"/>
    <w:rsid w:val="00FD75B6"/>
    <w:rsid w:val="00FD7899"/>
    <w:rsid w:val="00FD7A25"/>
    <w:rsid w:val="00FD7A2C"/>
    <w:rsid w:val="00FD7BDA"/>
    <w:rsid w:val="00FE0309"/>
    <w:rsid w:val="00FE0434"/>
    <w:rsid w:val="00FE05B7"/>
    <w:rsid w:val="00FE08E3"/>
    <w:rsid w:val="00FE0937"/>
    <w:rsid w:val="00FE0B1D"/>
    <w:rsid w:val="00FE0CC9"/>
    <w:rsid w:val="00FE1254"/>
    <w:rsid w:val="00FE193A"/>
    <w:rsid w:val="00FE1945"/>
    <w:rsid w:val="00FE1992"/>
    <w:rsid w:val="00FE1EDB"/>
    <w:rsid w:val="00FE1EEF"/>
    <w:rsid w:val="00FE2074"/>
    <w:rsid w:val="00FE2808"/>
    <w:rsid w:val="00FE3D94"/>
    <w:rsid w:val="00FE3DBE"/>
    <w:rsid w:val="00FE576D"/>
    <w:rsid w:val="00FE5B39"/>
    <w:rsid w:val="00FE6086"/>
    <w:rsid w:val="00FE669F"/>
    <w:rsid w:val="00FE72C3"/>
    <w:rsid w:val="00FE7E29"/>
    <w:rsid w:val="00FE7F97"/>
    <w:rsid w:val="00FF001C"/>
    <w:rsid w:val="00FF0215"/>
    <w:rsid w:val="00FF024F"/>
    <w:rsid w:val="00FF081B"/>
    <w:rsid w:val="00FF106E"/>
    <w:rsid w:val="00FF1567"/>
    <w:rsid w:val="00FF1ADA"/>
    <w:rsid w:val="00FF1BC6"/>
    <w:rsid w:val="00FF2320"/>
    <w:rsid w:val="00FF29E7"/>
    <w:rsid w:val="00FF2AF8"/>
    <w:rsid w:val="00FF445F"/>
    <w:rsid w:val="00FF52B9"/>
    <w:rsid w:val="00FF5935"/>
    <w:rsid w:val="00FF5E14"/>
    <w:rsid w:val="00FF5F96"/>
    <w:rsid w:val="00FF645E"/>
    <w:rsid w:val="00FF69F0"/>
    <w:rsid w:val="00FF6E8A"/>
    <w:rsid w:val="00FF6EBB"/>
    <w:rsid w:val="00FF6F42"/>
    <w:rsid w:val="00FF7345"/>
    <w:rsid w:val="00FF785F"/>
    <w:rsid w:val="00FF7CA1"/>
    <w:rsid w:val="0148D931"/>
    <w:rsid w:val="015CE739"/>
    <w:rsid w:val="039A62DF"/>
    <w:rsid w:val="059398B9"/>
    <w:rsid w:val="05F0BAD6"/>
    <w:rsid w:val="0779DF39"/>
    <w:rsid w:val="08792E59"/>
    <w:rsid w:val="08868BF0"/>
    <w:rsid w:val="0921D28C"/>
    <w:rsid w:val="09B2E176"/>
    <w:rsid w:val="0ABE065E"/>
    <w:rsid w:val="0B38D05E"/>
    <w:rsid w:val="0C0D1ECA"/>
    <w:rsid w:val="0C266012"/>
    <w:rsid w:val="0C2C4A2B"/>
    <w:rsid w:val="0E009452"/>
    <w:rsid w:val="0EA4CA44"/>
    <w:rsid w:val="0FAA9DB4"/>
    <w:rsid w:val="0FE67108"/>
    <w:rsid w:val="0FF9EDB9"/>
    <w:rsid w:val="10A7A0A3"/>
    <w:rsid w:val="1196C431"/>
    <w:rsid w:val="1211BE2D"/>
    <w:rsid w:val="133287B6"/>
    <w:rsid w:val="135ABFF4"/>
    <w:rsid w:val="139A4A69"/>
    <w:rsid w:val="154D6412"/>
    <w:rsid w:val="1555E061"/>
    <w:rsid w:val="18D34A0F"/>
    <w:rsid w:val="1A60E4F8"/>
    <w:rsid w:val="1D37316A"/>
    <w:rsid w:val="1D5F5675"/>
    <w:rsid w:val="1E38DC9C"/>
    <w:rsid w:val="1E837DC5"/>
    <w:rsid w:val="1EF6A71C"/>
    <w:rsid w:val="1F698B3D"/>
    <w:rsid w:val="20B2646E"/>
    <w:rsid w:val="214F5609"/>
    <w:rsid w:val="219CD283"/>
    <w:rsid w:val="21C8CA4A"/>
    <w:rsid w:val="23F225A3"/>
    <w:rsid w:val="250176DC"/>
    <w:rsid w:val="2505B751"/>
    <w:rsid w:val="252120BC"/>
    <w:rsid w:val="2554B32F"/>
    <w:rsid w:val="2641771B"/>
    <w:rsid w:val="27DCAF3F"/>
    <w:rsid w:val="28D5E29C"/>
    <w:rsid w:val="29DB4E84"/>
    <w:rsid w:val="2AEAE991"/>
    <w:rsid w:val="2AF7FCF4"/>
    <w:rsid w:val="2C3970EE"/>
    <w:rsid w:val="2CD0B600"/>
    <w:rsid w:val="2E0C4CD6"/>
    <w:rsid w:val="302C2160"/>
    <w:rsid w:val="3060A6C6"/>
    <w:rsid w:val="30D13210"/>
    <w:rsid w:val="313F64A9"/>
    <w:rsid w:val="324F7431"/>
    <w:rsid w:val="32C3D507"/>
    <w:rsid w:val="334CE80B"/>
    <w:rsid w:val="35175F70"/>
    <w:rsid w:val="3543B1CF"/>
    <w:rsid w:val="3595CBF2"/>
    <w:rsid w:val="363E7288"/>
    <w:rsid w:val="36C10A58"/>
    <w:rsid w:val="3A35B57E"/>
    <w:rsid w:val="3AD15A99"/>
    <w:rsid w:val="3C0B5A43"/>
    <w:rsid w:val="4003B672"/>
    <w:rsid w:val="408A1724"/>
    <w:rsid w:val="40ADAF52"/>
    <w:rsid w:val="4137706E"/>
    <w:rsid w:val="416DE9CA"/>
    <w:rsid w:val="41B77D6D"/>
    <w:rsid w:val="41FC351B"/>
    <w:rsid w:val="4363BF57"/>
    <w:rsid w:val="444605D4"/>
    <w:rsid w:val="44DDB310"/>
    <w:rsid w:val="44FF5CE7"/>
    <w:rsid w:val="454C9790"/>
    <w:rsid w:val="459582C3"/>
    <w:rsid w:val="45E86A7A"/>
    <w:rsid w:val="47197C2D"/>
    <w:rsid w:val="48CC6B44"/>
    <w:rsid w:val="491A7DAE"/>
    <w:rsid w:val="4C1836D3"/>
    <w:rsid w:val="4F085B80"/>
    <w:rsid w:val="542FEBF4"/>
    <w:rsid w:val="55D6E961"/>
    <w:rsid w:val="55E0FF0F"/>
    <w:rsid w:val="567DBEC0"/>
    <w:rsid w:val="582B6E12"/>
    <w:rsid w:val="583C8E08"/>
    <w:rsid w:val="59A5CAB4"/>
    <w:rsid w:val="59B009E0"/>
    <w:rsid w:val="5B70228C"/>
    <w:rsid w:val="5B83BFF7"/>
    <w:rsid w:val="5CC7768A"/>
    <w:rsid w:val="5DA30491"/>
    <w:rsid w:val="5E7D1256"/>
    <w:rsid w:val="5F68BC52"/>
    <w:rsid w:val="60EF43F9"/>
    <w:rsid w:val="6110D8B0"/>
    <w:rsid w:val="611C5CA3"/>
    <w:rsid w:val="6200DC55"/>
    <w:rsid w:val="63E7CA70"/>
    <w:rsid w:val="65FDA138"/>
    <w:rsid w:val="697B71AA"/>
    <w:rsid w:val="69C69B86"/>
    <w:rsid w:val="6BD13C58"/>
    <w:rsid w:val="6CBD0AFD"/>
    <w:rsid w:val="6CDC7888"/>
    <w:rsid w:val="6CE0AC77"/>
    <w:rsid w:val="6D024D15"/>
    <w:rsid w:val="6D55743A"/>
    <w:rsid w:val="6D773D76"/>
    <w:rsid w:val="6E27ABBB"/>
    <w:rsid w:val="6FB5CBBB"/>
    <w:rsid w:val="6FEF4DAB"/>
    <w:rsid w:val="7006C942"/>
    <w:rsid w:val="709F5949"/>
    <w:rsid w:val="722C1665"/>
    <w:rsid w:val="738117E6"/>
    <w:rsid w:val="73B0918E"/>
    <w:rsid w:val="763C3C63"/>
    <w:rsid w:val="767AC042"/>
    <w:rsid w:val="773D5E1F"/>
    <w:rsid w:val="7797DC2D"/>
    <w:rsid w:val="78A753F6"/>
    <w:rsid w:val="78FF5A9E"/>
    <w:rsid w:val="7A1FA0C8"/>
    <w:rsid w:val="7AA1483A"/>
    <w:rsid w:val="7BD86706"/>
    <w:rsid w:val="7CE13CB7"/>
    <w:rsid w:val="7E0AB812"/>
    <w:rsid w:val="7F2471F8"/>
    <w:rsid w:val="7FF5678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59AEEC5"/>
  <w15:chartTrackingRefBased/>
  <w15:docId w15:val="{E53A73F6-C7EF-4F55-A9BC-31C5DE7EA7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376">
    <w:lsdException w:name="Normal" w:uiPriority="99" w:qFormat="1"/>
    <w:lsdException w:name="heading 1" w:uiPriority="9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99" w:unhideWhenUsed="1"/>
    <w:lsdException w:name="index 2" w:semiHidden="1" w:uiPriority="99" w:unhideWhenUsed="1"/>
    <w:lsdException w:name="index 3" w:semiHidden="1" w:uiPriority="99" w:unhideWhenUsed="1"/>
    <w:lsdException w:name="index 4" w:semiHidden="1" w:uiPriority="99"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99"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99"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iPriority="99" w:unhideWhenUsed="1"/>
    <w:lsdException w:name="List Bullet 5" w:semiHidden="1" w:unhideWhenUsed="1"/>
    <w:lsdException w:name="List Number 2" w:semiHidden="1" w:uiPriority="99" w:unhideWhenUsed="1"/>
    <w:lsdException w:name="List Number 3" w:semiHidden="1" w:uiPriority="99" w:unhideWhenUsed="1"/>
    <w:lsdException w:name="List Number 4" w:semiHidden="1" w:uiPriority="99" w:unhideWhenUsed="1"/>
    <w:lsdException w:name="List Number 5" w:semiHidden="1" w:unhideWhenUsed="1"/>
    <w:lsdException w:name="Title" w:qFormat="1"/>
    <w:lsdException w:name="Closing" w:semiHidden="1" w:unhideWhenUsed="1"/>
    <w:lsdException w:name="Signature" w:semiHidden="1" w:uiPriority="99"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99" w:unhideWhenUsed="1"/>
    <w:lsdException w:name="Date" w:semiHidden="1" w:unhideWhenUsed="1"/>
    <w:lsdException w:name="Body Text First Indent" w:semiHidden="1" w:uiPriority="99" w:unhideWhenUsed="1"/>
    <w:lsdException w:name="Body Text First Indent 2" w:semiHidden="1" w:uiPriority="99" w:unhideWhenUsed="1"/>
    <w:lsdException w:name="Note Heading" w:semiHidden="1" w:uiPriority="99" w:unhideWhenUsed="1"/>
    <w:lsdException w:name="Body Text 2" w:semiHidden="1" w:uiPriority="99" w:unhideWhenUsed="1"/>
    <w:lsdException w:name="Body Text 3" w:semiHidden="1" w:uiPriority="99"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99"/>
    <w:unhideWhenUsed/>
    <w:rsid w:val="001E4E74"/>
    <w:pPr>
      <w:spacing w:before="240" w:after="120" w:line="240" w:lineRule="auto"/>
    </w:pPr>
    <w:rPr>
      <w:rFonts w:eastAsiaTheme="minorEastAsia" w:cs="Times New Roman"/>
      <w:sz w:val="20"/>
      <w:szCs w:val="20"/>
      <w:lang w:bidi="en-US"/>
    </w:rPr>
  </w:style>
  <w:style w:type="paragraph" w:styleId="Heading1">
    <w:name w:val="heading 1"/>
    <w:basedOn w:val="Normal"/>
    <w:next w:val="Normal"/>
    <w:link w:val="Heading1Char"/>
    <w:uiPriority w:val="99"/>
    <w:unhideWhenUsed/>
    <w:qFormat/>
    <w:rsid w:val="00203B19"/>
    <w:pPr>
      <w:keepNext/>
      <w:keepLines/>
      <w:pageBreakBefore/>
      <w:numPr>
        <w:numId w:val="83"/>
      </w:numPr>
      <w:spacing w:before="360" w:after="160"/>
      <w:outlineLvl w:val="0"/>
    </w:pPr>
    <w:rPr>
      <w:rFonts w:ascii="Cambria" w:eastAsiaTheme="minorHAnsi" w:hAnsi="Cambria" w:cs="Arial"/>
      <w:b/>
      <w:bCs/>
      <w:color w:val="5B7F93"/>
      <w:spacing w:val="4"/>
      <w:sz w:val="36"/>
      <w:lang w:val="en-GB" w:bidi="ar-SA"/>
    </w:rPr>
  </w:style>
  <w:style w:type="paragraph" w:styleId="Heading2">
    <w:name w:val="heading 2"/>
    <w:basedOn w:val="Heading1"/>
    <w:next w:val="Normal"/>
    <w:link w:val="Heading2Char"/>
    <w:unhideWhenUsed/>
    <w:qFormat/>
    <w:rsid w:val="00203B19"/>
    <w:pPr>
      <w:pageBreakBefore w:val="0"/>
      <w:numPr>
        <w:ilvl w:val="1"/>
      </w:numPr>
      <w:spacing w:before="300" w:after="100"/>
      <w:outlineLvl w:val="1"/>
    </w:pPr>
    <w:rPr>
      <w:sz w:val="32"/>
      <w:szCs w:val="32"/>
    </w:rPr>
  </w:style>
  <w:style w:type="paragraph" w:styleId="Heading3">
    <w:name w:val="heading 3"/>
    <w:basedOn w:val="Heading2"/>
    <w:next w:val="Normal"/>
    <w:link w:val="Heading3Char"/>
    <w:unhideWhenUsed/>
    <w:qFormat/>
    <w:rsid w:val="00203B19"/>
    <w:pPr>
      <w:numPr>
        <w:ilvl w:val="2"/>
      </w:numPr>
      <w:outlineLvl w:val="2"/>
    </w:pPr>
    <w:rPr>
      <w:sz w:val="28"/>
      <w:szCs w:val="28"/>
    </w:rPr>
  </w:style>
  <w:style w:type="paragraph" w:styleId="Heading4">
    <w:name w:val="heading 4"/>
    <w:basedOn w:val="Heading3"/>
    <w:next w:val="Normal"/>
    <w:link w:val="Heading4Char"/>
    <w:unhideWhenUsed/>
    <w:qFormat/>
    <w:rsid w:val="00203B19"/>
    <w:pPr>
      <w:numPr>
        <w:ilvl w:val="3"/>
      </w:numPr>
      <w:outlineLvl w:val="3"/>
    </w:pPr>
    <w:rPr>
      <w:bCs w:val="0"/>
      <w:iCs/>
      <w:sz w:val="24"/>
      <w:szCs w:val="24"/>
    </w:rPr>
  </w:style>
  <w:style w:type="paragraph" w:styleId="Heading5">
    <w:name w:val="heading 5"/>
    <w:basedOn w:val="Heading4"/>
    <w:next w:val="Normal"/>
    <w:link w:val="Heading5Char"/>
    <w:unhideWhenUsed/>
    <w:qFormat/>
    <w:rsid w:val="00203B19"/>
    <w:pPr>
      <w:numPr>
        <w:ilvl w:val="4"/>
      </w:numPr>
      <w:tabs>
        <w:tab w:val="left" w:pos="1620"/>
      </w:tabs>
      <w:outlineLvl w:val="4"/>
    </w:pPr>
    <w:rPr>
      <w:bCs/>
      <w:iCs w:val="0"/>
      <w:sz w:val="20"/>
      <w:szCs w:val="20"/>
    </w:rPr>
  </w:style>
  <w:style w:type="paragraph" w:styleId="Heading6">
    <w:name w:val="heading 6"/>
    <w:basedOn w:val="Heading5"/>
    <w:next w:val="Normal"/>
    <w:link w:val="Heading6Char"/>
    <w:uiPriority w:val="9"/>
    <w:unhideWhenUsed/>
    <w:qFormat/>
    <w:rsid w:val="00203B19"/>
    <w:pPr>
      <w:numPr>
        <w:ilvl w:val="5"/>
      </w:numPr>
      <w:outlineLvl w:val="5"/>
    </w:pPr>
  </w:style>
  <w:style w:type="paragraph" w:styleId="Heading7">
    <w:name w:val="heading 7"/>
    <w:basedOn w:val="Heading6"/>
    <w:next w:val="Body"/>
    <w:link w:val="Heading7Char"/>
    <w:uiPriority w:val="9"/>
    <w:unhideWhenUsed/>
    <w:qFormat/>
    <w:rsid w:val="00203B19"/>
    <w:pPr>
      <w:numPr>
        <w:ilvl w:val="6"/>
      </w:numPr>
      <w:outlineLvl w:val="6"/>
    </w:pPr>
  </w:style>
  <w:style w:type="paragraph" w:styleId="Heading8">
    <w:name w:val="heading 8"/>
    <w:basedOn w:val="Heading7"/>
    <w:next w:val="Normal"/>
    <w:link w:val="Heading8Char"/>
    <w:uiPriority w:val="9"/>
    <w:unhideWhenUsed/>
    <w:qFormat/>
    <w:rsid w:val="00203B19"/>
    <w:pPr>
      <w:numPr>
        <w:ilvl w:val="7"/>
      </w:numPr>
      <w:outlineLvl w:val="7"/>
    </w:pPr>
  </w:style>
  <w:style w:type="paragraph" w:styleId="Heading9">
    <w:name w:val="heading 9"/>
    <w:basedOn w:val="Heading8"/>
    <w:next w:val="Normal"/>
    <w:link w:val="Heading9Char"/>
    <w:uiPriority w:val="9"/>
    <w:unhideWhenUsed/>
    <w:qFormat/>
    <w:rsid w:val="00203B19"/>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styleId="111111">
    <w:name w:val="Outline List 2"/>
    <w:basedOn w:val="NoList"/>
    <w:rsid w:val="00203B19"/>
    <w:pPr>
      <w:numPr>
        <w:numId w:val="1"/>
      </w:numPr>
    </w:pPr>
  </w:style>
  <w:style w:type="numbering" w:styleId="1ai">
    <w:name w:val="Outline List 1"/>
    <w:basedOn w:val="NoList"/>
    <w:rsid w:val="00203B19"/>
    <w:pPr>
      <w:numPr>
        <w:numId w:val="2"/>
      </w:numPr>
    </w:pPr>
  </w:style>
  <w:style w:type="paragraph" w:customStyle="1" w:styleId="1BodyNumber1-Level1">
    <w:name w:val="1. Body Number 1-Level 1"/>
    <w:basedOn w:val="Normal"/>
    <w:qFormat/>
    <w:rsid w:val="00203B19"/>
    <w:pPr>
      <w:numPr>
        <w:numId w:val="3"/>
      </w:numPr>
      <w:spacing w:before="120"/>
    </w:pPr>
    <w:rPr>
      <w:rFonts w:eastAsia="Times New Roman"/>
    </w:rPr>
  </w:style>
  <w:style w:type="paragraph" w:customStyle="1" w:styleId="Achievement">
    <w:name w:val="Achievement"/>
    <w:basedOn w:val="Normal"/>
    <w:uiPriority w:val="99"/>
    <w:semiHidden/>
    <w:rsid w:val="00203B19"/>
    <w:pPr>
      <w:tabs>
        <w:tab w:val="num" w:pos="1820"/>
      </w:tabs>
      <w:spacing w:before="120"/>
      <w:ind w:left="1800" w:hanging="360"/>
    </w:pPr>
    <w:rPr>
      <w:sz w:val="16"/>
      <w:szCs w:val="22"/>
    </w:rPr>
  </w:style>
  <w:style w:type="character" w:customStyle="1" w:styleId="Heading1Char">
    <w:name w:val="Heading 1 Char"/>
    <w:basedOn w:val="DefaultParagraphFont"/>
    <w:link w:val="Heading1"/>
    <w:uiPriority w:val="99"/>
    <w:rsid w:val="00203B19"/>
    <w:rPr>
      <w:rFonts w:ascii="Cambria" w:hAnsi="Cambria" w:cs="Arial"/>
      <w:b/>
      <w:bCs/>
      <w:color w:val="5B7F93"/>
      <w:spacing w:val="4"/>
      <w:sz w:val="36"/>
      <w:szCs w:val="20"/>
      <w:lang w:val="en-GB"/>
    </w:rPr>
  </w:style>
  <w:style w:type="paragraph" w:customStyle="1" w:styleId="Appendix">
    <w:name w:val="Appendix"/>
    <w:basedOn w:val="Heading1"/>
    <w:next w:val="Normal"/>
    <w:link w:val="AppendixChar"/>
    <w:qFormat/>
    <w:rsid w:val="00203B19"/>
    <w:pPr>
      <w:numPr>
        <w:numId w:val="4"/>
      </w:numPr>
    </w:pPr>
    <w:rPr>
      <w:szCs w:val="36"/>
    </w:rPr>
  </w:style>
  <w:style w:type="character" w:customStyle="1" w:styleId="AppendixChar">
    <w:name w:val="Appendix Char"/>
    <w:basedOn w:val="Heading1Char"/>
    <w:link w:val="Appendix"/>
    <w:rsid w:val="00203B19"/>
    <w:rPr>
      <w:rFonts w:ascii="Cambria" w:hAnsi="Cambria" w:cs="Arial"/>
      <w:b/>
      <w:bCs/>
      <w:color w:val="5B7F93"/>
      <w:spacing w:val="4"/>
      <w:sz w:val="36"/>
      <w:szCs w:val="36"/>
      <w:lang w:val="en-GB"/>
    </w:rPr>
  </w:style>
  <w:style w:type="paragraph" w:customStyle="1" w:styleId="AppendixHeading">
    <w:name w:val="Appendix Heading"/>
    <w:next w:val="Normal"/>
    <w:qFormat/>
    <w:rsid w:val="00203B19"/>
    <w:pPr>
      <w:numPr>
        <w:numId w:val="5"/>
      </w:numPr>
      <w:tabs>
        <w:tab w:val="left" w:pos="2160"/>
      </w:tabs>
      <w:spacing w:before="360" w:after="0" w:line="240" w:lineRule="auto"/>
    </w:pPr>
    <w:rPr>
      <w:rFonts w:asciiTheme="majorHAnsi" w:eastAsiaTheme="majorEastAsia" w:hAnsiTheme="majorHAnsi" w:cstheme="majorBidi"/>
      <w:b/>
      <w:bCs/>
      <w:color w:val="0D1F7C"/>
      <w:sz w:val="36"/>
      <w:szCs w:val="28"/>
      <w:lang w:bidi="en-US"/>
    </w:rPr>
  </w:style>
  <w:style w:type="paragraph" w:customStyle="1" w:styleId="AppendixHeading1">
    <w:name w:val="Appendix Heading 1"/>
    <w:basedOn w:val="Heading1"/>
    <w:semiHidden/>
    <w:rsid w:val="00203B19"/>
    <w:pPr>
      <w:keepNext w:val="0"/>
      <w:keepLines w:val="0"/>
      <w:numPr>
        <w:numId w:val="0"/>
      </w:numPr>
      <w:tabs>
        <w:tab w:val="left" w:pos="864"/>
      </w:tabs>
      <w:spacing w:before="120" w:after="120" w:line="276" w:lineRule="auto"/>
      <w:ind w:left="1080" w:hanging="1080"/>
    </w:pPr>
    <w:rPr>
      <w:rFonts w:ascii="Verdana" w:hAnsi="Verdana"/>
      <w:color w:val="333333"/>
      <w:sz w:val="32"/>
      <w:lang w:bidi="en-US"/>
    </w:rPr>
  </w:style>
  <w:style w:type="paragraph" w:customStyle="1" w:styleId="AppendixTitle">
    <w:name w:val="Appendix Title"/>
    <w:basedOn w:val="Heading1"/>
    <w:next w:val="Normal"/>
    <w:rsid w:val="00203B19"/>
    <w:pPr>
      <w:numPr>
        <w:numId w:val="0"/>
      </w:numPr>
    </w:pPr>
  </w:style>
  <w:style w:type="character" w:customStyle="1" w:styleId="Heading2Char">
    <w:name w:val="Heading 2 Char"/>
    <w:basedOn w:val="DefaultParagraphFont"/>
    <w:link w:val="Heading2"/>
    <w:rsid w:val="00203B19"/>
    <w:rPr>
      <w:rFonts w:ascii="Cambria" w:hAnsi="Cambria" w:cs="Arial"/>
      <w:b/>
      <w:bCs/>
      <w:color w:val="5B7F93"/>
      <w:spacing w:val="4"/>
      <w:sz w:val="32"/>
      <w:szCs w:val="32"/>
      <w:lang w:val="en-GB"/>
    </w:rPr>
  </w:style>
  <w:style w:type="character" w:customStyle="1" w:styleId="Heading3Char">
    <w:name w:val="Heading 3 Char"/>
    <w:basedOn w:val="DefaultParagraphFont"/>
    <w:link w:val="Heading3"/>
    <w:rsid w:val="00203B19"/>
    <w:rPr>
      <w:rFonts w:ascii="Cambria" w:hAnsi="Cambria" w:cs="Arial"/>
      <w:b/>
      <w:bCs/>
      <w:color w:val="5B7F93"/>
      <w:spacing w:val="4"/>
      <w:sz w:val="28"/>
      <w:szCs w:val="28"/>
      <w:lang w:val="en-GB"/>
    </w:rPr>
  </w:style>
  <w:style w:type="paragraph" w:customStyle="1" w:styleId="AppxHd5">
    <w:name w:val="Appx Hd 5"/>
    <w:basedOn w:val="Heading3"/>
    <w:next w:val="Normal"/>
    <w:link w:val="AppxHd5Char"/>
    <w:unhideWhenUsed/>
    <w:rsid w:val="00203B19"/>
    <w:pPr>
      <w:numPr>
        <w:ilvl w:val="4"/>
        <w:numId w:val="84"/>
      </w:numPr>
      <w:spacing w:before="160" w:after="80"/>
    </w:pPr>
    <w:rPr>
      <w:i/>
      <w:sz w:val="20"/>
      <w:szCs w:val="31"/>
    </w:rPr>
  </w:style>
  <w:style w:type="character" w:customStyle="1" w:styleId="AppxHd5Char">
    <w:name w:val="Appx Hd 5 Char"/>
    <w:basedOn w:val="DefaultParagraphFont"/>
    <w:link w:val="AppxHd5"/>
    <w:rsid w:val="00203B19"/>
    <w:rPr>
      <w:rFonts w:ascii="Cambria" w:hAnsi="Cambria" w:cs="Arial"/>
      <w:b/>
      <w:bCs/>
      <w:i/>
      <w:color w:val="5B7F93"/>
      <w:spacing w:val="4"/>
      <w:sz w:val="20"/>
      <w:szCs w:val="31"/>
      <w:lang w:val="en-GB"/>
    </w:rPr>
  </w:style>
  <w:style w:type="paragraph" w:customStyle="1" w:styleId="Appx6">
    <w:name w:val="Appx 6"/>
    <w:basedOn w:val="AppxHd5"/>
    <w:uiPriority w:val="99"/>
    <w:rsid w:val="00203B19"/>
    <w:pPr>
      <w:numPr>
        <w:ilvl w:val="5"/>
      </w:numPr>
    </w:pPr>
  </w:style>
  <w:style w:type="paragraph" w:customStyle="1" w:styleId="AppxHd1">
    <w:name w:val="Appx Hd 1"/>
    <w:basedOn w:val="Heading1"/>
    <w:next w:val="Body"/>
    <w:link w:val="AppxHd1Char"/>
    <w:rsid w:val="00203B19"/>
    <w:pPr>
      <w:numPr>
        <w:numId w:val="84"/>
      </w:numPr>
      <w:spacing w:before="300"/>
    </w:pPr>
    <w:rPr>
      <w:kern w:val="32"/>
      <w:szCs w:val="36"/>
    </w:rPr>
  </w:style>
  <w:style w:type="character" w:customStyle="1" w:styleId="AppxHd1Char">
    <w:name w:val="Appx Hd 1 Char"/>
    <w:basedOn w:val="DefaultParagraphFont"/>
    <w:link w:val="AppxHd1"/>
    <w:rsid w:val="00203B19"/>
    <w:rPr>
      <w:rFonts w:ascii="Cambria" w:hAnsi="Cambria" w:cs="Arial"/>
      <w:b/>
      <w:bCs/>
      <w:color w:val="5B7F93"/>
      <w:spacing w:val="4"/>
      <w:kern w:val="32"/>
      <w:sz w:val="36"/>
      <w:szCs w:val="36"/>
      <w:lang w:val="en-GB"/>
    </w:rPr>
  </w:style>
  <w:style w:type="paragraph" w:customStyle="1" w:styleId="AppxHd2">
    <w:name w:val="Appx Hd 2"/>
    <w:basedOn w:val="Heading2"/>
    <w:next w:val="Body"/>
    <w:rsid w:val="00203B19"/>
    <w:pPr>
      <w:numPr>
        <w:numId w:val="84"/>
      </w:numPr>
      <w:tabs>
        <w:tab w:val="left" w:pos="900"/>
      </w:tabs>
      <w:spacing w:before="0" w:after="120"/>
    </w:pPr>
    <w:rPr>
      <w:szCs w:val="31"/>
    </w:rPr>
  </w:style>
  <w:style w:type="paragraph" w:customStyle="1" w:styleId="AppxHd3">
    <w:name w:val="Appx Hd 3"/>
    <w:basedOn w:val="Heading3"/>
    <w:next w:val="Body"/>
    <w:link w:val="AppxHd3Char"/>
    <w:rsid w:val="00203B19"/>
    <w:pPr>
      <w:numPr>
        <w:numId w:val="84"/>
      </w:numPr>
      <w:spacing w:after="120"/>
    </w:pPr>
    <w:rPr>
      <w:sz w:val="24"/>
      <w:szCs w:val="31"/>
    </w:rPr>
  </w:style>
  <w:style w:type="character" w:customStyle="1" w:styleId="AppxHd3Char">
    <w:name w:val="Appx Hd 3 Char"/>
    <w:basedOn w:val="DefaultParagraphFont"/>
    <w:link w:val="AppxHd3"/>
    <w:rsid w:val="00203B19"/>
    <w:rPr>
      <w:rFonts w:ascii="Cambria" w:hAnsi="Cambria" w:cs="Arial"/>
      <w:b/>
      <w:bCs/>
      <w:color w:val="5B7F93"/>
      <w:spacing w:val="4"/>
      <w:sz w:val="24"/>
      <w:szCs w:val="31"/>
      <w:lang w:val="en-GB"/>
    </w:rPr>
  </w:style>
  <w:style w:type="paragraph" w:customStyle="1" w:styleId="AppxHd4">
    <w:name w:val="Appx Hd 4"/>
    <w:basedOn w:val="Heading3"/>
    <w:next w:val="Normal"/>
    <w:link w:val="AppxHd4Char"/>
    <w:unhideWhenUsed/>
    <w:rsid w:val="00203B19"/>
    <w:pPr>
      <w:numPr>
        <w:ilvl w:val="3"/>
        <w:numId w:val="84"/>
      </w:numPr>
      <w:spacing w:before="160" w:after="80"/>
      <w:outlineLvl w:val="3"/>
    </w:pPr>
    <w:rPr>
      <w:sz w:val="22"/>
      <w:szCs w:val="31"/>
    </w:rPr>
  </w:style>
  <w:style w:type="character" w:customStyle="1" w:styleId="AppxHd4Char">
    <w:name w:val="Appx Hd 4 Char"/>
    <w:basedOn w:val="DefaultParagraphFont"/>
    <w:link w:val="AppxHd4"/>
    <w:rsid w:val="00203B19"/>
    <w:rPr>
      <w:rFonts w:ascii="Cambria" w:hAnsi="Cambria" w:cs="Arial"/>
      <w:b/>
      <w:bCs/>
      <w:color w:val="5B7F93"/>
      <w:spacing w:val="4"/>
      <w:szCs w:val="31"/>
      <w:lang w:val="en-GB"/>
    </w:rPr>
  </w:style>
  <w:style w:type="character" w:customStyle="1" w:styleId="Heading4Char">
    <w:name w:val="Heading 4 Char"/>
    <w:basedOn w:val="DefaultParagraphFont"/>
    <w:link w:val="Heading4"/>
    <w:rsid w:val="00203B19"/>
    <w:rPr>
      <w:rFonts w:ascii="Cambria" w:hAnsi="Cambria" w:cs="Arial"/>
      <w:b/>
      <w:iCs/>
      <w:color w:val="5B7F93"/>
      <w:spacing w:val="4"/>
      <w:sz w:val="24"/>
      <w:szCs w:val="24"/>
      <w:lang w:val="en-GB"/>
    </w:rPr>
  </w:style>
  <w:style w:type="character" w:customStyle="1" w:styleId="Heading5Char">
    <w:name w:val="Heading 5 Char"/>
    <w:basedOn w:val="DefaultParagraphFont"/>
    <w:link w:val="Heading5"/>
    <w:rsid w:val="00203B19"/>
    <w:rPr>
      <w:rFonts w:ascii="Cambria" w:hAnsi="Cambria" w:cs="Arial"/>
      <w:b/>
      <w:bCs/>
      <w:color w:val="5B7F93"/>
      <w:spacing w:val="4"/>
      <w:sz w:val="20"/>
      <w:szCs w:val="20"/>
      <w:lang w:val="en-GB"/>
    </w:rPr>
  </w:style>
  <w:style w:type="character" w:customStyle="1" w:styleId="Heading6Char">
    <w:name w:val="Heading 6 Char"/>
    <w:basedOn w:val="DefaultParagraphFont"/>
    <w:link w:val="Heading6"/>
    <w:uiPriority w:val="9"/>
    <w:rsid w:val="00203B19"/>
    <w:rPr>
      <w:rFonts w:ascii="Cambria" w:hAnsi="Cambria" w:cs="Arial"/>
      <w:b/>
      <w:bCs/>
      <w:color w:val="5B7F93"/>
      <w:spacing w:val="4"/>
      <w:sz w:val="20"/>
      <w:szCs w:val="20"/>
      <w:lang w:val="en-GB"/>
    </w:rPr>
  </w:style>
  <w:style w:type="paragraph" w:customStyle="1" w:styleId="AppxHd6">
    <w:name w:val="Appx Hd 6"/>
    <w:basedOn w:val="Heading6"/>
    <w:semiHidden/>
    <w:rsid w:val="00203B19"/>
    <w:pPr>
      <w:keepLines w:val="0"/>
      <w:numPr>
        <w:ilvl w:val="0"/>
        <w:numId w:val="0"/>
      </w:numPr>
      <w:tabs>
        <w:tab w:val="num" w:pos="4500"/>
      </w:tabs>
      <w:spacing w:before="60" w:line="276" w:lineRule="auto"/>
      <w:ind w:left="1267" w:hanging="1267"/>
    </w:pPr>
    <w:rPr>
      <w:lang w:bidi="en-US"/>
    </w:rPr>
  </w:style>
  <w:style w:type="character" w:customStyle="1" w:styleId="Heading7Char">
    <w:name w:val="Heading 7 Char"/>
    <w:basedOn w:val="DefaultParagraphFont"/>
    <w:link w:val="Heading7"/>
    <w:uiPriority w:val="9"/>
    <w:rsid w:val="00203B19"/>
    <w:rPr>
      <w:rFonts w:ascii="Cambria" w:hAnsi="Cambria" w:cs="Arial"/>
      <w:b/>
      <w:bCs/>
      <w:color w:val="5B7F93"/>
      <w:spacing w:val="4"/>
      <w:sz w:val="20"/>
      <w:szCs w:val="20"/>
      <w:lang w:val="en-GB"/>
    </w:rPr>
  </w:style>
  <w:style w:type="character" w:customStyle="1" w:styleId="Heading8Char">
    <w:name w:val="Heading 8 Char"/>
    <w:basedOn w:val="DefaultParagraphFont"/>
    <w:link w:val="Heading8"/>
    <w:uiPriority w:val="9"/>
    <w:rsid w:val="00203B19"/>
    <w:rPr>
      <w:rFonts w:ascii="Cambria" w:hAnsi="Cambria" w:cs="Arial"/>
      <w:b/>
      <w:bCs/>
      <w:color w:val="5B7F93"/>
      <w:spacing w:val="4"/>
      <w:sz w:val="20"/>
      <w:szCs w:val="20"/>
      <w:lang w:val="en-GB"/>
    </w:rPr>
  </w:style>
  <w:style w:type="character" w:customStyle="1" w:styleId="Heading9Char">
    <w:name w:val="Heading 9 Char"/>
    <w:basedOn w:val="DefaultParagraphFont"/>
    <w:link w:val="Heading9"/>
    <w:uiPriority w:val="9"/>
    <w:rsid w:val="00203B19"/>
    <w:rPr>
      <w:rFonts w:ascii="Cambria" w:hAnsi="Cambria" w:cs="Arial"/>
      <w:b/>
      <w:bCs/>
      <w:color w:val="5B7F93"/>
      <w:spacing w:val="4"/>
      <w:sz w:val="20"/>
      <w:szCs w:val="20"/>
      <w:lang w:val="en-GB"/>
    </w:rPr>
  </w:style>
  <w:style w:type="numbering" w:styleId="ArticleSection">
    <w:name w:val="Outline List 3"/>
    <w:basedOn w:val="NoList"/>
    <w:rsid w:val="00203B19"/>
    <w:pPr>
      <w:numPr>
        <w:numId w:val="6"/>
      </w:numPr>
    </w:pPr>
  </w:style>
  <w:style w:type="character" w:customStyle="1" w:styleId="b1">
    <w:name w:val="b1"/>
    <w:basedOn w:val="DefaultParagraphFont"/>
    <w:rsid w:val="00203B19"/>
    <w:rPr>
      <w:rFonts w:ascii="Courier New" w:hAnsi="Courier New" w:cs="Courier New" w:hint="default"/>
      <w:b/>
      <w:bCs/>
      <w:strike w:val="0"/>
      <w:dstrike w:val="0"/>
      <w:color w:val="FF0000"/>
      <w:u w:val="none"/>
      <w:effect w:val="none"/>
    </w:rPr>
  </w:style>
  <w:style w:type="paragraph" w:styleId="BalloonText">
    <w:name w:val="Balloon Text"/>
    <w:basedOn w:val="Normal"/>
    <w:link w:val="BalloonTextChar"/>
    <w:rsid w:val="00203B19"/>
    <w:pPr>
      <w:spacing w:before="0" w:after="0"/>
    </w:pPr>
    <w:rPr>
      <w:rFonts w:ascii="Tahoma" w:hAnsi="Tahoma" w:cs="Tahoma"/>
      <w:sz w:val="16"/>
      <w:szCs w:val="16"/>
    </w:rPr>
  </w:style>
  <w:style w:type="character" w:customStyle="1" w:styleId="BalloonTextChar">
    <w:name w:val="Balloon Text Char"/>
    <w:basedOn w:val="DefaultParagraphFont"/>
    <w:link w:val="BalloonText"/>
    <w:rsid w:val="00203B19"/>
    <w:rPr>
      <w:rFonts w:ascii="Tahoma" w:eastAsiaTheme="minorEastAsia" w:hAnsi="Tahoma" w:cs="Tahoma"/>
      <w:sz w:val="16"/>
      <w:szCs w:val="16"/>
      <w:lang w:bidi="en-US"/>
    </w:rPr>
  </w:style>
  <w:style w:type="paragraph" w:styleId="BlockText">
    <w:name w:val="Block Text"/>
    <w:basedOn w:val="Normal"/>
    <w:unhideWhenUsed/>
    <w:rsid w:val="00203B19"/>
    <w:pPr>
      <w:spacing w:before="60"/>
      <w:ind w:left="720" w:right="720"/>
      <w:contextualSpacing/>
    </w:pPr>
    <w:rPr>
      <w:rFonts w:ascii="Palatino Linotype" w:eastAsia="Times New Roman" w:hAnsi="Palatino Linotype" w:cstheme="minorBidi"/>
      <w:iCs/>
      <w:sz w:val="22"/>
    </w:rPr>
  </w:style>
  <w:style w:type="character" w:customStyle="1" w:styleId="bluesubChar">
    <w:name w:val="bluesub Char"/>
    <w:basedOn w:val="DefaultParagraphFont"/>
    <w:semiHidden/>
    <w:rsid w:val="00203B19"/>
    <w:rPr>
      <w:rFonts w:ascii="Arial" w:hAnsi="Arial"/>
      <w:b/>
      <w:color w:val="015882"/>
      <w:sz w:val="23"/>
      <w:szCs w:val="24"/>
      <w:lang w:val="en-US" w:eastAsia="en-US" w:bidi="ar-SA"/>
    </w:rPr>
  </w:style>
  <w:style w:type="paragraph" w:customStyle="1" w:styleId="Body">
    <w:name w:val="Body"/>
    <w:link w:val="BodyChar"/>
    <w:qFormat/>
    <w:rsid w:val="00203B19"/>
    <w:pPr>
      <w:spacing w:before="240" w:after="120" w:line="240" w:lineRule="auto"/>
    </w:pPr>
    <w:rPr>
      <w:rFonts w:eastAsia="Times New Roman" w:cs="Arial"/>
      <w:sz w:val="20"/>
      <w:szCs w:val="20"/>
    </w:rPr>
  </w:style>
  <w:style w:type="character" w:customStyle="1" w:styleId="BodyChar">
    <w:name w:val="Body Char"/>
    <w:basedOn w:val="DefaultParagraphFont"/>
    <w:link w:val="Body"/>
    <w:rsid w:val="00203B19"/>
    <w:rPr>
      <w:rFonts w:eastAsia="Times New Roman" w:cs="Arial"/>
      <w:sz w:val="20"/>
      <w:szCs w:val="20"/>
    </w:rPr>
  </w:style>
  <w:style w:type="paragraph" w:customStyle="1" w:styleId="body0">
    <w:name w:val="body"/>
    <w:basedOn w:val="Normal"/>
    <w:link w:val="bodyChar0"/>
    <w:rsid w:val="00203B19"/>
    <w:pPr>
      <w:spacing w:before="0"/>
    </w:pPr>
    <w:rPr>
      <w:rFonts w:ascii="Arial" w:eastAsia="Times New Roman" w:hAnsi="Arial"/>
      <w:szCs w:val="24"/>
      <w:lang w:bidi="ar-SA"/>
    </w:rPr>
  </w:style>
  <w:style w:type="character" w:customStyle="1" w:styleId="bodyChar0">
    <w:name w:val="body Char"/>
    <w:link w:val="body0"/>
    <w:rsid w:val="00203B19"/>
    <w:rPr>
      <w:rFonts w:ascii="Arial" w:eastAsia="Times New Roman" w:hAnsi="Arial" w:cs="Times New Roman"/>
      <w:sz w:val="20"/>
      <w:szCs w:val="24"/>
    </w:rPr>
  </w:style>
  <w:style w:type="paragraph" w:customStyle="1" w:styleId="Body1Bullet1">
    <w:name w:val="Body 1 Bullet 1"/>
    <w:basedOn w:val="Body"/>
    <w:rsid w:val="00203B19"/>
    <w:pPr>
      <w:numPr>
        <w:numId w:val="7"/>
      </w:numPr>
      <w:spacing w:before="0" w:after="0"/>
    </w:pPr>
    <w:rPr>
      <w:rFonts w:eastAsiaTheme="minorEastAsia"/>
      <w:lang w:bidi="en-US"/>
    </w:rPr>
  </w:style>
  <w:style w:type="paragraph" w:customStyle="1" w:styleId="Body2">
    <w:name w:val="Body 2"/>
    <w:basedOn w:val="Body"/>
    <w:link w:val="Body2Char"/>
    <w:unhideWhenUsed/>
    <w:rsid w:val="00203B19"/>
    <w:pPr>
      <w:ind w:left="360"/>
    </w:pPr>
  </w:style>
  <w:style w:type="character" w:customStyle="1" w:styleId="Body2Char">
    <w:name w:val="Body 2 Char"/>
    <w:basedOn w:val="BodyChar"/>
    <w:link w:val="Body2"/>
    <w:rsid w:val="00203B19"/>
    <w:rPr>
      <w:rFonts w:eastAsia="Times New Roman" w:cs="Arial"/>
      <w:sz w:val="20"/>
      <w:szCs w:val="20"/>
    </w:rPr>
  </w:style>
  <w:style w:type="paragraph" w:customStyle="1" w:styleId="Body3">
    <w:name w:val="Body 3"/>
    <w:basedOn w:val="Body"/>
    <w:unhideWhenUsed/>
    <w:rsid w:val="00203B19"/>
    <w:pPr>
      <w:ind w:left="720"/>
    </w:pPr>
  </w:style>
  <w:style w:type="paragraph" w:customStyle="1" w:styleId="Body4">
    <w:name w:val="Body 4"/>
    <w:basedOn w:val="Body"/>
    <w:unhideWhenUsed/>
    <w:rsid w:val="00203B19"/>
    <w:pPr>
      <w:ind w:left="1080"/>
    </w:pPr>
  </w:style>
  <w:style w:type="paragraph" w:customStyle="1" w:styleId="Body5">
    <w:name w:val="Body 5"/>
    <w:basedOn w:val="Body"/>
    <w:unhideWhenUsed/>
    <w:rsid w:val="00203B19"/>
    <w:pPr>
      <w:ind w:left="1440"/>
    </w:pPr>
  </w:style>
  <w:style w:type="paragraph" w:customStyle="1" w:styleId="Body6">
    <w:name w:val="Body 6"/>
    <w:basedOn w:val="Body5"/>
    <w:unhideWhenUsed/>
    <w:rsid w:val="00203B19"/>
    <w:pPr>
      <w:ind w:left="1800"/>
    </w:pPr>
  </w:style>
  <w:style w:type="paragraph" w:customStyle="1" w:styleId="BodyBullet">
    <w:name w:val="Body Bullet"/>
    <w:basedOn w:val="Body"/>
    <w:link w:val="BodyBulletChar"/>
    <w:autoRedefine/>
    <w:uiPriority w:val="99"/>
    <w:qFormat/>
    <w:rsid w:val="00203B19"/>
    <w:pPr>
      <w:numPr>
        <w:numId w:val="8"/>
      </w:numPr>
      <w:tabs>
        <w:tab w:val="left" w:pos="4230"/>
      </w:tabs>
      <w:spacing w:before="40" w:after="60" w:line="264" w:lineRule="auto"/>
    </w:pPr>
    <w:rPr>
      <w:i/>
      <w:iCs/>
      <w:szCs w:val="24"/>
    </w:rPr>
  </w:style>
  <w:style w:type="character" w:customStyle="1" w:styleId="BodyBulletChar">
    <w:name w:val="Body Bullet Char"/>
    <w:basedOn w:val="DefaultParagraphFont"/>
    <w:link w:val="BodyBullet"/>
    <w:uiPriority w:val="99"/>
    <w:locked/>
    <w:rsid w:val="00203B19"/>
    <w:rPr>
      <w:rFonts w:eastAsia="Times New Roman" w:cs="Arial"/>
      <w:i/>
      <w:iCs/>
      <w:sz w:val="20"/>
      <w:szCs w:val="24"/>
    </w:rPr>
  </w:style>
  <w:style w:type="paragraph" w:customStyle="1" w:styleId="BodyBullet1">
    <w:name w:val="Body Bullet 1"/>
    <w:basedOn w:val="Body"/>
    <w:uiPriority w:val="4"/>
    <w:qFormat/>
    <w:rsid w:val="00203B19"/>
    <w:pPr>
      <w:numPr>
        <w:numId w:val="20"/>
      </w:numPr>
      <w:spacing w:before="60"/>
      <w:contextualSpacing/>
    </w:pPr>
  </w:style>
  <w:style w:type="paragraph" w:customStyle="1" w:styleId="BodyBullet1-Level1">
    <w:name w:val="Body Bullet 1-Level 1"/>
    <w:basedOn w:val="Body"/>
    <w:link w:val="BodyBullet1-Level1Char"/>
    <w:qFormat/>
    <w:rsid w:val="009C22E9"/>
    <w:pPr>
      <w:numPr>
        <w:numId w:val="22"/>
      </w:numPr>
      <w:spacing w:before="120"/>
    </w:pPr>
    <w:rPr>
      <w:rFonts w:eastAsiaTheme="minorEastAsia"/>
      <w:lang w:bidi="en-US"/>
    </w:rPr>
  </w:style>
  <w:style w:type="character" w:customStyle="1" w:styleId="BodyBullet1-Level1Char">
    <w:name w:val="Body Bullet 1-Level 1 Char"/>
    <w:basedOn w:val="DefaultParagraphFont"/>
    <w:link w:val="BodyBullet1-Level1"/>
    <w:rsid w:val="00203B19"/>
    <w:rPr>
      <w:rFonts w:eastAsiaTheme="minorEastAsia" w:cs="Arial"/>
      <w:sz w:val="20"/>
      <w:szCs w:val="20"/>
      <w:lang w:bidi="en-US"/>
    </w:rPr>
  </w:style>
  <w:style w:type="paragraph" w:customStyle="1" w:styleId="BodyBullet1-Level2">
    <w:name w:val="Body Bullet 1-Level 2"/>
    <w:basedOn w:val="BodyBullet1"/>
    <w:rsid w:val="00203B19"/>
  </w:style>
  <w:style w:type="paragraph" w:customStyle="1" w:styleId="BodyBullet1-Level3">
    <w:name w:val="Body Bullet 1-Level 3"/>
    <w:basedOn w:val="BodyBullet1-Level2"/>
    <w:rsid w:val="00203B19"/>
    <w:pPr>
      <w:numPr>
        <w:numId w:val="9"/>
      </w:numPr>
    </w:pPr>
  </w:style>
  <w:style w:type="paragraph" w:customStyle="1" w:styleId="BodyBullet1-Level4">
    <w:name w:val="Body Bullet 1-Level 4"/>
    <w:basedOn w:val="BodyBullet1-Level3"/>
    <w:rsid w:val="00203B19"/>
    <w:pPr>
      <w:numPr>
        <w:numId w:val="10"/>
      </w:numPr>
    </w:pPr>
  </w:style>
  <w:style w:type="paragraph" w:customStyle="1" w:styleId="BodyBullet1-Level5">
    <w:name w:val="Body Bullet 1-Level 5"/>
    <w:basedOn w:val="BodyBullet1-Level4"/>
    <w:rsid w:val="00203B19"/>
    <w:pPr>
      <w:numPr>
        <w:numId w:val="11"/>
      </w:numPr>
    </w:pPr>
  </w:style>
  <w:style w:type="paragraph" w:customStyle="1" w:styleId="BodyBullet1-Level6">
    <w:name w:val="Body Bullet 1-Level 6"/>
    <w:basedOn w:val="BodyBullet1-Level5"/>
    <w:rsid w:val="00203B19"/>
    <w:pPr>
      <w:numPr>
        <w:numId w:val="12"/>
      </w:numPr>
    </w:pPr>
  </w:style>
  <w:style w:type="paragraph" w:customStyle="1" w:styleId="bulletlist0">
    <w:name w:val="bullet list"/>
    <w:basedOn w:val="Normal"/>
    <w:autoRedefine/>
    <w:semiHidden/>
    <w:rsid w:val="00203B19"/>
    <w:rPr>
      <w:rFonts w:cstheme="minorBidi"/>
      <w:noProof/>
      <w:color w:val="000000"/>
      <w:sz w:val="18"/>
      <w:szCs w:val="22"/>
    </w:rPr>
  </w:style>
  <w:style w:type="paragraph" w:customStyle="1" w:styleId="BodyBullet2">
    <w:name w:val="Body Bullet 2"/>
    <w:basedOn w:val="bulletlist0"/>
    <w:uiPriority w:val="4"/>
    <w:rsid w:val="00203B19"/>
    <w:pPr>
      <w:tabs>
        <w:tab w:val="num" w:pos="792"/>
      </w:tabs>
      <w:ind w:left="1080" w:hanging="270"/>
    </w:pPr>
  </w:style>
  <w:style w:type="paragraph" w:customStyle="1" w:styleId="BodyBullet2-Level1">
    <w:name w:val="Body Bullet 2-Level 1"/>
    <w:basedOn w:val="BodyBullet1-Level1"/>
    <w:link w:val="BodyBullet2-Level1Char"/>
    <w:qFormat/>
    <w:rsid w:val="00203B19"/>
    <w:pPr>
      <w:numPr>
        <w:numId w:val="13"/>
      </w:numPr>
      <w:tabs>
        <w:tab w:val="left" w:pos="360"/>
      </w:tabs>
    </w:pPr>
  </w:style>
  <w:style w:type="character" w:customStyle="1" w:styleId="BodyBullet2-Level1Char">
    <w:name w:val="Body Bullet 2-Level 1 Char"/>
    <w:basedOn w:val="DefaultParagraphFont"/>
    <w:link w:val="BodyBullet2-Level1"/>
    <w:rsid w:val="00203B19"/>
    <w:rPr>
      <w:rFonts w:eastAsiaTheme="minorEastAsia" w:cs="Arial"/>
      <w:sz w:val="20"/>
      <w:szCs w:val="20"/>
      <w:lang w:bidi="en-US"/>
    </w:rPr>
  </w:style>
  <w:style w:type="paragraph" w:customStyle="1" w:styleId="BodyBullet2-Level2">
    <w:name w:val="Body Bullet 2-Level 2"/>
    <w:basedOn w:val="BodyBullet2-Level1"/>
    <w:rsid w:val="00203B19"/>
    <w:pPr>
      <w:ind w:left="1440"/>
    </w:pPr>
  </w:style>
  <w:style w:type="paragraph" w:customStyle="1" w:styleId="BodyBullet2-Level3">
    <w:name w:val="Body Bullet 2-Level 3"/>
    <w:basedOn w:val="BodyBullet2-Level2"/>
    <w:rsid w:val="00203B19"/>
    <w:pPr>
      <w:ind w:left="1800"/>
    </w:pPr>
  </w:style>
  <w:style w:type="paragraph" w:customStyle="1" w:styleId="BodyBullet2-Level4">
    <w:name w:val="Body Bullet 2-Level 4"/>
    <w:basedOn w:val="BodyBullet2-Level3"/>
    <w:rsid w:val="00203B19"/>
    <w:pPr>
      <w:numPr>
        <w:numId w:val="0"/>
      </w:numPr>
    </w:pPr>
  </w:style>
  <w:style w:type="paragraph" w:customStyle="1" w:styleId="BodyBullet2-Level5">
    <w:name w:val="Body Bullet 2-Level 5"/>
    <w:basedOn w:val="BodyBullet2-Level4"/>
    <w:rsid w:val="00203B19"/>
  </w:style>
  <w:style w:type="paragraph" w:customStyle="1" w:styleId="BodyBullet2-Level6">
    <w:name w:val="Body Bullet 2-Level 6"/>
    <w:basedOn w:val="BodyBullet2-Level5"/>
    <w:rsid w:val="00203B19"/>
  </w:style>
  <w:style w:type="paragraph" w:customStyle="1" w:styleId="BodyBullet3">
    <w:name w:val="Body Bullet 3"/>
    <w:basedOn w:val="BodyBullet2"/>
    <w:link w:val="BodyBullet3Char"/>
    <w:uiPriority w:val="99"/>
    <w:rsid w:val="00203B19"/>
    <w:pPr>
      <w:numPr>
        <w:numId w:val="14"/>
      </w:numPr>
      <w:spacing w:before="120"/>
      <w:contextualSpacing/>
    </w:pPr>
    <w:rPr>
      <w:rFonts w:cs="Arial"/>
      <w:szCs w:val="20"/>
    </w:rPr>
  </w:style>
  <w:style w:type="character" w:customStyle="1" w:styleId="BodyBullet3Char">
    <w:name w:val="Body Bullet 3 Char"/>
    <w:basedOn w:val="BodyBullet2-Level1Char"/>
    <w:link w:val="BodyBullet3"/>
    <w:uiPriority w:val="99"/>
    <w:rsid w:val="00203B19"/>
    <w:rPr>
      <w:rFonts w:eastAsiaTheme="minorEastAsia" w:cs="Arial"/>
      <w:noProof/>
      <w:color w:val="000000"/>
      <w:sz w:val="18"/>
      <w:szCs w:val="20"/>
      <w:lang w:bidi="en-US"/>
    </w:rPr>
  </w:style>
  <w:style w:type="paragraph" w:customStyle="1" w:styleId="BodyBullet3-Level1">
    <w:name w:val="Body Bullet 3-Level 1"/>
    <w:basedOn w:val="BodyBullet2-Level1"/>
    <w:qFormat/>
    <w:rsid w:val="00203B19"/>
    <w:pPr>
      <w:numPr>
        <w:numId w:val="15"/>
      </w:numPr>
    </w:pPr>
  </w:style>
  <w:style w:type="paragraph" w:customStyle="1" w:styleId="BodyBullet3-Level2">
    <w:name w:val="Body Bullet 3-Level 2"/>
    <w:basedOn w:val="BodyBullet3-Level1"/>
    <w:rsid w:val="00203B19"/>
    <w:pPr>
      <w:numPr>
        <w:numId w:val="16"/>
      </w:numPr>
    </w:pPr>
  </w:style>
  <w:style w:type="paragraph" w:customStyle="1" w:styleId="BodyBullet3-Level3">
    <w:name w:val="Body Bullet 3-Level 3"/>
    <w:basedOn w:val="BodyBullet3-Level2"/>
    <w:rsid w:val="00203B19"/>
  </w:style>
  <w:style w:type="paragraph" w:customStyle="1" w:styleId="BodyBullet3-Level4">
    <w:name w:val="Body Bullet 3-Level 4"/>
    <w:basedOn w:val="BodyBullet3-Level3"/>
    <w:rsid w:val="00203B19"/>
    <w:pPr>
      <w:numPr>
        <w:numId w:val="0"/>
      </w:numPr>
    </w:pPr>
  </w:style>
  <w:style w:type="paragraph" w:customStyle="1" w:styleId="BodyBullet3-Level5">
    <w:name w:val="Body Bullet 3-Level 5"/>
    <w:basedOn w:val="BodyBullet3-Level4"/>
    <w:rsid w:val="00203B19"/>
  </w:style>
  <w:style w:type="paragraph" w:customStyle="1" w:styleId="BodyBullet3-Level6">
    <w:name w:val="Body Bullet 3-Level 6"/>
    <w:basedOn w:val="BodyBullet3-Level5"/>
    <w:rsid w:val="00203B19"/>
  </w:style>
  <w:style w:type="paragraph" w:customStyle="1" w:styleId="BodyBullet4-Level1">
    <w:name w:val="Body Bullet 4-Level 1"/>
    <w:basedOn w:val="BodyBullet1-Level1"/>
    <w:rsid w:val="00203B19"/>
    <w:pPr>
      <w:numPr>
        <w:numId w:val="17"/>
      </w:numPr>
      <w:tabs>
        <w:tab w:val="left" w:pos="360"/>
      </w:tabs>
    </w:pPr>
  </w:style>
  <w:style w:type="paragraph" w:customStyle="1" w:styleId="BodyBullet4-Level2">
    <w:name w:val="Body Bullet 4-Level 2"/>
    <w:basedOn w:val="BodyBullet4-Level1"/>
    <w:rsid w:val="00203B19"/>
    <w:pPr>
      <w:numPr>
        <w:numId w:val="89"/>
      </w:numPr>
    </w:pPr>
  </w:style>
  <w:style w:type="paragraph" w:customStyle="1" w:styleId="BodyBullet4-Level3">
    <w:name w:val="Body Bullet 4-Level 3"/>
    <w:basedOn w:val="BodyBullet4-Level2"/>
    <w:rsid w:val="00203B19"/>
    <w:pPr>
      <w:ind w:left="2520"/>
    </w:pPr>
  </w:style>
  <w:style w:type="paragraph" w:customStyle="1" w:styleId="BodyBullet4-Level4">
    <w:name w:val="Body Bullet 4-Level 4"/>
    <w:basedOn w:val="BodyBullet4-Level1"/>
    <w:rsid w:val="00203B19"/>
  </w:style>
  <w:style w:type="paragraph" w:customStyle="1" w:styleId="BodyBullet4-Level5">
    <w:name w:val="Body Bullet 4-Level 5"/>
    <w:basedOn w:val="BodyBullet4-Level4"/>
    <w:rsid w:val="00203B19"/>
    <w:pPr>
      <w:ind w:left="3240"/>
    </w:pPr>
  </w:style>
  <w:style w:type="paragraph" w:customStyle="1" w:styleId="BodyBullet4-Level6">
    <w:name w:val="Body Bullet 4-Level 6"/>
    <w:basedOn w:val="BodyBullet4-Level5"/>
    <w:rsid w:val="00203B19"/>
    <w:pPr>
      <w:ind w:left="3600"/>
    </w:pPr>
  </w:style>
  <w:style w:type="paragraph" w:customStyle="1" w:styleId="BodyBullet5-Level1">
    <w:name w:val="Body Bullet 5-Level 1"/>
    <w:basedOn w:val="BodyBullet1-Level1"/>
    <w:rsid w:val="00203B19"/>
    <w:pPr>
      <w:numPr>
        <w:numId w:val="18"/>
      </w:numPr>
      <w:tabs>
        <w:tab w:val="left" w:pos="360"/>
      </w:tabs>
    </w:pPr>
  </w:style>
  <w:style w:type="paragraph" w:customStyle="1" w:styleId="BodyBullet5-Level2">
    <w:name w:val="Body Bullet 5-Level 2"/>
    <w:basedOn w:val="BodyBullet5-Level1"/>
    <w:rsid w:val="00203B19"/>
  </w:style>
  <w:style w:type="paragraph" w:customStyle="1" w:styleId="BodyBullet5-Level3">
    <w:name w:val="Body Bullet 5-Level 3"/>
    <w:basedOn w:val="BodyBullet5-Level2"/>
    <w:rsid w:val="00203B19"/>
    <w:pPr>
      <w:ind w:left="2880"/>
    </w:pPr>
  </w:style>
  <w:style w:type="paragraph" w:customStyle="1" w:styleId="BodyBullet5-Level4">
    <w:name w:val="Body Bullet 5-Level 4"/>
    <w:basedOn w:val="BodyBullet5-Level1"/>
    <w:rsid w:val="00203B19"/>
    <w:pPr>
      <w:ind w:left="3240"/>
    </w:pPr>
  </w:style>
  <w:style w:type="paragraph" w:customStyle="1" w:styleId="BodyBullet5-Level5">
    <w:name w:val="Body Bullet 5-Level 5"/>
    <w:basedOn w:val="BodyBullet5-Level4"/>
    <w:rsid w:val="00203B19"/>
    <w:pPr>
      <w:ind w:left="3600"/>
    </w:pPr>
  </w:style>
  <w:style w:type="paragraph" w:customStyle="1" w:styleId="BodyBullet5-Level6">
    <w:name w:val="Body Bullet 5-Level 6"/>
    <w:basedOn w:val="BodyBullet5-Level5"/>
    <w:rsid w:val="00203B19"/>
    <w:pPr>
      <w:ind w:left="3960"/>
    </w:pPr>
  </w:style>
  <w:style w:type="paragraph" w:customStyle="1" w:styleId="BodyBullet6-Level1">
    <w:name w:val="Body Bullet 6-Level 1"/>
    <w:basedOn w:val="BodyBullet5-Level4"/>
    <w:qFormat/>
    <w:rsid w:val="00203B19"/>
    <w:pPr>
      <w:numPr>
        <w:numId w:val="19"/>
      </w:numPr>
      <w:spacing w:after="60"/>
    </w:pPr>
  </w:style>
  <w:style w:type="paragraph" w:customStyle="1" w:styleId="BodyBulletA">
    <w:name w:val="Body Bullet A"/>
    <w:basedOn w:val="BodyBullet1"/>
    <w:uiPriority w:val="99"/>
    <w:rsid w:val="00203B19"/>
  </w:style>
  <w:style w:type="paragraph" w:customStyle="1" w:styleId="BodybulletL1">
    <w:name w:val="Body bullet L1"/>
    <w:basedOn w:val="Normal"/>
    <w:link w:val="BodybulletL1Char"/>
    <w:autoRedefine/>
    <w:rsid w:val="00203B19"/>
    <w:pPr>
      <w:numPr>
        <w:numId w:val="21"/>
      </w:numPr>
      <w:tabs>
        <w:tab w:val="clear" w:pos="936"/>
        <w:tab w:val="num" w:pos="1296"/>
        <w:tab w:val="left" w:pos="9090"/>
      </w:tabs>
    </w:pPr>
    <w:rPr>
      <w:rFonts w:cs="Arial"/>
      <w:b/>
    </w:rPr>
  </w:style>
  <w:style w:type="character" w:customStyle="1" w:styleId="BodybulletL1Char">
    <w:name w:val="Body bullet L1 Char"/>
    <w:basedOn w:val="DefaultParagraphFont"/>
    <w:link w:val="BodybulletL1"/>
    <w:rsid w:val="00203B19"/>
    <w:rPr>
      <w:rFonts w:eastAsiaTheme="minorEastAsia" w:cs="Arial"/>
      <w:b/>
      <w:sz w:val="20"/>
      <w:szCs w:val="20"/>
      <w:lang w:bidi="en-US"/>
    </w:rPr>
  </w:style>
  <w:style w:type="paragraph" w:customStyle="1" w:styleId="BodybulletL2">
    <w:name w:val="Body bullet L2"/>
    <w:link w:val="BodybulletL2Char"/>
    <w:rsid w:val="00203B19"/>
    <w:pPr>
      <w:numPr>
        <w:ilvl w:val="1"/>
        <w:numId w:val="45"/>
      </w:numPr>
      <w:spacing w:before="120" w:after="120" w:line="240" w:lineRule="auto"/>
    </w:pPr>
    <w:rPr>
      <w:rFonts w:ascii="Trebuchet MS" w:eastAsia="Times New Roman" w:hAnsi="Trebuchet MS" w:cs="Arial"/>
      <w:sz w:val="20"/>
      <w:szCs w:val="20"/>
      <w:u w:val="single"/>
      <w:lang w:val="en-GB" w:bidi="en-US"/>
    </w:rPr>
  </w:style>
  <w:style w:type="character" w:customStyle="1" w:styleId="BodybulletL2Char">
    <w:name w:val="Body bullet L2 Char"/>
    <w:basedOn w:val="DefaultParagraphFont"/>
    <w:link w:val="BodybulletL2"/>
    <w:rsid w:val="00203B19"/>
    <w:rPr>
      <w:rFonts w:ascii="Trebuchet MS" w:eastAsia="Times New Roman" w:hAnsi="Trebuchet MS" w:cs="Arial"/>
      <w:sz w:val="20"/>
      <w:szCs w:val="20"/>
      <w:u w:val="single"/>
      <w:lang w:val="en-GB" w:bidi="en-US"/>
    </w:rPr>
  </w:style>
  <w:style w:type="numbering" w:customStyle="1" w:styleId="BodyBulletthreelevels">
    <w:name w:val="Body Bullet three levels"/>
    <w:uiPriority w:val="99"/>
    <w:rsid w:val="00203B19"/>
    <w:pPr>
      <w:numPr>
        <w:numId w:val="22"/>
      </w:numPr>
    </w:pPr>
  </w:style>
  <w:style w:type="paragraph" w:customStyle="1" w:styleId="bodyhyperlink">
    <w:name w:val="body hyperlink"/>
    <w:basedOn w:val="Normal"/>
    <w:rsid w:val="00203B19"/>
    <w:pPr>
      <w:spacing w:before="20" w:after="20" w:line="276" w:lineRule="auto"/>
      <w:ind w:left="160" w:right="-7384"/>
    </w:pPr>
    <w:rPr>
      <w:rFonts w:ascii="Arial" w:eastAsia="Times New Roman" w:hAnsi="Arial"/>
      <w:color w:val="0000FF"/>
      <w:sz w:val="16"/>
      <w:u w:val="single"/>
    </w:rPr>
  </w:style>
  <w:style w:type="paragraph" w:customStyle="1" w:styleId="BodyIndent05">
    <w:name w:val="Body Indent 0.5&quot;"/>
    <w:basedOn w:val="Body"/>
    <w:rsid w:val="00203B19"/>
    <w:pPr>
      <w:ind w:left="720"/>
    </w:pPr>
    <w:rPr>
      <w:rFonts w:cs="Times New Roman"/>
    </w:rPr>
  </w:style>
  <w:style w:type="paragraph" w:customStyle="1" w:styleId="BodyLetterCap1">
    <w:name w:val="Body Letter Cap 1"/>
    <w:rsid w:val="00203B19"/>
    <w:pPr>
      <w:numPr>
        <w:numId w:val="23"/>
      </w:numPr>
      <w:spacing w:before="120" w:after="60" w:line="240" w:lineRule="auto"/>
    </w:pPr>
    <w:rPr>
      <w:rFonts w:eastAsiaTheme="minorEastAsia" w:cs="Times New Roman"/>
      <w:sz w:val="20"/>
      <w:szCs w:val="20"/>
      <w:lang w:bidi="en-US"/>
    </w:rPr>
  </w:style>
  <w:style w:type="paragraph" w:customStyle="1" w:styleId="BodyLetterCap2">
    <w:name w:val="Body Letter Cap 2"/>
    <w:basedOn w:val="BodyLetterCap1"/>
    <w:rsid w:val="00203B19"/>
    <w:pPr>
      <w:numPr>
        <w:numId w:val="24"/>
      </w:numPr>
    </w:pPr>
  </w:style>
  <w:style w:type="paragraph" w:customStyle="1" w:styleId="BodyLetterCap3">
    <w:name w:val="Body Letter Cap 3"/>
    <w:basedOn w:val="BodyLetterCap1"/>
    <w:rsid w:val="00203B19"/>
    <w:pPr>
      <w:numPr>
        <w:numId w:val="25"/>
      </w:numPr>
    </w:pPr>
  </w:style>
  <w:style w:type="paragraph" w:customStyle="1" w:styleId="BodyLetterCap4">
    <w:name w:val="Body Letter Cap 4"/>
    <w:basedOn w:val="Normal"/>
    <w:unhideWhenUsed/>
    <w:rsid w:val="00203B19"/>
    <w:pPr>
      <w:numPr>
        <w:numId w:val="26"/>
      </w:numPr>
      <w:contextualSpacing/>
    </w:pPr>
    <w:rPr>
      <w:rFonts w:eastAsia="Times New Roman"/>
      <w:lang w:bidi="ar-SA"/>
    </w:rPr>
  </w:style>
  <w:style w:type="paragraph" w:customStyle="1" w:styleId="BodyLetterCap5">
    <w:name w:val="Body Letter Cap 5"/>
    <w:basedOn w:val="Normal"/>
    <w:unhideWhenUsed/>
    <w:rsid w:val="00203B19"/>
    <w:pPr>
      <w:numPr>
        <w:numId w:val="27"/>
      </w:numPr>
      <w:contextualSpacing/>
    </w:pPr>
    <w:rPr>
      <w:rFonts w:eastAsia="Times New Roman"/>
      <w:lang w:bidi="ar-SA"/>
    </w:rPr>
  </w:style>
  <w:style w:type="paragraph" w:customStyle="1" w:styleId="BodyLetterCap6">
    <w:name w:val="Body Letter Cap 6"/>
    <w:basedOn w:val="BodyLetterCap1"/>
    <w:unhideWhenUsed/>
    <w:rsid w:val="00203B19"/>
    <w:pPr>
      <w:numPr>
        <w:numId w:val="28"/>
      </w:numPr>
    </w:pPr>
  </w:style>
  <w:style w:type="paragraph" w:customStyle="1" w:styleId="BodyLetterLevela">
    <w:name w:val="Body Letter Level a"/>
    <w:basedOn w:val="Normal"/>
    <w:qFormat/>
    <w:rsid w:val="00203B19"/>
    <w:pPr>
      <w:numPr>
        <w:ilvl w:val="1"/>
      </w:numPr>
    </w:pPr>
    <w:rPr>
      <w:color w:val="000000"/>
    </w:rPr>
  </w:style>
  <w:style w:type="paragraph" w:customStyle="1" w:styleId="BodyLetterLower1">
    <w:name w:val="Body Letter Lower 1"/>
    <w:rsid w:val="00203B19"/>
    <w:pPr>
      <w:spacing w:before="120" w:after="60" w:line="240" w:lineRule="auto"/>
      <w:ind w:left="720" w:hanging="360"/>
    </w:pPr>
    <w:rPr>
      <w:rFonts w:eastAsiaTheme="minorEastAsia" w:cs="Times New Roman"/>
      <w:sz w:val="20"/>
      <w:szCs w:val="20"/>
      <w:lang w:bidi="en-US"/>
    </w:rPr>
  </w:style>
  <w:style w:type="paragraph" w:customStyle="1" w:styleId="BodyLetterLower2">
    <w:name w:val="Body Letter Lower 2"/>
    <w:basedOn w:val="BodyLetterLower1"/>
    <w:rsid w:val="00203B19"/>
    <w:pPr>
      <w:numPr>
        <w:numId w:val="29"/>
      </w:numPr>
    </w:pPr>
  </w:style>
  <w:style w:type="paragraph" w:customStyle="1" w:styleId="BodyLetterLower3">
    <w:name w:val="Body Letter Lower 3"/>
    <w:basedOn w:val="BodyLetterLower2"/>
    <w:rsid w:val="00203B19"/>
    <w:pPr>
      <w:numPr>
        <w:numId w:val="0"/>
      </w:numPr>
      <w:ind w:left="1440" w:hanging="360"/>
    </w:pPr>
  </w:style>
  <w:style w:type="paragraph" w:customStyle="1" w:styleId="BodyLetterLower4">
    <w:name w:val="Body Letter Lower 4"/>
    <w:basedOn w:val="BodyLetterLower3"/>
    <w:unhideWhenUsed/>
    <w:rsid w:val="00203B19"/>
    <w:pPr>
      <w:ind w:left="1800"/>
    </w:pPr>
  </w:style>
  <w:style w:type="paragraph" w:customStyle="1" w:styleId="BodyLetterLower5">
    <w:name w:val="Body Letter Lower 5"/>
    <w:basedOn w:val="BodyLetterLower4"/>
    <w:unhideWhenUsed/>
    <w:rsid w:val="00203B19"/>
    <w:pPr>
      <w:ind w:left="2160"/>
    </w:pPr>
  </w:style>
  <w:style w:type="paragraph" w:customStyle="1" w:styleId="BodyLetterLower6">
    <w:name w:val="Body Letter Lower 6"/>
    <w:basedOn w:val="BodyLetterLower5"/>
    <w:unhideWhenUsed/>
    <w:rsid w:val="00203B19"/>
    <w:pPr>
      <w:numPr>
        <w:numId w:val="30"/>
      </w:numPr>
    </w:pPr>
  </w:style>
  <w:style w:type="paragraph" w:customStyle="1" w:styleId="BodyLetteredLowerCaseL1">
    <w:name w:val="Body Lettered Lower Case L1"/>
    <w:qFormat/>
    <w:rsid w:val="00203B19"/>
    <w:pPr>
      <w:numPr>
        <w:numId w:val="31"/>
      </w:numPr>
      <w:spacing w:after="0" w:line="240" w:lineRule="auto"/>
    </w:pPr>
    <w:rPr>
      <w:rFonts w:eastAsiaTheme="minorEastAsia" w:cs="Times New Roman"/>
      <w:sz w:val="20"/>
      <w:szCs w:val="20"/>
      <w:lang w:bidi="en-US"/>
    </w:rPr>
  </w:style>
  <w:style w:type="paragraph" w:customStyle="1" w:styleId="BodyList">
    <w:name w:val="Body List"/>
    <w:basedOn w:val="Body"/>
    <w:uiPriority w:val="99"/>
    <w:rsid w:val="00203B19"/>
    <w:pPr>
      <w:numPr>
        <w:numId w:val="32"/>
      </w:numPr>
      <w:spacing w:before="60" w:after="60"/>
    </w:pPr>
  </w:style>
  <w:style w:type="paragraph" w:customStyle="1" w:styleId="BodyNumLevel2">
    <w:name w:val="Body Num Level 2)"/>
    <w:basedOn w:val="Normal"/>
    <w:uiPriority w:val="99"/>
    <w:qFormat/>
    <w:rsid w:val="00203B19"/>
    <w:pPr>
      <w:numPr>
        <w:numId w:val="33"/>
      </w:numPr>
      <w:tabs>
        <w:tab w:val="left" w:pos="-1440"/>
        <w:tab w:val="left" w:pos="-720"/>
      </w:tabs>
      <w:contextualSpacing/>
    </w:pPr>
    <w:rPr>
      <w:rFonts w:ascii="Palatino Linotype" w:eastAsia="Times New Roman" w:hAnsi="Palatino Linotype" w:cs="Arial"/>
      <w:color w:val="000000"/>
      <w:sz w:val="22"/>
      <w:szCs w:val="22"/>
      <w:lang w:val="en-GB" w:bidi="ar-SA"/>
    </w:rPr>
  </w:style>
  <w:style w:type="paragraph" w:customStyle="1" w:styleId="Numbered1">
    <w:name w:val="Numbered 1"/>
    <w:rsid w:val="009B4C0D"/>
    <w:pPr>
      <w:numPr>
        <w:numId w:val="91"/>
      </w:numPr>
      <w:spacing w:after="0"/>
    </w:pPr>
    <w:rPr>
      <w:rFonts w:eastAsia="Times New Roman" w:cstheme="minorHAnsi"/>
      <w:color w:val="000000"/>
      <w:sz w:val="20"/>
      <w:szCs w:val="20"/>
      <w14:scene3d>
        <w14:camera w14:prst="orthographicFront"/>
        <w14:lightRig w14:rig="threePt" w14:dir="t">
          <w14:rot w14:lat="0" w14:lon="0" w14:rev="0"/>
        </w14:lightRig>
      </w14:scene3d>
    </w:rPr>
  </w:style>
  <w:style w:type="paragraph" w:customStyle="1" w:styleId="BodyNumbered1">
    <w:name w:val="Body Numbered 1"/>
    <w:basedOn w:val="Numbered1"/>
    <w:next w:val="Body"/>
    <w:link w:val="BodyNumbered1Char"/>
    <w:qFormat/>
    <w:rsid w:val="00203B19"/>
  </w:style>
  <w:style w:type="character" w:customStyle="1" w:styleId="BodyNumbered1Char">
    <w:name w:val="Body Numbered 1 Char"/>
    <w:basedOn w:val="BodyChar"/>
    <w:link w:val="BodyNumbered1"/>
    <w:rsid w:val="00203B19"/>
    <w:rPr>
      <w:rFonts w:eastAsia="Times New Roman" w:cstheme="minorHAnsi"/>
      <w:color w:val="000000"/>
      <w:sz w:val="20"/>
      <w:szCs w:val="20"/>
      <w14:scene3d>
        <w14:camera w14:prst="orthographicFront"/>
        <w14:lightRig w14:rig="threePt" w14:dir="t">
          <w14:rot w14:lat="0" w14:lon="0" w14:rev="0"/>
        </w14:lightRig>
      </w14:scene3d>
    </w:rPr>
  </w:style>
  <w:style w:type="paragraph" w:customStyle="1" w:styleId="BodyNumbered2">
    <w:name w:val="Body Numbered 2"/>
    <w:basedOn w:val="BodyNumbered1"/>
    <w:uiPriority w:val="99"/>
    <w:rsid w:val="00203B19"/>
    <w:pPr>
      <w:numPr>
        <w:numId w:val="34"/>
      </w:numPr>
      <w:spacing w:before="120"/>
    </w:pPr>
    <w:rPr>
      <w:rFonts w:eastAsiaTheme="minorEastAsia"/>
      <w:lang w:bidi="en-US"/>
    </w:rPr>
  </w:style>
  <w:style w:type="paragraph" w:customStyle="1" w:styleId="BodyNumbered3">
    <w:name w:val="Body Numbered 3"/>
    <w:basedOn w:val="Normal"/>
    <w:uiPriority w:val="99"/>
    <w:rsid w:val="00203B19"/>
    <w:pPr>
      <w:numPr>
        <w:numId w:val="35"/>
      </w:numPr>
    </w:pPr>
    <w:rPr>
      <w:rFonts w:eastAsia="Times New Roman" w:cs="Arial"/>
      <w:lang w:bidi="ar-SA"/>
    </w:rPr>
  </w:style>
  <w:style w:type="paragraph" w:customStyle="1" w:styleId="BodynumlistL1">
    <w:name w:val="Body numlist L1"/>
    <w:link w:val="BodynumlistL1Char"/>
    <w:rsid w:val="00203B19"/>
    <w:pPr>
      <w:tabs>
        <w:tab w:val="left" w:pos="900"/>
      </w:tabs>
      <w:spacing w:before="120" w:after="60" w:line="240" w:lineRule="auto"/>
      <w:ind w:left="900" w:hanging="360"/>
    </w:pPr>
    <w:rPr>
      <w:rFonts w:ascii="Arial" w:eastAsia="Times New Roman" w:hAnsi="Arial" w:cs="Arial"/>
      <w:sz w:val="20"/>
      <w:szCs w:val="20"/>
      <w:lang w:val="en-GB"/>
    </w:rPr>
  </w:style>
  <w:style w:type="character" w:customStyle="1" w:styleId="BodynumlistL1Char">
    <w:name w:val="Body numlist L1 Char"/>
    <w:basedOn w:val="DefaultParagraphFont"/>
    <w:link w:val="BodynumlistL1"/>
    <w:rsid w:val="00203B19"/>
    <w:rPr>
      <w:rFonts w:ascii="Arial" w:eastAsia="Times New Roman" w:hAnsi="Arial" w:cs="Arial"/>
      <w:sz w:val="20"/>
      <w:szCs w:val="20"/>
      <w:lang w:val="en-GB"/>
    </w:rPr>
  </w:style>
  <w:style w:type="paragraph" w:customStyle="1" w:styleId="BodyRomanLeveli">
    <w:name w:val="Body Roman Level i"/>
    <w:basedOn w:val="BodyLetterLevela"/>
    <w:qFormat/>
    <w:rsid w:val="00203B19"/>
    <w:pPr>
      <w:numPr>
        <w:ilvl w:val="0"/>
      </w:numPr>
      <w:tabs>
        <w:tab w:val="left" w:pos="-1440"/>
        <w:tab w:val="left" w:pos="-720"/>
      </w:tabs>
      <w:ind w:left="2520" w:hanging="180"/>
      <w:contextualSpacing/>
    </w:pPr>
    <w:rPr>
      <w:rFonts w:ascii="Palatino Linotype" w:eastAsia="Times New Roman" w:hAnsi="Palatino Linotype" w:cs="Arial"/>
      <w:sz w:val="22"/>
      <w:szCs w:val="22"/>
      <w:lang w:val="en-GB" w:bidi="ar-SA"/>
    </w:rPr>
  </w:style>
  <w:style w:type="paragraph" w:customStyle="1" w:styleId="BodyTable">
    <w:name w:val="Body Table"/>
    <w:basedOn w:val="Normal"/>
    <w:uiPriority w:val="99"/>
    <w:rsid w:val="00203B19"/>
    <w:pPr>
      <w:tabs>
        <w:tab w:val="left" w:pos="-1440"/>
        <w:tab w:val="left" w:pos="-720"/>
      </w:tabs>
      <w:spacing w:before="180"/>
    </w:pPr>
    <w:rPr>
      <w:rFonts w:ascii="Palatino Linotype" w:eastAsia="Times New Roman" w:hAnsi="Palatino Linotype" w:cs="Arial"/>
      <w:lang w:bidi="ar-SA"/>
    </w:rPr>
  </w:style>
  <w:style w:type="paragraph" w:styleId="ListParagraph">
    <w:name w:val="List Paragraph"/>
    <w:basedOn w:val="Normal"/>
    <w:link w:val="ListParagraphChar"/>
    <w:uiPriority w:val="34"/>
    <w:qFormat/>
    <w:rsid w:val="00203B19"/>
    <w:pPr>
      <w:ind w:left="720"/>
      <w:contextualSpacing/>
    </w:pPr>
  </w:style>
  <w:style w:type="character" w:customStyle="1" w:styleId="ListParagraphChar">
    <w:name w:val="List Paragraph Char"/>
    <w:basedOn w:val="DefaultParagraphFont"/>
    <w:link w:val="ListParagraph"/>
    <w:uiPriority w:val="34"/>
    <w:rsid w:val="00203B19"/>
    <w:rPr>
      <w:rFonts w:eastAsiaTheme="minorEastAsia" w:cs="Times New Roman"/>
      <w:sz w:val="20"/>
      <w:szCs w:val="20"/>
      <w:lang w:bidi="en-US"/>
    </w:rPr>
  </w:style>
  <w:style w:type="paragraph" w:customStyle="1" w:styleId="Bullet1">
    <w:name w:val="Bullet 1"/>
    <w:aliases w:val="square"/>
    <w:basedOn w:val="ListParagraph"/>
    <w:link w:val="Bullet1Char"/>
    <w:uiPriority w:val="99"/>
    <w:qFormat/>
    <w:rsid w:val="00203B19"/>
    <w:pPr>
      <w:numPr>
        <w:numId w:val="36"/>
      </w:numPr>
      <w:contextualSpacing w:val="0"/>
    </w:pPr>
    <w:rPr>
      <w:sz w:val="18"/>
    </w:rPr>
  </w:style>
  <w:style w:type="character" w:customStyle="1" w:styleId="Bullet1Char">
    <w:name w:val="Bullet 1 Char"/>
    <w:basedOn w:val="DefaultParagraphFont"/>
    <w:link w:val="Bullet1"/>
    <w:uiPriority w:val="99"/>
    <w:rsid w:val="00203B19"/>
    <w:rPr>
      <w:rFonts w:eastAsiaTheme="minorEastAsia" w:cs="Times New Roman"/>
      <w:sz w:val="18"/>
      <w:szCs w:val="20"/>
      <w:lang w:bidi="en-US"/>
    </w:rPr>
  </w:style>
  <w:style w:type="paragraph" w:customStyle="1" w:styleId="bodytablebullet">
    <w:name w:val="body table bullet"/>
    <w:basedOn w:val="Bullet1"/>
    <w:rsid w:val="00203B19"/>
    <w:pPr>
      <w:numPr>
        <w:numId w:val="0"/>
      </w:numPr>
      <w:tabs>
        <w:tab w:val="num" w:pos="1440"/>
      </w:tabs>
      <w:spacing w:before="40" w:after="0"/>
      <w:ind w:left="1440" w:hanging="360"/>
    </w:pPr>
    <w:rPr>
      <w:rFonts w:ascii="Times New Roman" w:hAnsi="Times New Roman"/>
    </w:rPr>
  </w:style>
  <w:style w:type="paragraph" w:styleId="BodyText">
    <w:name w:val="Body Text"/>
    <w:basedOn w:val="Body"/>
    <w:link w:val="BodyTextChar"/>
    <w:unhideWhenUsed/>
    <w:rsid w:val="00203B19"/>
  </w:style>
  <w:style w:type="character" w:customStyle="1" w:styleId="BodyTextChar">
    <w:name w:val="Body Text Char"/>
    <w:basedOn w:val="DefaultParagraphFont"/>
    <w:link w:val="BodyText"/>
    <w:rsid w:val="00203B19"/>
    <w:rPr>
      <w:rFonts w:eastAsia="Times New Roman" w:cs="Arial"/>
      <w:sz w:val="20"/>
      <w:szCs w:val="20"/>
    </w:rPr>
  </w:style>
  <w:style w:type="paragraph" w:customStyle="1" w:styleId="BodyText1Bullet1">
    <w:name w:val="Body Text 1 Bullet 1"/>
    <w:uiPriority w:val="99"/>
    <w:rsid w:val="00203B19"/>
    <w:pPr>
      <w:numPr>
        <w:numId w:val="37"/>
      </w:numPr>
      <w:tabs>
        <w:tab w:val="left" w:pos="720"/>
      </w:tabs>
      <w:spacing w:before="80" w:after="60" w:line="240" w:lineRule="auto"/>
    </w:pPr>
    <w:rPr>
      <w:rFonts w:ascii="Arial" w:eastAsia="Times New Roman" w:hAnsi="Arial" w:cs="Arial"/>
      <w:sz w:val="20"/>
      <w:szCs w:val="20"/>
    </w:rPr>
  </w:style>
  <w:style w:type="paragraph" w:customStyle="1" w:styleId="BodyText1Bullet2">
    <w:name w:val="Body Text 1 Bullet 2"/>
    <w:basedOn w:val="BodyText1Bullet1"/>
    <w:uiPriority w:val="99"/>
    <w:rsid w:val="00203B19"/>
    <w:pPr>
      <w:numPr>
        <w:ilvl w:val="1"/>
      </w:numPr>
    </w:pPr>
  </w:style>
  <w:style w:type="paragraph" w:customStyle="1" w:styleId="BodyText1Bullet3">
    <w:name w:val="Body Text 1 Bullet 3"/>
    <w:basedOn w:val="BodyText1Bullet1"/>
    <w:uiPriority w:val="99"/>
    <w:rsid w:val="00203B19"/>
    <w:pPr>
      <w:numPr>
        <w:ilvl w:val="2"/>
      </w:numPr>
    </w:pPr>
  </w:style>
  <w:style w:type="paragraph" w:styleId="BodyText2">
    <w:name w:val="Body Text 2"/>
    <w:basedOn w:val="Normal"/>
    <w:link w:val="BodyText2Char"/>
    <w:uiPriority w:val="99"/>
    <w:rsid w:val="00203B19"/>
    <w:pPr>
      <w:spacing w:before="0" w:line="480" w:lineRule="auto"/>
    </w:pPr>
    <w:rPr>
      <w:rFonts w:ascii="Arial" w:eastAsia="Times New Roman" w:hAnsi="Arial"/>
      <w:color w:val="000000"/>
      <w:lang w:bidi="ar-SA"/>
    </w:rPr>
  </w:style>
  <w:style w:type="character" w:customStyle="1" w:styleId="BodyText2Char">
    <w:name w:val="Body Text 2 Char"/>
    <w:basedOn w:val="DefaultParagraphFont"/>
    <w:link w:val="BodyText2"/>
    <w:uiPriority w:val="99"/>
    <w:rsid w:val="00203B19"/>
    <w:rPr>
      <w:rFonts w:ascii="Arial" w:eastAsia="Times New Roman" w:hAnsi="Arial" w:cs="Times New Roman"/>
      <w:color w:val="000000"/>
      <w:sz w:val="20"/>
      <w:szCs w:val="20"/>
    </w:rPr>
  </w:style>
  <w:style w:type="character" w:customStyle="1" w:styleId="BodyText2Char1">
    <w:name w:val="Body Text 2 Char1"/>
    <w:aliases w:val="Body Text 2 Char Char,Body Text 2 Char1 Char Char,Body Text 2 Char Char Char Char,Body Text 2 Char1 Char Char Char Char,Body Text 2 Char Char Char Char Char Char,Body Text 2 Char1 Char Char Char Char Char Char"/>
    <w:basedOn w:val="DefaultParagraphFont"/>
    <w:uiPriority w:val="99"/>
    <w:semiHidden/>
    <w:rsid w:val="00203B19"/>
    <w:rPr>
      <w:rFonts w:ascii="Arial" w:hAnsi="Arial" w:cs="Times New Roman"/>
      <w:bCs/>
      <w:sz w:val="16"/>
      <w:lang w:val="en-US" w:eastAsia="en-US" w:bidi="ar-SA"/>
    </w:rPr>
  </w:style>
  <w:style w:type="character" w:customStyle="1" w:styleId="BodyTextChar1">
    <w:name w:val="Body Text Char1"/>
    <w:basedOn w:val="DefaultParagraphFont"/>
    <w:uiPriority w:val="99"/>
    <w:semiHidden/>
    <w:rsid w:val="00203B19"/>
    <w:rPr>
      <w:rFonts w:asciiTheme="minorHAnsi" w:eastAsiaTheme="minorEastAsia" w:hAnsiTheme="minorHAnsi"/>
      <w:lang w:bidi="en-US"/>
    </w:rPr>
  </w:style>
  <w:style w:type="character" w:customStyle="1" w:styleId="BodyTextChar1Char1">
    <w:name w:val="Body Text Char1 Char1"/>
    <w:aliases w:val="Body Text Char Char Char11,Body Text Char1 Char Char Char1,Body Text Char Char Char Char Char1,Body Text Char1 Char Char Char Char Char1,Body Text Char Char Char Char Char Char Char1,Body Text Char Char1 Char"/>
    <w:semiHidden/>
    <w:rsid w:val="00203B19"/>
    <w:rPr>
      <w:rFonts w:ascii="Arial" w:hAnsi="Arial"/>
      <w:spacing w:val="0"/>
      <w:position w:val="0"/>
      <w:sz w:val="20"/>
      <w:lang w:val="en-US" w:eastAsia="en-US"/>
    </w:rPr>
  </w:style>
  <w:style w:type="paragraph" w:styleId="BodyTextIndent">
    <w:name w:val="Body Text Indent"/>
    <w:basedOn w:val="Normal"/>
    <w:link w:val="BodyTextIndentChar"/>
    <w:rsid w:val="00203B19"/>
    <w:pPr>
      <w:spacing w:before="0" w:after="200"/>
      <w:ind w:left="547"/>
    </w:pPr>
    <w:rPr>
      <w:rFonts w:ascii="Arial" w:eastAsia="Times New Roman" w:hAnsi="Arial"/>
      <w:spacing w:val="-5"/>
      <w:lang w:bidi="ar-SA"/>
    </w:rPr>
  </w:style>
  <w:style w:type="character" w:customStyle="1" w:styleId="BodyTextIndentChar">
    <w:name w:val="Body Text Indent Char"/>
    <w:basedOn w:val="DefaultParagraphFont"/>
    <w:link w:val="BodyTextIndent"/>
    <w:rsid w:val="00203B19"/>
    <w:rPr>
      <w:rFonts w:ascii="Arial" w:eastAsia="Times New Roman" w:hAnsi="Arial" w:cs="Times New Roman"/>
      <w:spacing w:val="-5"/>
      <w:sz w:val="20"/>
      <w:szCs w:val="20"/>
    </w:rPr>
  </w:style>
  <w:style w:type="paragraph" w:styleId="BodyTextIndent2">
    <w:name w:val="Body Text Indent 2"/>
    <w:basedOn w:val="Normal"/>
    <w:link w:val="BodyTextIndent2Char"/>
    <w:rsid w:val="00203B19"/>
    <w:pPr>
      <w:spacing w:before="0" w:line="480" w:lineRule="auto"/>
      <w:ind w:left="360"/>
    </w:pPr>
    <w:rPr>
      <w:rFonts w:ascii="Times New Roman" w:eastAsia="Times New Roman" w:hAnsi="Times New Roman"/>
      <w:lang w:bidi="ar-SA"/>
    </w:rPr>
  </w:style>
  <w:style w:type="character" w:customStyle="1" w:styleId="BodyTextIndent2Char">
    <w:name w:val="Body Text Indent 2 Char"/>
    <w:basedOn w:val="DefaultParagraphFont"/>
    <w:link w:val="BodyTextIndent2"/>
    <w:rsid w:val="00203B19"/>
    <w:rPr>
      <w:rFonts w:ascii="Times New Roman" w:eastAsia="Times New Roman" w:hAnsi="Times New Roman" w:cs="Times New Roman"/>
      <w:sz w:val="20"/>
      <w:szCs w:val="20"/>
    </w:rPr>
  </w:style>
  <w:style w:type="paragraph" w:styleId="BodyTextIndent3">
    <w:name w:val="Body Text Indent 3"/>
    <w:basedOn w:val="Normal"/>
    <w:link w:val="BodyTextIndent3Char"/>
    <w:rsid w:val="00203B19"/>
    <w:pPr>
      <w:spacing w:before="0"/>
      <w:ind w:left="1008"/>
    </w:pPr>
    <w:rPr>
      <w:rFonts w:ascii="Arial" w:eastAsia="Times New Roman" w:hAnsi="Arial"/>
      <w:szCs w:val="16"/>
      <w:lang w:bidi="ar-SA"/>
    </w:rPr>
  </w:style>
  <w:style w:type="character" w:customStyle="1" w:styleId="BodyTextIndent3Char">
    <w:name w:val="Body Text Indent 3 Char"/>
    <w:basedOn w:val="DefaultParagraphFont"/>
    <w:link w:val="BodyTextIndent3"/>
    <w:rsid w:val="00203B19"/>
    <w:rPr>
      <w:rFonts w:ascii="Arial" w:eastAsia="Times New Roman" w:hAnsi="Arial" w:cs="Times New Roman"/>
      <w:sz w:val="20"/>
      <w:szCs w:val="16"/>
    </w:rPr>
  </w:style>
  <w:style w:type="paragraph" w:customStyle="1" w:styleId="BodyText0">
    <w:name w:val="BodyText"/>
    <w:basedOn w:val="Normal"/>
    <w:uiPriority w:val="99"/>
    <w:rsid w:val="00203B19"/>
    <w:pPr>
      <w:jc w:val="both"/>
    </w:pPr>
    <w:rPr>
      <w:rFonts w:ascii="Arial" w:eastAsia="Times New Roman" w:hAnsi="Arial"/>
      <w:lang w:bidi="he-IL"/>
    </w:rPr>
  </w:style>
  <w:style w:type="character" w:customStyle="1" w:styleId="Bold">
    <w:name w:val="Bold"/>
    <w:basedOn w:val="DefaultParagraphFont"/>
    <w:uiPriority w:val="1"/>
    <w:qFormat/>
    <w:rsid w:val="00203B19"/>
    <w:rPr>
      <w:b/>
    </w:rPr>
  </w:style>
  <w:style w:type="paragraph" w:customStyle="1" w:styleId="BOM">
    <w:name w:val="BOM"/>
    <w:basedOn w:val="Normal"/>
    <w:semiHidden/>
    <w:rsid w:val="00203B19"/>
    <w:pPr>
      <w:tabs>
        <w:tab w:val="num" w:pos="1800"/>
      </w:tabs>
      <w:spacing w:before="40" w:after="40" w:line="276" w:lineRule="auto"/>
    </w:pPr>
    <w:rPr>
      <w:rFonts w:ascii="Arial" w:hAnsi="Arial" w:cs="Arial"/>
      <w:sz w:val="16"/>
      <w:szCs w:val="22"/>
    </w:rPr>
  </w:style>
  <w:style w:type="paragraph" w:customStyle="1" w:styleId="BoxedText">
    <w:name w:val="BoxedText"/>
    <w:basedOn w:val="Normal"/>
    <w:autoRedefine/>
    <w:semiHidden/>
    <w:rsid w:val="00203B19"/>
    <w:pPr>
      <w:spacing w:before="200" w:after="200" w:line="276" w:lineRule="auto"/>
      <w:jc w:val="both"/>
    </w:pPr>
    <w:rPr>
      <w:rFonts w:ascii="Arial" w:hAnsi="Arial" w:cstheme="minorBidi"/>
      <w:b/>
      <w:sz w:val="24"/>
      <w:szCs w:val="24"/>
    </w:rPr>
  </w:style>
  <w:style w:type="character" w:customStyle="1" w:styleId="btsb1">
    <w:name w:val="btsb1"/>
    <w:basedOn w:val="DefaultParagraphFont"/>
    <w:semiHidden/>
    <w:rsid w:val="00203B19"/>
    <w:rPr>
      <w:b/>
      <w:bCs/>
    </w:rPr>
  </w:style>
  <w:style w:type="numbering" w:customStyle="1" w:styleId="Bullet">
    <w:name w:val="Bullet"/>
    <w:rsid w:val="00203B19"/>
    <w:pPr>
      <w:numPr>
        <w:numId w:val="38"/>
      </w:numPr>
    </w:pPr>
  </w:style>
  <w:style w:type="paragraph" w:styleId="ListBullet2">
    <w:name w:val="List Bullet 2"/>
    <w:basedOn w:val="Normal"/>
    <w:unhideWhenUsed/>
    <w:rsid w:val="00203B19"/>
    <w:pPr>
      <w:numPr>
        <w:numId w:val="39"/>
      </w:numPr>
      <w:spacing w:before="60"/>
      <w:contextualSpacing/>
    </w:pPr>
  </w:style>
  <w:style w:type="paragraph" w:customStyle="1" w:styleId="bullet0">
    <w:name w:val="bullet"/>
    <w:basedOn w:val="ListBullet2"/>
    <w:uiPriority w:val="99"/>
    <w:rsid w:val="00203B19"/>
    <w:pPr>
      <w:numPr>
        <w:numId w:val="40"/>
      </w:numPr>
      <w:spacing w:before="0" w:after="0"/>
      <w:contextualSpacing w:val="0"/>
    </w:pPr>
    <w:rPr>
      <w:rFonts w:eastAsiaTheme="minorHAnsi" w:cstheme="minorBidi"/>
      <w:lang w:bidi="ar-SA"/>
    </w:rPr>
  </w:style>
  <w:style w:type="paragraph" w:customStyle="1" w:styleId="Bullet2">
    <w:name w:val="Bullet 2"/>
    <w:basedOn w:val="BodybulletL1"/>
    <w:link w:val="Bullet2Char"/>
    <w:rsid w:val="00203B19"/>
    <w:pPr>
      <w:numPr>
        <w:numId w:val="41"/>
      </w:numPr>
      <w:tabs>
        <w:tab w:val="clear" w:pos="9090"/>
      </w:tabs>
      <w:spacing w:before="120"/>
    </w:pPr>
    <w:rPr>
      <w:b w:val="0"/>
      <w:sz w:val="18"/>
    </w:rPr>
  </w:style>
  <w:style w:type="character" w:customStyle="1" w:styleId="Bullet2Char">
    <w:name w:val="Bullet 2 Char"/>
    <w:basedOn w:val="BodybulletL1Char"/>
    <w:link w:val="Bullet2"/>
    <w:rsid w:val="00203B19"/>
    <w:rPr>
      <w:rFonts w:eastAsiaTheme="minorEastAsia" w:cs="Arial"/>
      <w:b w:val="0"/>
      <w:sz w:val="18"/>
      <w:szCs w:val="20"/>
      <w:lang w:bidi="en-US"/>
    </w:rPr>
  </w:style>
  <w:style w:type="paragraph" w:customStyle="1" w:styleId="Bullet3">
    <w:name w:val="Bullet 3"/>
    <w:basedOn w:val="BodybulletL2"/>
    <w:uiPriority w:val="99"/>
    <w:rsid w:val="00203B19"/>
    <w:pPr>
      <w:numPr>
        <w:numId w:val="42"/>
      </w:numPr>
      <w:tabs>
        <w:tab w:val="num" w:pos="1440"/>
      </w:tabs>
      <w:spacing w:after="0"/>
    </w:pPr>
    <w:rPr>
      <w:rFonts w:eastAsia="Calibri"/>
      <w:sz w:val="18"/>
      <w:u w:val="none"/>
    </w:rPr>
  </w:style>
  <w:style w:type="paragraph" w:customStyle="1" w:styleId="Bullet4">
    <w:name w:val="Bullet 4"/>
    <w:basedOn w:val="BodybulletL2"/>
    <w:link w:val="Bullet4Char1"/>
    <w:rsid w:val="00203B19"/>
    <w:pPr>
      <w:numPr>
        <w:ilvl w:val="0"/>
        <w:numId w:val="43"/>
      </w:numPr>
      <w:spacing w:after="0"/>
    </w:pPr>
    <w:rPr>
      <w:sz w:val="18"/>
    </w:rPr>
  </w:style>
  <w:style w:type="character" w:customStyle="1" w:styleId="Bullet4Char1">
    <w:name w:val="Bullet 4 Char1"/>
    <w:basedOn w:val="BodybulletL2Char"/>
    <w:link w:val="Bullet4"/>
    <w:rsid w:val="00203B19"/>
    <w:rPr>
      <w:rFonts w:ascii="Trebuchet MS" w:eastAsia="Times New Roman" w:hAnsi="Trebuchet MS" w:cs="Arial"/>
      <w:sz w:val="18"/>
      <w:szCs w:val="20"/>
      <w:u w:val="single"/>
      <w:lang w:val="en-GB" w:bidi="en-US"/>
    </w:rPr>
  </w:style>
  <w:style w:type="character" w:customStyle="1" w:styleId="Bullet4Char">
    <w:name w:val="Bullet 4 Char"/>
    <w:basedOn w:val="DefaultParagraphFont"/>
    <w:locked/>
    <w:rsid w:val="00203B19"/>
    <w:rPr>
      <w:rFonts w:ascii="Trebuchet MS" w:hAnsi="Trebuchet MS" w:cs="Arial"/>
      <w:sz w:val="18"/>
      <w:lang w:val="en-GB" w:eastAsia="en-US" w:bidi="ar-SA"/>
    </w:rPr>
  </w:style>
  <w:style w:type="paragraph" w:customStyle="1" w:styleId="Bullet5">
    <w:name w:val="Bullet 5"/>
    <w:basedOn w:val="Normal"/>
    <w:link w:val="Bullet5Char"/>
    <w:qFormat/>
    <w:rsid w:val="00203B19"/>
    <w:pPr>
      <w:numPr>
        <w:ilvl w:val="3"/>
        <w:numId w:val="45"/>
      </w:numPr>
      <w:spacing w:before="120" w:after="0"/>
    </w:pPr>
    <w:rPr>
      <w:rFonts w:ascii="Trebuchet MS" w:eastAsia="Times New Roman" w:hAnsi="Trebuchet MS" w:cs="Arial"/>
      <w:sz w:val="18"/>
      <w:u w:val="single"/>
      <w:lang w:val="en-GB"/>
    </w:rPr>
  </w:style>
  <w:style w:type="character" w:customStyle="1" w:styleId="Bullet5Char">
    <w:name w:val="Bullet 5 Char"/>
    <w:basedOn w:val="Bullet4Char1"/>
    <w:link w:val="Bullet5"/>
    <w:rsid w:val="00203B19"/>
    <w:rPr>
      <w:rFonts w:ascii="Trebuchet MS" w:eastAsia="Times New Roman" w:hAnsi="Trebuchet MS" w:cs="Arial"/>
      <w:sz w:val="18"/>
      <w:szCs w:val="20"/>
      <w:u w:val="single"/>
      <w:lang w:val="en-GB" w:bidi="en-US"/>
    </w:rPr>
  </w:style>
  <w:style w:type="character" w:customStyle="1" w:styleId="Bullet5Char1">
    <w:name w:val="Bullet 5 Char1"/>
    <w:basedOn w:val="Bullet4Char1"/>
    <w:rsid w:val="00203B19"/>
    <w:rPr>
      <w:rFonts w:ascii="Trebuchet MS" w:eastAsia="Times New Roman" w:hAnsi="Trebuchet MS" w:cs="Arial"/>
      <w:sz w:val="18"/>
      <w:szCs w:val="20"/>
      <w:u w:val="single"/>
      <w:lang w:val="en-GB" w:bidi="en-US"/>
    </w:rPr>
  </w:style>
  <w:style w:type="paragraph" w:customStyle="1" w:styleId="Bullet6">
    <w:name w:val="Bullet 6"/>
    <w:basedOn w:val="Normal"/>
    <w:link w:val="Bullet6Char"/>
    <w:uiPriority w:val="99"/>
    <w:rsid w:val="00203B19"/>
    <w:pPr>
      <w:numPr>
        <w:numId w:val="44"/>
      </w:numPr>
      <w:spacing w:before="120" w:after="0"/>
    </w:pPr>
    <w:rPr>
      <w:rFonts w:ascii="Trebuchet MS" w:eastAsia="Times New Roman" w:hAnsi="Trebuchet MS" w:cs="Arial"/>
      <w:sz w:val="18"/>
      <w:lang w:val="en-GB"/>
    </w:rPr>
  </w:style>
  <w:style w:type="character" w:customStyle="1" w:styleId="Bullet6Char">
    <w:name w:val="Bullet 6 Char"/>
    <w:basedOn w:val="DefaultParagraphFont"/>
    <w:link w:val="Bullet6"/>
    <w:uiPriority w:val="99"/>
    <w:rsid w:val="00203B19"/>
    <w:rPr>
      <w:rFonts w:ascii="Trebuchet MS" w:eastAsia="Times New Roman" w:hAnsi="Trebuchet MS" w:cs="Arial"/>
      <w:sz w:val="18"/>
      <w:szCs w:val="20"/>
      <w:lang w:val="en-GB" w:bidi="en-US"/>
    </w:rPr>
  </w:style>
  <w:style w:type="paragraph" w:customStyle="1" w:styleId="Bullet7">
    <w:name w:val="Bullet 7"/>
    <w:basedOn w:val="Normal"/>
    <w:link w:val="Bullet7Char"/>
    <w:qFormat/>
    <w:rsid w:val="00203B19"/>
    <w:pPr>
      <w:numPr>
        <w:ilvl w:val="5"/>
        <w:numId w:val="45"/>
      </w:numPr>
      <w:tabs>
        <w:tab w:val="clear" w:pos="5400"/>
      </w:tabs>
      <w:spacing w:before="120" w:after="0"/>
    </w:pPr>
    <w:rPr>
      <w:rFonts w:ascii="Trebuchet MS" w:eastAsia="Times New Roman" w:hAnsi="Trebuchet MS" w:cs="Arial"/>
      <w:sz w:val="18"/>
      <w:lang w:val="en-GB"/>
    </w:rPr>
  </w:style>
  <w:style w:type="character" w:customStyle="1" w:styleId="Bullet7Char">
    <w:name w:val="Bullet 7 Char"/>
    <w:basedOn w:val="DefaultParagraphFont"/>
    <w:link w:val="Bullet7"/>
    <w:rsid w:val="00203B19"/>
    <w:rPr>
      <w:rFonts w:ascii="Trebuchet MS" w:eastAsia="Times New Roman" w:hAnsi="Trebuchet MS" w:cs="Arial"/>
      <w:sz w:val="18"/>
      <w:szCs w:val="20"/>
      <w:lang w:val="en-GB" w:bidi="en-US"/>
    </w:rPr>
  </w:style>
  <w:style w:type="paragraph" w:customStyle="1" w:styleId="Bulleta">
    <w:name w:val="Bullet a"/>
    <w:basedOn w:val="Body1Bullet1"/>
    <w:uiPriority w:val="99"/>
    <w:rsid w:val="00203B19"/>
    <w:pPr>
      <w:numPr>
        <w:numId w:val="0"/>
      </w:numPr>
      <w:ind w:left="720" w:hanging="360"/>
    </w:pPr>
  </w:style>
  <w:style w:type="paragraph" w:customStyle="1" w:styleId="BulletText1">
    <w:name w:val="Bullet Text 1"/>
    <w:basedOn w:val="Normal"/>
    <w:semiHidden/>
    <w:rsid w:val="00203B19"/>
    <w:pPr>
      <w:tabs>
        <w:tab w:val="num" w:pos="720"/>
      </w:tabs>
      <w:spacing w:after="200" w:line="276" w:lineRule="auto"/>
      <w:ind w:left="187" w:hanging="187"/>
    </w:pPr>
    <w:rPr>
      <w:rFonts w:cstheme="minorBidi"/>
      <w:sz w:val="24"/>
      <w:szCs w:val="22"/>
    </w:rPr>
  </w:style>
  <w:style w:type="paragraph" w:customStyle="1" w:styleId="BulletText2">
    <w:name w:val="Bullet Text 2"/>
    <w:basedOn w:val="BulletText1"/>
    <w:autoRedefine/>
    <w:semiHidden/>
    <w:rsid w:val="00203B19"/>
    <w:pPr>
      <w:tabs>
        <w:tab w:val="clear" w:pos="720"/>
        <w:tab w:val="num" w:pos="360"/>
      </w:tabs>
      <w:ind w:left="90"/>
    </w:pPr>
  </w:style>
  <w:style w:type="paragraph" w:customStyle="1" w:styleId="BulletIndent3">
    <w:name w:val="Bullet Indent 3"/>
    <w:basedOn w:val="BulletText2"/>
    <w:semiHidden/>
    <w:rsid w:val="00203B19"/>
    <w:pPr>
      <w:tabs>
        <w:tab w:val="clear" w:pos="360"/>
        <w:tab w:val="num" w:pos="3240"/>
      </w:tabs>
      <w:spacing w:after="80"/>
      <w:ind w:left="3240" w:hanging="360"/>
    </w:pPr>
    <w:rPr>
      <w:sz w:val="22"/>
    </w:rPr>
  </w:style>
  <w:style w:type="paragraph" w:customStyle="1" w:styleId="BulletList">
    <w:name w:val="Bullet List"/>
    <w:basedOn w:val="Normal"/>
    <w:rsid w:val="00203B19"/>
    <w:pPr>
      <w:numPr>
        <w:numId w:val="46"/>
      </w:numPr>
      <w:tabs>
        <w:tab w:val="num" w:pos="360"/>
      </w:tabs>
      <w:spacing w:before="0" w:after="0"/>
    </w:pPr>
    <w:rPr>
      <w:rFonts w:ascii="Arial" w:eastAsia="Times New Roman" w:hAnsi="Arial" w:cs="Arial"/>
    </w:rPr>
  </w:style>
  <w:style w:type="paragraph" w:customStyle="1" w:styleId="BulletTextIndent">
    <w:name w:val="Bullet Text Indent"/>
    <w:basedOn w:val="Normal"/>
    <w:semiHidden/>
    <w:rsid w:val="00203B19"/>
    <w:pPr>
      <w:spacing w:after="240" w:line="276" w:lineRule="auto"/>
      <w:ind w:left="1440"/>
    </w:pPr>
    <w:rPr>
      <w:rFonts w:ascii="Arial" w:eastAsia="Times New Roman" w:hAnsi="Arial"/>
      <w:szCs w:val="24"/>
      <w:lang w:bidi="ar-SA"/>
    </w:rPr>
  </w:style>
  <w:style w:type="paragraph" w:customStyle="1" w:styleId="Bullets">
    <w:name w:val="Bullets"/>
    <w:basedOn w:val="Normal"/>
    <w:link w:val="BulletsChar"/>
    <w:qFormat/>
    <w:rsid w:val="00203B19"/>
    <w:pPr>
      <w:numPr>
        <w:numId w:val="47"/>
      </w:numPr>
      <w:tabs>
        <w:tab w:val="left" w:pos="-1440"/>
        <w:tab w:val="left" w:pos="-720"/>
      </w:tabs>
      <w:spacing w:before="60" w:after="60"/>
    </w:pPr>
    <w:rPr>
      <w:rFonts w:cs="Arial"/>
      <w:sz w:val="22"/>
    </w:rPr>
  </w:style>
  <w:style w:type="character" w:customStyle="1" w:styleId="BulletsChar">
    <w:name w:val="Bullets Char"/>
    <w:basedOn w:val="DefaultParagraphFont"/>
    <w:link w:val="Bullets"/>
    <w:locked/>
    <w:rsid w:val="00203B19"/>
    <w:rPr>
      <w:rFonts w:eastAsiaTheme="minorEastAsia" w:cs="Arial"/>
      <w:szCs w:val="20"/>
      <w:lang w:bidi="en-US"/>
    </w:rPr>
  </w:style>
  <w:style w:type="character" w:customStyle="1" w:styleId="BusinessTollingChar">
    <w:name w:val="Business Tolling Char"/>
    <w:basedOn w:val="DefaultParagraphFont"/>
    <w:semiHidden/>
    <w:rsid w:val="00203B19"/>
    <w:rPr>
      <w:sz w:val="22"/>
      <w:lang w:val="en-US" w:eastAsia="en-US" w:bidi="ar-SA"/>
    </w:rPr>
  </w:style>
  <w:style w:type="character" w:customStyle="1" w:styleId="ButtonName">
    <w:name w:val="Button Name"/>
    <w:basedOn w:val="DefaultParagraphFont"/>
    <w:uiPriority w:val="1"/>
    <w:qFormat/>
    <w:rsid w:val="00203B19"/>
    <w:rPr>
      <w:b/>
      <w:smallCaps/>
    </w:rPr>
  </w:style>
  <w:style w:type="paragraph" w:customStyle="1" w:styleId="CaptionFigure">
    <w:name w:val="Caption Figure"/>
    <w:next w:val="Body"/>
    <w:qFormat/>
    <w:rsid w:val="00203B19"/>
    <w:pPr>
      <w:keepLines/>
      <w:spacing w:before="120" w:after="240" w:line="240" w:lineRule="auto"/>
      <w:jc w:val="center"/>
    </w:pPr>
    <w:rPr>
      <w:rFonts w:eastAsiaTheme="minorEastAsia" w:cs="Times New Roman"/>
      <w:i/>
      <w:sz w:val="18"/>
      <w:szCs w:val="20"/>
      <w:lang w:bidi="en-US"/>
    </w:rPr>
  </w:style>
  <w:style w:type="paragraph" w:styleId="Caption">
    <w:name w:val="caption"/>
    <w:basedOn w:val="CaptionFigure"/>
    <w:next w:val="Normal"/>
    <w:link w:val="CaptionChar"/>
    <w:unhideWhenUsed/>
    <w:qFormat/>
    <w:rsid w:val="00203B19"/>
  </w:style>
  <w:style w:type="character" w:customStyle="1" w:styleId="CaptionChar">
    <w:name w:val="Caption Char"/>
    <w:basedOn w:val="DefaultParagraphFont"/>
    <w:link w:val="Caption"/>
    <w:locked/>
    <w:rsid w:val="00203B19"/>
    <w:rPr>
      <w:rFonts w:eastAsiaTheme="minorEastAsia" w:cs="Times New Roman"/>
      <w:i/>
      <w:sz w:val="18"/>
      <w:szCs w:val="20"/>
      <w:lang w:bidi="en-US"/>
    </w:rPr>
  </w:style>
  <w:style w:type="character" w:customStyle="1" w:styleId="captionChar0">
    <w:name w:val="caption Char"/>
    <w:basedOn w:val="DefaultParagraphFont"/>
    <w:semiHidden/>
    <w:rsid w:val="00203B19"/>
    <w:rPr>
      <w:rFonts w:ascii="Arial" w:hAnsi="Arial" w:cs="Arial"/>
      <w:b/>
      <w:bCs/>
      <w:color w:val="015882"/>
      <w:sz w:val="16"/>
      <w:szCs w:val="16"/>
      <w:lang w:val="en-US" w:eastAsia="en-US" w:bidi="ar-SA"/>
    </w:rPr>
  </w:style>
  <w:style w:type="paragraph" w:customStyle="1" w:styleId="CaptionTable">
    <w:name w:val="Caption Table"/>
    <w:basedOn w:val="Heading6"/>
    <w:next w:val="Normal"/>
    <w:rsid w:val="00203B19"/>
    <w:pPr>
      <w:numPr>
        <w:numId w:val="48"/>
      </w:numPr>
      <w:spacing w:line="276" w:lineRule="auto"/>
      <w:jc w:val="center"/>
    </w:pPr>
    <w:rPr>
      <w:rFonts w:ascii="Calibri" w:hAnsi="Calibri" w:cs="Times New Roman"/>
      <w:color w:val="000000"/>
    </w:rPr>
  </w:style>
  <w:style w:type="paragraph" w:customStyle="1" w:styleId="Caption1">
    <w:name w:val="Caption1"/>
    <w:basedOn w:val="Caption"/>
    <w:link w:val="captionChar1"/>
    <w:semiHidden/>
    <w:rsid w:val="00203B19"/>
    <w:rPr>
      <w:rFonts w:ascii="Arial" w:eastAsiaTheme="minorHAnsi" w:hAnsi="Arial" w:cstheme="minorBidi"/>
      <w:kern w:val="32"/>
      <w:szCs w:val="32"/>
      <w:lang w:bidi="ar-SA"/>
    </w:rPr>
  </w:style>
  <w:style w:type="character" w:customStyle="1" w:styleId="captionChar1">
    <w:name w:val="caption Char1"/>
    <w:basedOn w:val="DefaultParagraphFont"/>
    <w:link w:val="Caption1"/>
    <w:semiHidden/>
    <w:rsid w:val="00203B19"/>
    <w:rPr>
      <w:rFonts w:ascii="Arial" w:hAnsi="Arial"/>
      <w:i/>
      <w:kern w:val="32"/>
      <w:sz w:val="18"/>
      <w:szCs w:val="32"/>
    </w:rPr>
  </w:style>
  <w:style w:type="paragraph" w:customStyle="1" w:styleId="cell1stC">
    <w:name w:val="cell 1stC"/>
    <w:basedOn w:val="Normal"/>
    <w:next w:val="Normal"/>
    <w:semiHidden/>
    <w:rsid w:val="00203B19"/>
    <w:pPr>
      <w:autoSpaceDE w:val="0"/>
      <w:autoSpaceDN w:val="0"/>
      <w:adjustRightInd w:val="0"/>
      <w:spacing w:before="120" w:after="40" w:line="276" w:lineRule="auto"/>
    </w:pPr>
    <w:rPr>
      <w:rFonts w:cstheme="minorBidi"/>
      <w:sz w:val="22"/>
      <w:szCs w:val="22"/>
    </w:rPr>
  </w:style>
  <w:style w:type="paragraph" w:customStyle="1" w:styleId="CellStyle">
    <w:name w:val="Cell Style"/>
    <w:basedOn w:val="Normal"/>
    <w:semiHidden/>
    <w:rsid w:val="00203B19"/>
    <w:pPr>
      <w:autoSpaceDE w:val="0"/>
      <w:autoSpaceDN w:val="0"/>
      <w:adjustRightInd w:val="0"/>
      <w:spacing w:before="120" w:after="40"/>
    </w:pPr>
    <w:rPr>
      <w:rFonts w:ascii="Arial" w:eastAsia="Times New Roman" w:hAnsi="Arial"/>
      <w:sz w:val="24"/>
      <w:szCs w:val="24"/>
      <w:lang w:bidi="ar-SA"/>
    </w:rPr>
  </w:style>
  <w:style w:type="paragraph" w:customStyle="1" w:styleId="CellStyleChar">
    <w:name w:val="Cell Style Char"/>
    <w:basedOn w:val="Normal"/>
    <w:next w:val="Normal"/>
    <w:semiHidden/>
    <w:rsid w:val="00203B19"/>
    <w:pPr>
      <w:autoSpaceDE w:val="0"/>
      <w:autoSpaceDN w:val="0"/>
      <w:spacing w:before="120" w:after="40" w:line="276" w:lineRule="auto"/>
    </w:pPr>
    <w:rPr>
      <w:rFonts w:ascii="Arial" w:hAnsi="Arial" w:cstheme="minorBidi"/>
      <w:sz w:val="24"/>
      <w:szCs w:val="24"/>
    </w:rPr>
  </w:style>
  <w:style w:type="paragraph" w:customStyle="1" w:styleId="cell-11">
    <w:name w:val="cell-11"/>
    <w:basedOn w:val="Normal"/>
    <w:semiHidden/>
    <w:rsid w:val="00203B19"/>
    <w:pPr>
      <w:spacing w:before="40" w:after="40" w:line="276" w:lineRule="auto"/>
      <w:ind w:left="72"/>
    </w:pPr>
    <w:rPr>
      <w:rFonts w:ascii="Arial" w:hAnsi="Arial" w:cstheme="minorBidi"/>
      <w:color w:val="000000"/>
      <w:sz w:val="22"/>
      <w:szCs w:val="22"/>
    </w:rPr>
  </w:style>
  <w:style w:type="paragraph" w:customStyle="1" w:styleId="cell-11field">
    <w:name w:val="cell-11 field"/>
    <w:basedOn w:val="Normal"/>
    <w:semiHidden/>
    <w:rsid w:val="00203B19"/>
    <w:pPr>
      <w:spacing w:before="40" w:after="40" w:line="276" w:lineRule="auto"/>
      <w:ind w:left="72"/>
    </w:pPr>
    <w:rPr>
      <w:rFonts w:ascii="Arial" w:hAnsi="Arial" w:cstheme="minorBidi"/>
      <w:caps/>
      <w:color w:val="000000"/>
      <w:sz w:val="21"/>
      <w:szCs w:val="22"/>
    </w:rPr>
  </w:style>
  <w:style w:type="paragraph" w:customStyle="1" w:styleId="cell-11heading">
    <w:name w:val="cell-11 heading"/>
    <w:basedOn w:val="Normal"/>
    <w:semiHidden/>
    <w:rsid w:val="00203B19"/>
    <w:pPr>
      <w:spacing w:after="200" w:line="276" w:lineRule="auto"/>
      <w:jc w:val="center"/>
    </w:pPr>
    <w:rPr>
      <w:rFonts w:ascii="Arial" w:hAnsi="Arial" w:cstheme="minorBidi"/>
      <w:b/>
      <w:noProof/>
      <w:sz w:val="22"/>
      <w:szCs w:val="22"/>
    </w:rPr>
  </w:style>
  <w:style w:type="paragraph" w:customStyle="1" w:styleId="CenteredGraphic">
    <w:name w:val="Centered Graphic"/>
    <w:next w:val="CaptionFigure"/>
    <w:qFormat/>
    <w:rsid w:val="00203B19"/>
    <w:pPr>
      <w:keepNext/>
      <w:keepLines/>
      <w:spacing w:before="240" w:after="0" w:line="240" w:lineRule="auto"/>
      <w:jc w:val="center"/>
    </w:pPr>
    <w:rPr>
      <w:rFonts w:eastAsia="Times New Roman" w:cs="Times New Roman"/>
      <w:noProof/>
      <w:color w:val="000000"/>
      <w:sz w:val="18"/>
      <w:szCs w:val="18"/>
    </w:rPr>
  </w:style>
  <w:style w:type="paragraph" w:customStyle="1" w:styleId="ChapterLabel">
    <w:name w:val="Chapter Label"/>
    <w:basedOn w:val="Normal"/>
    <w:next w:val="Normal"/>
    <w:semiHidden/>
    <w:rsid w:val="00203B19"/>
    <w:pPr>
      <w:keepNext/>
      <w:pBdr>
        <w:bottom w:val="single" w:sz="6" w:space="3" w:color="auto"/>
      </w:pBdr>
      <w:spacing w:after="240" w:line="276" w:lineRule="auto"/>
    </w:pPr>
    <w:rPr>
      <w:rFonts w:ascii="Arial Black" w:hAnsi="Arial Black" w:cstheme="minorBidi"/>
      <w:caps/>
      <w:spacing w:val="70"/>
      <w:kern w:val="28"/>
      <w:sz w:val="15"/>
      <w:szCs w:val="15"/>
    </w:rPr>
  </w:style>
  <w:style w:type="paragraph" w:customStyle="1" w:styleId="ChapterSubtitle">
    <w:name w:val="Chapter Subtitle"/>
    <w:next w:val="Normal"/>
    <w:autoRedefine/>
    <w:semiHidden/>
    <w:rsid w:val="00203B19"/>
    <w:pPr>
      <w:keepNext/>
      <w:keepLines/>
      <w:spacing w:after="360" w:line="240" w:lineRule="atLeast"/>
      <w:ind w:right="1116"/>
    </w:pPr>
    <w:rPr>
      <w:rFonts w:ascii="Times New Roman" w:eastAsia="Times New Roman" w:hAnsi="Times New Roman" w:cs="Arial"/>
      <w:i/>
      <w:iCs/>
      <w:spacing w:val="-20"/>
      <w:kern w:val="28"/>
      <w:sz w:val="24"/>
      <w:szCs w:val="28"/>
    </w:rPr>
  </w:style>
  <w:style w:type="paragraph" w:customStyle="1" w:styleId="ChapterTitle">
    <w:name w:val="Chapter Title"/>
    <w:basedOn w:val="Normal"/>
    <w:next w:val="ChapterSubtitle"/>
    <w:semiHidden/>
    <w:rsid w:val="00203B19"/>
    <w:pPr>
      <w:keepNext/>
      <w:keepLines/>
      <w:spacing w:before="120" w:line="440" w:lineRule="atLeast"/>
      <w:ind w:right="2160"/>
    </w:pPr>
    <w:rPr>
      <w:rFonts w:ascii="Arial Black" w:hAnsi="Arial Black" w:cstheme="minorBidi"/>
      <w:color w:val="777777"/>
      <w:spacing w:val="-35"/>
      <w:kern w:val="28"/>
      <w:sz w:val="48"/>
      <w:szCs w:val="52"/>
    </w:rPr>
  </w:style>
  <w:style w:type="character" w:customStyle="1" w:styleId="CharChar1">
    <w:name w:val="Char Char1"/>
    <w:basedOn w:val="DefaultParagraphFont"/>
    <w:semiHidden/>
    <w:rsid w:val="00203B19"/>
    <w:rPr>
      <w:rFonts w:ascii="Arial" w:hAnsi="Arial"/>
      <w:lang w:val="en-US" w:eastAsia="en-US" w:bidi="ar-SA"/>
    </w:rPr>
  </w:style>
  <w:style w:type="character" w:customStyle="1" w:styleId="CharChar2">
    <w:name w:val="Char Char2"/>
    <w:basedOn w:val="DefaultParagraphFont"/>
    <w:semiHidden/>
    <w:rsid w:val="00203B19"/>
    <w:rPr>
      <w:rFonts w:ascii="Arial" w:hAnsi="Arial" w:cs="Arial"/>
      <w:b/>
      <w:bCs/>
      <w:kern w:val="32"/>
      <w:sz w:val="32"/>
      <w:szCs w:val="32"/>
      <w:lang w:val="en-US" w:eastAsia="en-US" w:bidi="ar-SA"/>
    </w:rPr>
  </w:style>
  <w:style w:type="character" w:customStyle="1" w:styleId="CharChar4">
    <w:name w:val="Char Char4"/>
    <w:basedOn w:val="DefaultParagraphFont"/>
    <w:semiHidden/>
    <w:rsid w:val="00203B19"/>
    <w:rPr>
      <w:rFonts w:ascii="Arial" w:hAnsi="Arial" w:cs="Arial"/>
      <w:b/>
      <w:bCs/>
      <w:noProof/>
      <w:kern w:val="28"/>
      <w:sz w:val="20"/>
      <w:szCs w:val="28"/>
      <w:lang w:val="en-US" w:eastAsia="en-US" w:bidi="ar-SA"/>
    </w:rPr>
  </w:style>
  <w:style w:type="character" w:customStyle="1" w:styleId="CharChar41">
    <w:name w:val="Char Char41"/>
    <w:basedOn w:val="DefaultParagraphFont"/>
    <w:semiHidden/>
    <w:rsid w:val="00203B19"/>
    <w:rPr>
      <w:rFonts w:ascii="Arial" w:hAnsi="Arial" w:cs="Arial"/>
      <w:b/>
      <w:bCs/>
      <w:noProof/>
      <w:kern w:val="28"/>
      <w:sz w:val="28"/>
      <w:szCs w:val="28"/>
      <w:lang w:val="en-US" w:eastAsia="en-US" w:bidi="ar-SA"/>
    </w:rPr>
  </w:style>
  <w:style w:type="character" w:customStyle="1" w:styleId="CharChar6">
    <w:name w:val="Char Char6"/>
    <w:basedOn w:val="DefaultParagraphFont"/>
    <w:semiHidden/>
    <w:rsid w:val="00203B19"/>
    <w:rPr>
      <w:rFonts w:ascii="Verdana" w:hAnsi="Verdana" w:cs="Arial"/>
      <w:b/>
      <w:noProof/>
      <w:color w:val="333333"/>
      <w:kern w:val="28"/>
      <w:sz w:val="20"/>
      <w:szCs w:val="36"/>
      <w:lang w:val="en-US" w:eastAsia="en-US" w:bidi="ar-SA"/>
    </w:rPr>
  </w:style>
  <w:style w:type="character" w:customStyle="1" w:styleId="CharChar61">
    <w:name w:val="Char Char61"/>
    <w:basedOn w:val="DefaultParagraphFont"/>
    <w:semiHidden/>
    <w:rsid w:val="00203B19"/>
    <w:rPr>
      <w:rFonts w:ascii="Verdana" w:hAnsi="Verdana" w:cs="Arial"/>
      <w:b/>
      <w:noProof/>
      <w:color w:val="333333"/>
      <w:kern w:val="28"/>
      <w:sz w:val="36"/>
      <w:szCs w:val="36"/>
      <w:lang w:val="en-US" w:eastAsia="en-US" w:bidi="ar-SA"/>
    </w:rPr>
  </w:style>
  <w:style w:type="character" w:customStyle="1" w:styleId="Char3">
    <w:name w:val="Char3"/>
    <w:basedOn w:val="DefaultParagraphFont"/>
    <w:semiHidden/>
    <w:rsid w:val="00203B19"/>
    <w:rPr>
      <w:rFonts w:ascii="Arial" w:hAnsi="Arial"/>
      <w:lang w:val="en-US" w:eastAsia="en-US" w:bidi="ar-SA"/>
    </w:rPr>
  </w:style>
  <w:style w:type="character" w:customStyle="1" w:styleId="Char7">
    <w:name w:val="Char7"/>
    <w:basedOn w:val="DefaultParagraphFont"/>
    <w:semiHidden/>
    <w:rsid w:val="00203B19"/>
    <w:rPr>
      <w:rFonts w:ascii="Arial" w:hAnsi="Arial" w:cs="Arial"/>
      <w:b/>
      <w:bCs/>
      <w:kern w:val="32"/>
      <w:sz w:val="32"/>
      <w:szCs w:val="32"/>
      <w:lang w:val="en-US" w:eastAsia="en-US" w:bidi="ar-SA"/>
    </w:rPr>
  </w:style>
  <w:style w:type="character" w:customStyle="1" w:styleId="Char8">
    <w:name w:val="Char8"/>
    <w:basedOn w:val="DefaultParagraphFont"/>
    <w:semiHidden/>
    <w:rsid w:val="00203B19"/>
    <w:rPr>
      <w:rFonts w:ascii="Arial" w:hAnsi="Arial" w:cs="Arial"/>
      <w:noProof/>
      <w:szCs w:val="16"/>
      <w:lang w:val="en-US" w:eastAsia="en-US" w:bidi="ar-SA"/>
    </w:rPr>
  </w:style>
  <w:style w:type="character" w:customStyle="1" w:styleId="Char9">
    <w:name w:val="Char9"/>
    <w:basedOn w:val="DefaultParagraphFont"/>
    <w:semiHidden/>
    <w:rsid w:val="00203B19"/>
    <w:rPr>
      <w:rFonts w:ascii="Arial" w:hAnsi="Arial" w:cs="Arial"/>
      <w:bCs/>
      <w:iCs/>
      <w:noProof/>
      <w:lang w:val="en-US" w:eastAsia="en-US" w:bidi="ar-SA"/>
    </w:rPr>
  </w:style>
  <w:style w:type="paragraph" w:styleId="Closing">
    <w:name w:val="Closing"/>
    <w:basedOn w:val="Normal"/>
    <w:link w:val="ClosingChar"/>
    <w:semiHidden/>
    <w:rsid w:val="00203B19"/>
    <w:pPr>
      <w:spacing w:after="200" w:line="276" w:lineRule="auto"/>
      <w:ind w:left="4320"/>
    </w:pPr>
    <w:rPr>
      <w:rFonts w:cstheme="minorBidi"/>
      <w:sz w:val="22"/>
      <w:szCs w:val="22"/>
    </w:rPr>
  </w:style>
  <w:style w:type="character" w:customStyle="1" w:styleId="ClosingChar">
    <w:name w:val="Closing Char"/>
    <w:basedOn w:val="DefaultParagraphFont"/>
    <w:link w:val="Closing"/>
    <w:semiHidden/>
    <w:rsid w:val="00203B19"/>
    <w:rPr>
      <w:rFonts w:eastAsiaTheme="minorEastAsia"/>
      <w:lang w:bidi="en-US"/>
    </w:rPr>
  </w:style>
  <w:style w:type="paragraph" w:customStyle="1" w:styleId="CODE">
    <w:name w:val="CODE"/>
    <w:basedOn w:val="Normal"/>
    <w:uiPriority w:val="99"/>
    <w:rsid w:val="00203B19"/>
    <w:pPr>
      <w:spacing w:before="120"/>
    </w:pPr>
    <w:rPr>
      <w:rFonts w:ascii="Courier New" w:eastAsia="Times New Roman" w:hAnsi="Courier New"/>
      <w:sz w:val="16"/>
      <w:szCs w:val="22"/>
      <w:lang w:bidi="ar-SA"/>
    </w:rPr>
  </w:style>
  <w:style w:type="paragraph" w:customStyle="1" w:styleId="Code0">
    <w:name w:val="Code"/>
    <w:qFormat/>
    <w:rsid w:val="00203B19"/>
    <w:pPr>
      <w:spacing w:after="0" w:line="240" w:lineRule="auto"/>
      <w:ind w:left="720"/>
      <w:contextualSpacing/>
    </w:pPr>
    <w:rPr>
      <w:rFonts w:ascii="Courier" w:eastAsia="Times New Roman" w:hAnsi="Courier" w:cs="Arial"/>
      <w:szCs w:val="20"/>
    </w:rPr>
  </w:style>
  <w:style w:type="paragraph" w:customStyle="1" w:styleId="ColumnName">
    <w:name w:val="Column Name"/>
    <w:next w:val="Normal"/>
    <w:rsid w:val="00203B19"/>
    <w:pPr>
      <w:keepNext/>
      <w:widowControl w:val="0"/>
      <w:spacing w:after="0" w:line="240" w:lineRule="atLeast"/>
    </w:pPr>
    <w:rPr>
      <w:rFonts w:ascii="Arial" w:eastAsia="Times New Roman" w:hAnsi="Arial" w:cs="Times New Roman"/>
      <w:b/>
      <w:sz w:val="20"/>
      <w:szCs w:val="20"/>
    </w:rPr>
  </w:style>
  <w:style w:type="character" w:styleId="CommentReference">
    <w:name w:val="annotation reference"/>
    <w:basedOn w:val="DefaultParagraphFont"/>
    <w:unhideWhenUsed/>
    <w:rsid w:val="00203B19"/>
    <w:rPr>
      <w:sz w:val="16"/>
      <w:szCs w:val="16"/>
    </w:rPr>
  </w:style>
  <w:style w:type="paragraph" w:styleId="CommentText">
    <w:name w:val="annotation text"/>
    <w:basedOn w:val="Normal"/>
    <w:link w:val="CommentTextChar"/>
    <w:unhideWhenUsed/>
    <w:rsid w:val="00203B19"/>
  </w:style>
  <w:style w:type="character" w:customStyle="1" w:styleId="CommentTextChar">
    <w:name w:val="Comment Text Char"/>
    <w:basedOn w:val="DefaultParagraphFont"/>
    <w:link w:val="CommentText"/>
    <w:rsid w:val="00203B19"/>
    <w:rPr>
      <w:rFonts w:eastAsiaTheme="minorEastAsia" w:cs="Times New Roman"/>
      <w:sz w:val="20"/>
      <w:szCs w:val="20"/>
      <w:lang w:bidi="en-US"/>
    </w:rPr>
  </w:style>
  <w:style w:type="paragraph" w:styleId="CommentSubject">
    <w:name w:val="annotation subject"/>
    <w:basedOn w:val="CommentText"/>
    <w:next w:val="CommentText"/>
    <w:link w:val="CommentSubjectChar"/>
    <w:unhideWhenUsed/>
    <w:rsid w:val="00203B19"/>
    <w:rPr>
      <w:b/>
      <w:bCs/>
    </w:rPr>
  </w:style>
  <w:style w:type="character" w:customStyle="1" w:styleId="CommentSubjectChar">
    <w:name w:val="Comment Subject Char"/>
    <w:basedOn w:val="CommentTextChar"/>
    <w:link w:val="CommentSubject"/>
    <w:rsid w:val="00203B19"/>
    <w:rPr>
      <w:rFonts w:eastAsiaTheme="minorEastAsia" w:cs="Times New Roman"/>
      <w:b/>
      <w:bCs/>
      <w:sz w:val="20"/>
      <w:szCs w:val="20"/>
      <w:lang w:bidi="en-US"/>
    </w:rPr>
  </w:style>
  <w:style w:type="character" w:customStyle="1" w:styleId="CommentTextChar1">
    <w:name w:val="Comment Text Char1"/>
    <w:semiHidden/>
    <w:locked/>
    <w:rsid w:val="00203B19"/>
    <w:rPr>
      <w:rFonts w:ascii="Arial" w:hAnsi="Arial"/>
      <w:spacing w:val="-5"/>
      <w:sz w:val="16"/>
    </w:rPr>
  </w:style>
  <w:style w:type="paragraph" w:customStyle="1" w:styleId="CompanyName">
    <w:name w:val="Company Name"/>
    <w:basedOn w:val="Normal"/>
    <w:next w:val="Normal"/>
    <w:semiHidden/>
    <w:rsid w:val="00203B19"/>
    <w:pPr>
      <w:spacing w:before="420" w:line="320" w:lineRule="exact"/>
    </w:pPr>
    <w:rPr>
      <w:rFonts w:cstheme="minorBidi"/>
      <w:caps/>
      <w:kern w:val="36"/>
      <w:sz w:val="38"/>
      <w:szCs w:val="38"/>
    </w:rPr>
  </w:style>
  <w:style w:type="paragraph" w:customStyle="1" w:styleId="ConfidentialityStatement">
    <w:name w:val="Confidentiality Statement"/>
    <w:next w:val="Body"/>
    <w:rsid w:val="00203B19"/>
    <w:pPr>
      <w:pBdr>
        <w:top w:val="single" w:sz="12" w:space="1" w:color="0D1F7C"/>
        <w:left w:val="single" w:sz="12" w:space="4" w:color="0D1F7C"/>
        <w:bottom w:val="single" w:sz="12" w:space="1" w:color="0D1F7C"/>
        <w:right w:val="single" w:sz="12" w:space="4" w:color="0D1F7C"/>
      </w:pBdr>
      <w:spacing w:before="160" w:after="160" w:line="240" w:lineRule="auto"/>
      <w:ind w:left="360" w:right="468"/>
    </w:pPr>
    <w:rPr>
      <w:rFonts w:ascii="Arial" w:eastAsia="Times New Roman" w:hAnsi="Arial" w:cs="Arial"/>
      <w:b/>
      <w:iCs/>
      <w:color w:val="000000"/>
      <w:sz w:val="20"/>
      <w:szCs w:val="18"/>
      <w:lang w:val="en-GB"/>
    </w:rPr>
  </w:style>
  <w:style w:type="paragraph" w:customStyle="1" w:styleId="convensmcaps">
    <w:name w:val="conven  sm caps"/>
    <w:basedOn w:val="Normal"/>
    <w:link w:val="convensmcapsChar"/>
    <w:semiHidden/>
    <w:rsid w:val="00203B19"/>
    <w:pPr>
      <w:spacing w:before="180" w:line="276" w:lineRule="auto"/>
    </w:pPr>
    <w:rPr>
      <w:rFonts w:cstheme="minorBidi"/>
      <w:b/>
      <w:smallCaps/>
      <w:sz w:val="22"/>
    </w:rPr>
  </w:style>
  <w:style w:type="character" w:customStyle="1" w:styleId="convensmcapsChar">
    <w:name w:val="conven  sm caps Char"/>
    <w:basedOn w:val="DefaultParagraphFont"/>
    <w:link w:val="convensmcaps"/>
    <w:semiHidden/>
    <w:rsid w:val="00203B19"/>
    <w:rPr>
      <w:rFonts w:eastAsiaTheme="minorEastAsia"/>
      <w:b/>
      <w:smallCaps/>
      <w:szCs w:val="20"/>
      <w:lang w:bidi="en-US"/>
    </w:rPr>
  </w:style>
  <w:style w:type="paragraph" w:customStyle="1" w:styleId="Convenboldbuttons">
    <w:name w:val="Conven bold buttons"/>
    <w:basedOn w:val="Normal"/>
    <w:link w:val="ConvenboldbuttonsChar"/>
    <w:semiHidden/>
    <w:rsid w:val="00203B19"/>
    <w:pPr>
      <w:spacing w:after="200" w:line="276" w:lineRule="auto"/>
    </w:pPr>
    <w:rPr>
      <w:rFonts w:cstheme="minorBidi"/>
      <w:b/>
      <w:sz w:val="22"/>
      <w:szCs w:val="22"/>
    </w:rPr>
  </w:style>
  <w:style w:type="character" w:customStyle="1" w:styleId="ConvenboldbuttonsChar">
    <w:name w:val="Conven bold buttons Char"/>
    <w:basedOn w:val="DefaultParagraphFont"/>
    <w:link w:val="Convenboldbuttons"/>
    <w:semiHidden/>
    <w:rsid w:val="00203B19"/>
    <w:rPr>
      <w:rFonts w:eastAsiaTheme="minorEastAsia"/>
      <w:b/>
      <w:lang w:bidi="en-US"/>
    </w:rPr>
  </w:style>
  <w:style w:type="paragraph" w:customStyle="1" w:styleId="ConvenEnter">
    <w:name w:val="Conven Enter"/>
    <w:basedOn w:val="Normal"/>
    <w:link w:val="ConvenEnterChar"/>
    <w:semiHidden/>
    <w:rsid w:val="00203B19"/>
    <w:pPr>
      <w:spacing w:line="276" w:lineRule="auto"/>
    </w:pPr>
    <w:rPr>
      <w:rFonts w:ascii="Arial" w:eastAsia="Times New Roman" w:hAnsi="Arial"/>
      <w:b/>
      <w:szCs w:val="24"/>
      <w:bdr w:val="single" w:sz="4" w:space="0" w:color="000000"/>
      <w:lang w:bidi="ar-SA"/>
    </w:rPr>
  </w:style>
  <w:style w:type="character" w:customStyle="1" w:styleId="ConvenEnterChar">
    <w:name w:val="Conven Enter Char"/>
    <w:basedOn w:val="DefaultParagraphFont"/>
    <w:link w:val="ConvenEnter"/>
    <w:semiHidden/>
    <w:rsid w:val="00203B19"/>
    <w:rPr>
      <w:rFonts w:ascii="Arial" w:eastAsia="Times New Roman" w:hAnsi="Arial" w:cs="Times New Roman"/>
      <w:b/>
      <w:sz w:val="20"/>
      <w:szCs w:val="24"/>
      <w:bdr w:val="single" w:sz="4" w:space="0" w:color="000000"/>
    </w:rPr>
  </w:style>
  <w:style w:type="paragraph" w:customStyle="1" w:styleId="Copyright">
    <w:name w:val="Copyright"/>
    <w:basedOn w:val="Normal"/>
    <w:rsid w:val="00203B19"/>
    <w:rPr>
      <w:caps/>
      <w:color w:val="0D1F7C"/>
    </w:rPr>
  </w:style>
  <w:style w:type="paragraph" w:customStyle="1" w:styleId="CopyrightTitle">
    <w:name w:val="Copyright Title"/>
    <w:rsid w:val="00203B19"/>
    <w:pPr>
      <w:spacing w:after="0" w:line="240" w:lineRule="auto"/>
    </w:pPr>
    <w:rPr>
      <w:rFonts w:ascii="Calibri" w:eastAsia="Times New Roman" w:hAnsi="Calibri" w:cs="Arial"/>
      <w:b/>
      <w:color w:val="0D1F7C"/>
      <w:lang w:val="en-GB"/>
    </w:rPr>
  </w:style>
  <w:style w:type="paragraph" w:customStyle="1" w:styleId="CoverDate">
    <w:name w:val="CoverDate"/>
    <w:basedOn w:val="Heading3"/>
    <w:autoRedefine/>
    <w:semiHidden/>
    <w:rsid w:val="00203B19"/>
    <w:pPr>
      <w:numPr>
        <w:numId w:val="0"/>
      </w:numPr>
      <w:tabs>
        <w:tab w:val="left" w:pos="1440"/>
      </w:tabs>
      <w:spacing w:before="160" w:after="160" w:line="276" w:lineRule="auto"/>
      <w:ind w:left="1080" w:hanging="1080"/>
      <w:jc w:val="center"/>
    </w:pPr>
    <w:rPr>
      <w:color w:val="000000" w:themeColor="text1"/>
      <w:sz w:val="48"/>
      <w:szCs w:val="22"/>
      <w:lang w:bidi="en-US"/>
    </w:rPr>
  </w:style>
  <w:style w:type="paragraph" w:customStyle="1" w:styleId="CvrDate">
    <w:name w:val="CvrDate"/>
    <w:basedOn w:val="Normal"/>
    <w:autoRedefine/>
    <w:semiHidden/>
    <w:rsid w:val="00203B19"/>
    <w:pPr>
      <w:spacing w:line="276" w:lineRule="auto"/>
      <w:jc w:val="center"/>
    </w:pPr>
    <w:rPr>
      <w:rFonts w:ascii="Arial" w:eastAsia="Times New Roman" w:hAnsi="Arial"/>
      <w:sz w:val="56"/>
      <w:szCs w:val="24"/>
      <w:lang w:bidi="ar-SA"/>
    </w:rPr>
  </w:style>
  <w:style w:type="paragraph" w:customStyle="1" w:styleId="Title4">
    <w:name w:val="Title 4"/>
    <w:link w:val="Title4Char"/>
    <w:uiPriority w:val="99"/>
    <w:rsid w:val="00203B19"/>
    <w:pPr>
      <w:spacing w:after="0" w:line="240" w:lineRule="auto"/>
      <w:jc w:val="center"/>
    </w:pPr>
    <w:rPr>
      <w:rFonts w:asciiTheme="majorHAnsi" w:eastAsia="Times New Roman" w:hAnsiTheme="majorHAnsi" w:cs="Arial"/>
      <w:color w:val="FFFFFF"/>
      <w:sz w:val="36"/>
      <w:szCs w:val="28"/>
      <w:lang w:val="en-GB"/>
    </w:rPr>
  </w:style>
  <w:style w:type="character" w:customStyle="1" w:styleId="Title4Char">
    <w:name w:val="Title 4 Char"/>
    <w:basedOn w:val="DefaultParagraphFont"/>
    <w:link w:val="Title4"/>
    <w:uiPriority w:val="99"/>
    <w:rsid w:val="00203B19"/>
    <w:rPr>
      <w:rFonts w:asciiTheme="majorHAnsi" w:eastAsia="Times New Roman" w:hAnsiTheme="majorHAnsi" w:cs="Arial"/>
      <w:color w:val="FFFFFF"/>
      <w:sz w:val="36"/>
      <w:szCs w:val="28"/>
      <w:lang w:val="en-GB"/>
    </w:rPr>
  </w:style>
  <w:style w:type="paragraph" w:styleId="Date">
    <w:name w:val="Date"/>
    <w:basedOn w:val="Title4"/>
    <w:next w:val="Normal"/>
    <w:link w:val="DateChar"/>
    <w:unhideWhenUsed/>
    <w:rsid w:val="00203B19"/>
    <w:rPr>
      <w:b/>
      <w:color w:val="000000" w:themeColor="text1"/>
      <w:sz w:val="28"/>
      <w:lang w:val="en-US"/>
    </w:rPr>
  </w:style>
  <w:style w:type="character" w:customStyle="1" w:styleId="DateChar">
    <w:name w:val="Date Char"/>
    <w:basedOn w:val="DefaultParagraphFont"/>
    <w:link w:val="Date"/>
    <w:rsid w:val="00203B19"/>
    <w:rPr>
      <w:rFonts w:asciiTheme="majorHAnsi" w:eastAsia="Times New Roman" w:hAnsiTheme="majorHAnsi" w:cs="Arial"/>
      <w:b/>
      <w:color w:val="000000" w:themeColor="text1"/>
      <w:sz w:val="28"/>
      <w:szCs w:val="28"/>
    </w:rPr>
  </w:style>
  <w:style w:type="paragraph" w:customStyle="1" w:styleId="Default">
    <w:name w:val="Default"/>
    <w:link w:val="CharChar"/>
    <w:rsid w:val="00203B19"/>
    <w:pPr>
      <w:autoSpaceDE w:val="0"/>
      <w:autoSpaceDN w:val="0"/>
      <w:adjustRightInd w:val="0"/>
      <w:spacing w:after="0" w:line="240" w:lineRule="auto"/>
    </w:pPr>
    <w:rPr>
      <w:rFonts w:ascii="Arial" w:eastAsia="Times New Roman" w:hAnsi="Arial" w:cs="Times New Roman"/>
      <w:sz w:val="20"/>
      <w:szCs w:val="20"/>
    </w:rPr>
  </w:style>
  <w:style w:type="character" w:customStyle="1" w:styleId="CharChar">
    <w:name w:val="Char Char"/>
    <w:basedOn w:val="DefaultParagraphFont"/>
    <w:link w:val="Default"/>
    <w:rsid w:val="00203B19"/>
    <w:rPr>
      <w:rFonts w:ascii="Arial" w:eastAsia="Times New Roman" w:hAnsi="Arial" w:cs="Times New Roman"/>
      <w:sz w:val="20"/>
      <w:szCs w:val="20"/>
    </w:rPr>
  </w:style>
  <w:style w:type="paragraph" w:customStyle="1" w:styleId="DelDate">
    <w:name w:val="DelDate"/>
    <w:basedOn w:val="Normal"/>
    <w:rsid w:val="00203B19"/>
    <w:pPr>
      <w:jc w:val="center"/>
    </w:pPr>
    <w:rPr>
      <w:rFonts w:cs="Arial"/>
      <w:b/>
      <w:sz w:val="28"/>
      <w:szCs w:val="28"/>
      <w:lang w:val="en-GB"/>
    </w:rPr>
  </w:style>
  <w:style w:type="paragraph" w:customStyle="1" w:styleId="DeliveryDate">
    <w:name w:val="Delivery Date"/>
    <w:link w:val="DeliveryDateChar"/>
    <w:uiPriority w:val="99"/>
    <w:rsid w:val="00203B19"/>
    <w:pPr>
      <w:spacing w:after="0" w:line="240" w:lineRule="auto"/>
      <w:jc w:val="center"/>
    </w:pPr>
    <w:rPr>
      <w:rFonts w:ascii="Arial Bold" w:eastAsia="Times New Roman" w:hAnsi="Arial Bold" w:cs="Arial"/>
      <w:b/>
      <w:color w:val="FFFFFF"/>
      <w:sz w:val="28"/>
      <w:szCs w:val="28"/>
      <w:lang w:val="en-GB"/>
    </w:rPr>
  </w:style>
  <w:style w:type="character" w:customStyle="1" w:styleId="DeliveryDateChar">
    <w:name w:val="Delivery Date Char"/>
    <w:basedOn w:val="DefaultParagraphFont"/>
    <w:link w:val="DeliveryDate"/>
    <w:uiPriority w:val="99"/>
    <w:locked/>
    <w:rsid w:val="00203B19"/>
    <w:rPr>
      <w:rFonts w:ascii="Arial Bold" w:eastAsia="Times New Roman" w:hAnsi="Arial Bold" w:cs="Arial"/>
      <w:b/>
      <w:color w:val="FFFFFF"/>
      <w:sz w:val="28"/>
      <w:szCs w:val="28"/>
      <w:lang w:val="en-GB"/>
    </w:rPr>
  </w:style>
  <w:style w:type="paragraph" w:customStyle="1" w:styleId="DirectoryTablecell">
    <w:name w:val="Directory Tablecell"/>
    <w:uiPriority w:val="99"/>
    <w:rsid w:val="00203B19"/>
    <w:pPr>
      <w:spacing w:before="60" w:after="60" w:line="240" w:lineRule="auto"/>
    </w:pPr>
    <w:rPr>
      <w:rFonts w:ascii="Arial" w:eastAsia="Times New Roman" w:hAnsi="Arial" w:cs="Times New Roman"/>
      <w:bCs/>
      <w:sz w:val="14"/>
      <w:szCs w:val="18"/>
    </w:rPr>
  </w:style>
  <w:style w:type="paragraph" w:customStyle="1" w:styleId="DirectoryTableheading">
    <w:name w:val="Directory Tableheading"/>
    <w:uiPriority w:val="99"/>
    <w:rsid w:val="00203B19"/>
    <w:pPr>
      <w:spacing w:before="60" w:after="60" w:line="240" w:lineRule="auto"/>
    </w:pPr>
    <w:rPr>
      <w:rFonts w:ascii="Arial" w:eastAsia="Times New Roman" w:hAnsi="Arial" w:cs="Arial"/>
      <w:b/>
      <w:bCs/>
      <w:color w:val="FFFFFF"/>
      <w:sz w:val="16"/>
      <w:szCs w:val="18"/>
    </w:rPr>
  </w:style>
  <w:style w:type="paragraph" w:customStyle="1" w:styleId="Document1">
    <w:name w:val="Document 1"/>
    <w:uiPriority w:val="99"/>
    <w:rsid w:val="00203B19"/>
    <w:pPr>
      <w:keepNext/>
      <w:keepLines/>
      <w:tabs>
        <w:tab w:val="left" w:pos="-720"/>
      </w:tabs>
      <w:suppressAutoHyphens/>
      <w:spacing w:before="60" w:after="60" w:line="240" w:lineRule="auto"/>
      <w:jc w:val="both"/>
    </w:pPr>
    <w:rPr>
      <w:rFonts w:ascii="Times New Roman" w:eastAsia="Times New Roman" w:hAnsi="Times New Roman" w:cs="Times New Roman"/>
      <w:sz w:val="20"/>
      <w:szCs w:val="20"/>
    </w:rPr>
  </w:style>
  <w:style w:type="paragraph" w:customStyle="1" w:styleId="DocumentLabel">
    <w:name w:val="Document Label"/>
    <w:basedOn w:val="Normal"/>
    <w:semiHidden/>
    <w:rsid w:val="00203B19"/>
    <w:pPr>
      <w:keepNext/>
      <w:spacing w:after="360" w:line="276" w:lineRule="auto"/>
    </w:pPr>
    <w:rPr>
      <w:rFonts w:cstheme="minorBidi"/>
      <w:b/>
      <w:bCs/>
      <w:kern w:val="28"/>
      <w:sz w:val="36"/>
      <w:szCs w:val="36"/>
    </w:rPr>
  </w:style>
  <w:style w:type="paragraph" w:styleId="DocumentMap">
    <w:name w:val="Document Map"/>
    <w:basedOn w:val="Normal"/>
    <w:link w:val="DocumentMapChar"/>
    <w:unhideWhenUsed/>
    <w:rsid w:val="00203B19"/>
    <w:pPr>
      <w:spacing w:before="0" w:after="0"/>
    </w:pPr>
    <w:rPr>
      <w:rFonts w:ascii="Tahoma" w:hAnsi="Tahoma" w:cs="Tahoma"/>
      <w:sz w:val="16"/>
      <w:szCs w:val="16"/>
    </w:rPr>
  </w:style>
  <w:style w:type="character" w:customStyle="1" w:styleId="DocumentMapChar">
    <w:name w:val="Document Map Char"/>
    <w:basedOn w:val="DefaultParagraphFont"/>
    <w:link w:val="DocumentMap"/>
    <w:rsid w:val="00203B19"/>
    <w:rPr>
      <w:rFonts w:ascii="Tahoma" w:eastAsiaTheme="minorEastAsia" w:hAnsi="Tahoma" w:cs="Tahoma"/>
      <w:sz w:val="16"/>
      <w:szCs w:val="16"/>
      <w:lang w:bidi="en-US"/>
    </w:rPr>
  </w:style>
  <w:style w:type="paragraph" w:styleId="E-mailSignature">
    <w:name w:val="E-mail Signature"/>
    <w:basedOn w:val="Normal"/>
    <w:link w:val="E-mailSignatureChar"/>
    <w:semiHidden/>
    <w:rsid w:val="00203B19"/>
    <w:pPr>
      <w:spacing w:after="200" w:line="276" w:lineRule="auto"/>
    </w:pPr>
    <w:rPr>
      <w:rFonts w:cstheme="minorBidi"/>
      <w:sz w:val="22"/>
      <w:szCs w:val="22"/>
    </w:rPr>
  </w:style>
  <w:style w:type="character" w:customStyle="1" w:styleId="E-mailSignatureChar">
    <w:name w:val="E-mail Signature Char"/>
    <w:basedOn w:val="DefaultParagraphFont"/>
    <w:link w:val="E-mailSignature"/>
    <w:semiHidden/>
    <w:rsid w:val="00203B19"/>
    <w:rPr>
      <w:rFonts w:eastAsiaTheme="minorEastAsia"/>
      <w:lang w:bidi="en-US"/>
    </w:rPr>
  </w:style>
  <w:style w:type="character" w:customStyle="1" w:styleId="EmailStyle488">
    <w:name w:val="EmailStyle488"/>
    <w:basedOn w:val="DefaultParagraphFont"/>
    <w:semiHidden/>
    <w:rsid w:val="00203B19"/>
    <w:rPr>
      <w:rFonts w:ascii="Comic Sans MS" w:hAnsi="Comic Sans MS"/>
      <w:b w:val="0"/>
      <w:bCs w:val="0"/>
      <w:i w:val="0"/>
      <w:iCs w:val="0"/>
      <w:strike w:val="0"/>
      <w:color w:val="auto"/>
      <w:sz w:val="20"/>
      <w:szCs w:val="20"/>
      <w:u w:val="none"/>
    </w:rPr>
  </w:style>
  <w:style w:type="character" w:customStyle="1" w:styleId="EmailStyle549">
    <w:name w:val="EmailStyle549"/>
    <w:basedOn w:val="DefaultParagraphFont"/>
    <w:semiHidden/>
    <w:rsid w:val="00203B19"/>
    <w:rPr>
      <w:rFonts w:ascii="Comic Sans MS" w:hAnsi="Comic Sans MS"/>
      <w:b w:val="0"/>
      <w:bCs w:val="0"/>
      <w:i w:val="0"/>
      <w:iCs w:val="0"/>
      <w:strike w:val="0"/>
      <w:color w:val="auto"/>
      <w:sz w:val="20"/>
      <w:szCs w:val="20"/>
      <w:u w:val="none"/>
    </w:rPr>
  </w:style>
  <w:style w:type="character" w:customStyle="1" w:styleId="EmailStyle550">
    <w:name w:val="EmailStyle550"/>
    <w:basedOn w:val="DefaultParagraphFont"/>
    <w:semiHidden/>
    <w:rsid w:val="00203B19"/>
    <w:rPr>
      <w:rFonts w:ascii="Comic Sans MS" w:hAnsi="Comic Sans MS"/>
      <w:b w:val="0"/>
      <w:bCs w:val="0"/>
      <w:i w:val="0"/>
      <w:iCs w:val="0"/>
      <w:strike w:val="0"/>
      <w:color w:val="auto"/>
      <w:sz w:val="20"/>
      <w:szCs w:val="20"/>
      <w:u w:val="none"/>
    </w:rPr>
  </w:style>
  <w:style w:type="character" w:customStyle="1" w:styleId="EmailStyle5771">
    <w:name w:val="EmailStyle5771"/>
    <w:basedOn w:val="DefaultParagraphFont"/>
    <w:semiHidden/>
    <w:rsid w:val="00203B19"/>
    <w:rPr>
      <w:rFonts w:ascii="Comic Sans MS" w:hAnsi="Comic Sans MS"/>
      <w:b w:val="0"/>
      <w:bCs w:val="0"/>
      <w:i w:val="0"/>
      <w:iCs w:val="0"/>
      <w:strike w:val="0"/>
      <w:color w:val="auto"/>
      <w:sz w:val="20"/>
      <w:szCs w:val="20"/>
      <w:u w:val="none"/>
    </w:rPr>
  </w:style>
  <w:style w:type="character" w:customStyle="1" w:styleId="EmailStyle5781">
    <w:name w:val="EmailStyle5781"/>
    <w:basedOn w:val="DefaultParagraphFont"/>
    <w:semiHidden/>
    <w:rsid w:val="00203B19"/>
    <w:rPr>
      <w:rFonts w:ascii="Comic Sans MS" w:hAnsi="Comic Sans MS"/>
      <w:b w:val="0"/>
      <w:bCs w:val="0"/>
      <w:i w:val="0"/>
      <w:iCs w:val="0"/>
      <w:strike w:val="0"/>
      <w:color w:val="auto"/>
      <w:sz w:val="20"/>
      <w:szCs w:val="20"/>
      <w:u w:val="none"/>
    </w:rPr>
  </w:style>
  <w:style w:type="character" w:customStyle="1" w:styleId="EmailStyle5791">
    <w:name w:val="EmailStyle5791"/>
    <w:basedOn w:val="DefaultParagraphFont"/>
    <w:semiHidden/>
    <w:rsid w:val="00203B19"/>
    <w:rPr>
      <w:rFonts w:ascii="Comic Sans MS" w:hAnsi="Comic Sans MS"/>
      <w:b w:val="0"/>
      <w:bCs w:val="0"/>
      <w:i w:val="0"/>
      <w:iCs w:val="0"/>
      <w:strike w:val="0"/>
      <w:color w:val="auto"/>
      <w:sz w:val="20"/>
      <w:szCs w:val="20"/>
      <w:u w:val="none"/>
    </w:rPr>
  </w:style>
  <w:style w:type="character" w:styleId="Emphasis">
    <w:name w:val="Emphasis"/>
    <w:basedOn w:val="DefaultParagraphFont"/>
    <w:uiPriority w:val="20"/>
    <w:qFormat/>
    <w:rsid w:val="00203B19"/>
    <w:rPr>
      <w:b/>
      <w:bCs/>
      <w:i w:val="0"/>
      <w:iCs w:val="0"/>
    </w:rPr>
  </w:style>
  <w:style w:type="character" w:styleId="EndnoteReference">
    <w:name w:val="endnote reference"/>
    <w:basedOn w:val="DefaultParagraphFont"/>
    <w:rsid w:val="00203B19"/>
    <w:rPr>
      <w:sz w:val="18"/>
      <w:szCs w:val="18"/>
      <w:vertAlign w:val="superscript"/>
    </w:rPr>
  </w:style>
  <w:style w:type="paragraph" w:styleId="EndnoteText">
    <w:name w:val="endnote text"/>
    <w:basedOn w:val="Normal"/>
    <w:link w:val="EndnoteTextChar"/>
    <w:rsid w:val="00203B19"/>
    <w:pPr>
      <w:spacing w:after="200" w:line="276" w:lineRule="auto"/>
    </w:pPr>
    <w:rPr>
      <w:rFonts w:cstheme="minorBidi"/>
      <w:sz w:val="22"/>
      <w:szCs w:val="22"/>
    </w:rPr>
  </w:style>
  <w:style w:type="character" w:customStyle="1" w:styleId="EndnoteTextChar">
    <w:name w:val="Endnote Text Char"/>
    <w:basedOn w:val="DefaultParagraphFont"/>
    <w:link w:val="EndnoteText"/>
    <w:rsid w:val="00203B19"/>
    <w:rPr>
      <w:rFonts w:eastAsiaTheme="minorEastAsia"/>
      <w:lang w:bidi="en-US"/>
    </w:rPr>
  </w:style>
  <w:style w:type="paragraph" w:styleId="EnvelopeAddress">
    <w:name w:val="envelope address"/>
    <w:basedOn w:val="Normal"/>
    <w:semiHidden/>
    <w:rsid w:val="00203B19"/>
    <w:pPr>
      <w:framePr w:w="7920" w:h="1980" w:hRule="exact" w:hSpace="180" w:wrap="auto" w:hAnchor="page" w:xAlign="center" w:yAlign="bottom"/>
      <w:spacing w:after="200" w:line="276" w:lineRule="auto"/>
      <w:ind w:left="2880"/>
    </w:pPr>
    <w:rPr>
      <w:rFonts w:ascii="Arial" w:hAnsi="Arial" w:cs="Arial"/>
      <w:sz w:val="24"/>
      <w:szCs w:val="24"/>
    </w:rPr>
  </w:style>
  <w:style w:type="paragraph" w:styleId="EnvelopeReturn">
    <w:name w:val="envelope return"/>
    <w:basedOn w:val="Normal"/>
    <w:semiHidden/>
    <w:rsid w:val="00203B19"/>
    <w:pPr>
      <w:spacing w:after="200" w:line="276" w:lineRule="auto"/>
    </w:pPr>
    <w:rPr>
      <w:rFonts w:ascii="Arial" w:hAnsi="Arial" w:cs="Arial"/>
      <w:sz w:val="22"/>
      <w:szCs w:val="22"/>
    </w:rPr>
  </w:style>
  <w:style w:type="table" w:customStyle="1" w:styleId="FieldDefs">
    <w:name w:val="Field Defs"/>
    <w:basedOn w:val="TableNormal"/>
    <w:uiPriority w:val="99"/>
    <w:qFormat/>
    <w:rsid w:val="00203B19"/>
    <w:pPr>
      <w:spacing w:before="40" w:after="40" w:line="240" w:lineRule="auto"/>
    </w:pPr>
    <w:rPr>
      <w:rFonts w:ascii="Calibri" w:eastAsia="Times New Roman" w:hAnsi="Calibri" w:cs="Times New Roman"/>
      <w:sz w:val="18"/>
      <w:szCs w:val="20"/>
    </w:rPr>
    <w:tblPr>
      <w:tblStyleRowBandSize w:val="1"/>
      <w:tblStyleColBandSize w:val="1"/>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pPr>
        <w:wordWrap/>
        <w:spacing w:beforeLines="0" w:beforeAutospacing="0" w:afterLines="0" w:afterAutospacing="0"/>
        <w:jc w:val="center"/>
      </w:pPr>
      <w:rPr>
        <w:rFonts w:ascii="Calibri" w:hAnsi="Calibri"/>
        <w:b/>
        <w:sz w:val="20"/>
      </w:rPr>
    </w:tblStylePr>
    <w:tblStylePr w:type="band2Vert">
      <w:rPr>
        <w:rFonts w:ascii="Calibri" w:hAnsi="Calibri"/>
        <w:sz w:val="18"/>
      </w:rPr>
    </w:tblStylePr>
    <w:tblStylePr w:type="band1Horz">
      <w:rPr>
        <w:rFonts w:ascii="Calibri" w:hAnsi="Calibri"/>
        <w:sz w:val="18"/>
      </w:rPr>
    </w:tblStylePr>
  </w:style>
  <w:style w:type="paragraph" w:customStyle="1" w:styleId="Figure">
    <w:name w:val="Figure"/>
    <w:basedOn w:val="Normal"/>
    <w:next w:val="Caption"/>
    <w:semiHidden/>
    <w:rsid w:val="00203B19"/>
    <w:pPr>
      <w:keepNext/>
      <w:spacing w:line="276" w:lineRule="auto"/>
      <w:ind w:left="-360" w:right="-360"/>
      <w:jc w:val="center"/>
    </w:pPr>
    <w:rPr>
      <w:rFonts w:ascii="Arial" w:hAnsi="Arial" w:cstheme="minorBidi"/>
      <w:sz w:val="16"/>
      <w:szCs w:val="22"/>
    </w:rPr>
  </w:style>
  <w:style w:type="character" w:customStyle="1" w:styleId="FigureCaption">
    <w:name w:val="Figure Caption"/>
    <w:basedOn w:val="DefaultParagraphFont"/>
    <w:semiHidden/>
    <w:rsid w:val="00203B19"/>
    <w:rPr>
      <w:rFonts w:cstheme="minorHAnsi"/>
      <w:i/>
      <w:sz w:val="18"/>
      <w:szCs w:val="18"/>
    </w:rPr>
  </w:style>
  <w:style w:type="character" w:customStyle="1" w:styleId="FigureCaptionChar">
    <w:name w:val="Figure Caption Char"/>
    <w:basedOn w:val="DefaultParagraphFont"/>
    <w:rsid w:val="00203B19"/>
    <w:rPr>
      <w:rFonts w:ascii="Palatino Linotype" w:hAnsi="Palatino Linotype"/>
      <w:i/>
      <w:color w:val="000000"/>
    </w:rPr>
  </w:style>
  <w:style w:type="character" w:styleId="FollowedHyperlink">
    <w:name w:val="FollowedHyperlink"/>
    <w:basedOn w:val="DefaultParagraphFont"/>
    <w:rsid w:val="00203B19"/>
    <w:rPr>
      <w:color w:val="800080"/>
      <w:u w:val="single"/>
    </w:rPr>
  </w:style>
  <w:style w:type="paragraph" w:styleId="Header">
    <w:name w:val="header"/>
    <w:aliases w:val="Header odd"/>
    <w:basedOn w:val="Normal"/>
    <w:link w:val="HeaderChar"/>
    <w:unhideWhenUsed/>
    <w:rsid w:val="00203B19"/>
    <w:pPr>
      <w:tabs>
        <w:tab w:val="center" w:pos="4680"/>
        <w:tab w:val="right" w:pos="9360"/>
      </w:tabs>
      <w:spacing w:before="0" w:after="0"/>
    </w:pPr>
  </w:style>
  <w:style w:type="character" w:customStyle="1" w:styleId="HeaderChar">
    <w:name w:val="Header Char"/>
    <w:aliases w:val="Header odd Char"/>
    <w:basedOn w:val="DefaultParagraphFont"/>
    <w:link w:val="Header"/>
    <w:rsid w:val="00203B19"/>
    <w:rPr>
      <w:rFonts w:eastAsiaTheme="minorEastAsia" w:cs="Times New Roman"/>
      <w:sz w:val="20"/>
      <w:szCs w:val="20"/>
      <w:lang w:bidi="en-US"/>
    </w:rPr>
  </w:style>
  <w:style w:type="paragraph" w:styleId="Footer">
    <w:name w:val="footer"/>
    <w:basedOn w:val="Normal"/>
    <w:link w:val="FooterChar"/>
    <w:unhideWhenUsed/>
    <w:rsid w:val="00203B19"/>
    <w:pPr>
      <w:tabs>
        <w:tab w:val="center" w:pos="4680"/>
        <w:tab w:val="right" w:pos="9360"/>
      </w:tabs>
      <w:spacing w:before="0" w:after="0"/>
    </w:pPr>
  </w:style>
  <w:style w:type="character" w:customStyle="1" w:styleId="FooterChar">
    <w:name w:val="Footer Char"/>
    <w:basedOn w:val="DefaultParagraphFont"/>
    <w:link w:val="Footer"/>
    <w:rsid w:val="00203B19"/>
    <w:rPr>
      <w:rFonts w:eastAsiaTheme="minorEastAsia" w:cs="Times New Roman"/>
      <w:sz w:val="20"/>
      <w:szCs w:val="20"/>
      <w:lang w:bidi="en-US"/>
    </w:rPr>
  </w:style>
  <w:style w:type="paragraph" w:customStyle="1" w:styleId="FooterFirst">
    <w:name w:val="Footer First"/>
    <w:basedOn w:val="Normal"/>
    <w:semiHidden/>
    <w:rsid w:val="00203B19"/>
    <w:pPr>
      <w:spacing w:before="0" w:after="200" w:line="276" w:lineRule="auto"/>
    </w:pPr>
    <w:rPr>
      <w:rFonts w:eastAsiaTheme="minorHAnsi" w:cstheme="minorBidi"/>
      <w:sz w:val="22"/>
      <w:szCs w:val="22"/>
    </w:rPr>
  </w:style>
  <w:style w:type="paragraph" w:customStyle="1" w:styleId="FooterwithLine-PortraitLetterLegal">
    <w:name w:val="Footer with Line - Portrait Letter/Legal"/>
    <w:qFormat/>
    <w:rsid w:val="00203B19"/>
    <w:pPr>
      <w:pBdr>
        <w:top w:val="single" w:sz="4" w:space="1" w:color="BFBFBF" w:themeColor="background1" w:themeShade="BF"/>
      </w:pBdr>
      <w:tabs>
        <w:tab w:val="center" w:pos="4680"/>
        <w:tab w:val="right" w:pos="9360"/>
      </w:tabs>
      <w:spacing w:after="0" w:line="240" w:lineRule="auto"/>
      <w:jc w:val="center"/>
    </w:pPr>
    <w:rPr>
      <w:rFonts w:cs="Times New Roman"/>
      <w:i/>
      <w:noProof/>
      <w:sz w:val="18"/>
      <w:szCs w:val="18"/>
    </w:rPr>
  </w:style>
  <w:style w:type="paragraph" w:customStyle="1" w:styleId="FooterwithLine-LandscapeLetter">
    <w:name w:val="Footer with Line - Landscape Letter"/>
    <w:basedOn w:val="Normal"/>
    <w:uiPriority w:val="99"/>
    <w:rsid w:val="00203B19"/>
    <w:pPr>
      <w:pBdr>
        <w:top w:val="single" w:sz="4" w:space="1" w:color="BFBFBF" w:themeColor="background1" w:themeShade="BF"/>
      </w:pBdr>
      <w:tabs>
        <w:tab w:val="center" w:pos="6840"/>
        <w:tab w:val="right" w:pos="12816"/>
      </w:tabs>
      <w:spacing w:before="0" w:after="0"/>
      <w:jc w:val="center"/>
    </w:pPr>
    <w:rPr>
      <w:rFonts w:eastAsia="Times New Roman" w:cstheme="minorHAnsi"/>
      <w:i/>
      <w:noProof/>
      <w:sz w:val="18"/>
      <w:szCs w:val="18"/>
      <w:lang w:bidi="ar-SA"/>
    </w:rPr>
  </w:style>
  <w:style w:type="paragraph" w:customStyle="1" w:styleId="FooterwithLine-TABLOID">
    <w:name w:val="Footer with Line - TABLOID"/>
    <w:basedOn w:val="FooterwithLine-PortraitLetterLegal"/>
    <w:uiPriority w:val="99"/>
    <w:rsid w:val="00203B19"/>
    <w:pPr>
      <w:pBdr>
        <w:top w:val="single" w:sz="6" w:space="1" w:color="BFBFBF"/>
      </w:pBdr>
      <w:tabs>
        <w:tab w:val="center" w:pos="10440"/>
        <w:tab w:val="right" w:pos="20880"/>
      </w:tabs>
      <w:jc w:val="left"/>
    </w:pPr>
    <w:rPr>
      <w:rFonts w:ascii="Palatino Linotype" w:eastAsia="Times New Roman" w:hAnsi="Palatino Linotype"/>
      <w:sz w:val="16"/>
      <w:szCs w:val="24"/>
    </w:rPr>
  </w:style>
  <w:style w:type="paragraph" w:customStyle="1" w:styleId="FooterwithLine-TABLOIDPORTRAIT">
    <w:name w:val="Footer with Line - TABLOID PORTRAIT"/>
    <w:basedOn w:val="FooterwithLine-TABLOID"/>
    <w:uiPriority w:val="99"/>
    <w:rsid w:val="00203B19"/>
  </w:style>
  <w:style w:type="paragraph" w:customStyle="1" w:styleId="FootnoteBase">
    <w:name w:val="Footnote Base"/>
    <w:basedOn w:val="Normal"/>
    <w:semiHidden/>
    <w:rsid w:val="00203B19"/>
    <w:pPr>
      <w:spacing w:after="200" w:line="276" w:lineRule="auto"/>
    </w:pPr>
    <w:rPr>
      <w:rFonts w:cstheme="minorBidi"/>
      <w:sz w:val="18"/>
      <w:szCs w:val="18"/>
    </w:rPr>
  </w:style>
  <w:style w:type="character" w:styleId="FootnoteReference">
    <w:name w:val="footnote reference"/>
    <w:basedOn w:val="DefaultParagraphFont"/>
    <w:rsid w:val="00203B19"/>
    <w:rPr>
      <w:sz w:val="18"/>
      <w:szCs w:val="18"/>
      <w:vertAlign w:val="superscript"/>
    </w:rPr>
  </w:style>
  <w:style w:type="paragraph" w:styleId="FootnoteText">
    <w:name w:val="footnote text"/>
    <w:basedOn w:val="Normal"/>
    <w:link w:val="FootnoteTextChar"/>
    <w:rsid w:val="00203B19"/>
    <w:pPr>
      <w:spacing w:line="276" w:lineRule="auto"/>
    </w:pPr>
    <w:rPr>
      <w:rFonts w:cstheme="minorBidi"/>
      <w:sz w:val="18"/>
      <w:szCs w:val="18"/>
    </w:rPr>
  </w:style>
  <w:style w:type="character" w:customStyle="1" w:styleId="FootnoteTextChar">
    <w:name w:val="Footnote Text Char"/>
    <w:basedOn w:val="DefaultParagraphFont"/>
    <w:link w:val="FootnoteText"/>
    <w:rsid w:val="00203B19"/>
    <w:rPr>
      <w:rFonts w:eastAsiaTheme="minorEastAsia"/>
      <w:sz w:val="18"/>
      <w:szCs w:val="18"/>
      <w:lang w:bidi="en-US"/>
    </w:rPr>
  </w:style>
  <w:style w:type="paragraph" w:customStyle="1" w:styleId="FunctionalRequirement">
    <w:name w:val="Functional Requirement"/>
    <w:basedOn w:val="Normal"/>
    <w:semiHidden/>
    <w:rsid w:val="00203B19"/>
    <w:pPr>
      <w:keepLines/>
      <w:pBdr>
        <w:bottom w:val="single" w:sz="4" w:space="1" w:color="auto"/>
      </w:pBdr>
      <w:spacing w:after="200" w:line="276" w:lineRule="auto"/>
    </w:pPr>
    <w:rPr>
      <w:rFonts w:cstheme="minorBidi"/>
      <w:sz w:val="22"/>
      <w:szCs w:val="22"/>
    </w:rPr>
  </w:style>
  <w:style w:type="character" w:customStyle="1" w:styleId="FunctionalRequirementChar1">
    <w:name w:val="Functional Requirement Char1"/>
    <w:basedOn w:val="DefaultParagraphFont"/>
    <w:semiHidden/>
    <w:rsid w:val="00203B19"/>
    <w:rPr>
      <w:sz w:val="22"/>
      <w:lang w:val="en-US" w:eastAsia="en-US" w:bidi="ar-SA"/>
    </w:rPr>
  </w:style>
  <w:style w:type="paragraph" w:customStyle="1" w:styleId="GeneralReq">
    <w:name w:val="General Req"/>
    <w:basedOn w:val="FunctionalRequirement"/>
    <w:semiHidden/>
    <w:rsid w:val="00203B19"/>
    <w:pPr>
      <w:tabs>
        <w:tab w:val="num" w:pos="1080"/>
      </w:tabs>
      <w:ind w:left="360" w:hanging="360"/>
    </w:pPr>
  </w:style>
  <w:style w:type="paragraph" w:customStyle="1" w:styleId="Graphic">
    <w:name w:val="Graphic"/>
    <w:basedOn w:val="Normal"/>
    <w:semiHidden/>
    <w:rsid w:val="00203B19"/>
    <w:pPr>
      <w:spacing w:before="120" w:after="200" w:line="276" w:lineRule="auto"/>
    </w:pPr>
    <w:rPr>
      <w:rFonts w:ascii="Arial" w:hAnsi="Arial" w:cstheme="minorBidi"/>
      <w:sz w:val="24"/>
      <w:szCs w:val="22"/>
    </w:rPr>
  </w:style>
  <w:style w:type="paragraph" w:customStyle="1" w:styleId="GraphicOutdented">
    <w:name w:val="Graphic Outdented"/>
    <w:basedOn w:val="Normal"/>
    <w:rsid w:val="00203B19"/>
    <w:pPr>
      <w:spacing w:after="0"/>
      <w:ind w:left="-1440"/>
    </w:pPr>
    <w:rPr>
      <w:rFonts w:cstheme="minorBidi"/>
      <w:sz w:val="22"/>
      <w:szCs w:val="24"/>
    </w:rPr>
  </w:style>
  <w:style w:type="paragraph" w:customStyle="1" w:styleId="GraphicsBox">
    <w:name w:val="Graphics Box"/>
    <w:semiHidden/>
    <w:rsid w:val="00203B19"/>
    <w:pPr>
      <w:autoSpaceDE w:val="0"/>
      <w:autoSpaceDN w:val="0"/>
      <w:spacing w:before="120" w:after="120" w:line="240" w:lineRule="auto"/>
      <w:jc w:val="center"/>
    </w:pPr>
    <w:rPr>
      <w:rFonts w:ascii="Times New Roman" w:eastAsia="Times New Roman" w:hAnsi="Times New Roman" w:cs="Times New Roman"/>
      <w:noProof/>
      <w:kern w:val="28"/>
      <w:sz w:val="20"/>
      <w:szCs w:val="24"/>
    </w:rPr>
  </w:style>
  <w:style w:type="paragraph" w:customStyle="1" w:styleId="Head10">
    <w:name w:val="Head1"/>
    <w:basedOn w:val="Normal"/>
    <w:next w:val="Normal"/>
    <w:uiPriority w:val="99"/>
    <w:rsid w:val="00203B19"/>
    <w:pPr>
      <w:numPr>
        <w:numId w:val="49"/>
      </w:numPr>
      <w:pBdr>
        <w:bottom w:val="single" w:sz="4" w:space="1" w:color="005172"/>
      </w:pBdr>
      <w:spacing w:before="480" w:after="240"/>
    </w:pPr>
    <w:rPr>
      <w:rFonts w:ascii="Arial" w:hAnsi="Arial"/>
      <w:b/>
      <w:bCs/>
      <w:sz w:val="36"/>
      <w:szCs w:val="44"/>
    </w:rPr>
  </w:style>
  <w:style w:type="paragraph" w:customStyle="1" w:styleId="Head2">
    <w:name w:val="Head2"/>
    <w:basedOn w:val="Normal"/>
    <w:next w:val="Normal"/>
    <w:uiPriority w:val="99"/>
    <w:rsid w:val="00203B19"/>
    <w:pPr>
      <w:numPr>
        <w:ilvl w:val="1"/>
        <w:numId w:val="49"/>
      </w:numPr>
      <w:spacing w:after="240" w:line="312" w:lineRule="auto"/>
    </w:pPr>
    <w:rPr>
      <w:rFonts w:ascii="Arial" w:hAnsi="Arial"/>
      <w:b/>
      <w:bCs/>
      <w:caps/>
      <w:sz w:val="24"/>
      <w:szCs w:val="24"/>
    </w:rPr>
  </w:style>
  <w:style w:type="paragraph" w:customStyle="1" w:styleId="head30">
    <w:name w:val="head3"/>
    <w:basedOn w:val="Normal"/>
    <w:next w:val="Normal"/>
    <w:uiPriority w:val="99"/>
    <w:rsid w:val="00203B19"/>
    <w:pPr>
      <w:numPr>
        <w:ilvl w:val="2"/>
        <w:numId w:val="49"/>
      </w:numPr>
      <w:spacing w:after="240" w:line="312" w:lineRule="auto"/>
    </w:pPr>
    <w:rPr>
      <w:rFonts w:ascii="Arial" w:hAnsi="Arial"/>
      <w:b/>
      <w:bCs/>
      <w:sz w:val="24"/>
      <w:szCs w:val="24"/>
    </w:rPr>
  </w:style>
  <w:style w:type="paragraph" w:customStyle="1" w:styleId="head4">
    <w:name w:val="head4"/>
    <w:basedOn w:val="head30"/>
    <w:next w:val="Normal"/>
    <w:uiPriority w:val="99"/>
    <w:rsid w:val="00203B19"/>
    <w:pPr>
      <w:numPr>
        <w:ilvl w:val="3"/>
      </w:numPr>
    </w:pPr>
    <w:rPr>
      <w:sz w:val="22"/>
      <w:szCs w:val="22"/>
    </w:rPr>
  </w:style>
  <w:style w:type="paragraph" w:customStyle="1" w:styleId="Heading1NoNumber">
    <w:name w:val="Heading 1 No Number"/>
    <w:basedOn w:val="Heading1"/>
    <w:next w:val="Body"/>
    <w:link w:val="Heading1NoNumberChar"/>
    <w:rsid w:val="00203B19"/>
    <w:pPr>
      <w:numPr>
        <w:numId w:val="0"/>
      </w:numPr>
      <w:spacing w:before="400"/>
    </w:pPr>
    <w:rPr>
      <w:color w:val="002060"/>
    </w:rPr>
  </w:style>
  <w:style w:type="character" w:customStyle="1" w:styleId="Heading1NoNumberChar">
    <w:name w:val="Heading 1 No Number Char"/>
    <w:basedOn w:val="Heading1Char"/>
    <w:link w:val="Heading1NoNumber"/>
    <w:rsid w:val="00203B19"/>
    <w:rPr>
      <w:rFonts w:ascii="Cambria" w:hAnsi="Cambria" w:cs="Arial"/>
      <w:b/>
      <w:bCs/>
      <w:color w:val="002060"/>
      <w:spacing w:val="4"/>
      <w:sz w:val="36"/>
      <w:szCs w:val="20"/>
      <w:lang w:val="en-GB"/>
    </w:rPr>
  </w:style>
  <w:style w:type="paragraph" w:customStyle="1" w:styleId="HeaderEvenPage-PortraitLetterLegal">
    <w:name w:val="Header Even Page - Portrait Letter/Legal"/>
    <w:basedOn w:val="Normal"/>
    <w:rsid w:val="00203B19"/>
    <w:pPr>
      <w:pBdr>
        <w:bottom w:val="single" w:sz="4" w:space="1" w:color="BFBFBF" w:themeColor="background1" w:themeShade="BF"/>
      </w:pBdr>
      <w:tabs>
        <w:tab w:val="left" w:pos="-1440"/>
        <w:tab w:val="left" w:pos="-720"/>
      </w:tabs>
      <w:spacing w:before="0" w:after="0"/>
      <w:outlineLvl w:val="0"/>
    </w:pPr>
    <w:rPr>
      <w:rFonts w:ascii="Cambria" w:eastAsiaTheme="minorHAnsi" w:hAnsi="Cambria"/>
      <w:b/>
      <w:bCs/>
      <w:noProof/>
      <w:color w:val="5B7F93"/>
      <w:spacing w:val="4"/>
      <w:sz w:val="28"/>
      <w:szCs w:val="32"/>
      <w:lang w:val="en-GB" w:bidi="ar-SA"/>
    </w:rPr>
  </w:style>
  <w:style w:type="paragraph" w:customStyle="1" w:styleId="HeaderOddPage-PortraitLetterLegal">
    <w:name w:val="Header Odd Page - Portrait Letter/Legal"/>
    <w:basedOn w:val="Normal"/>
    <w:rsid w:val="00203B19"/>
    <w:pPr>
      <w:pBdr>
        <w:bottom w:val="single" w:sz="4" w:space="1" w:color="BFBFBF" w:themeColor="background1" w:themeShade="BF"/>
      </w:pBdr>
      <w:tabs>
        <w:tab w:val="left" w:pos="-1440"/>
        <w:tab w:val="left" w:pos="-720"/>
      </w:tabs>
      <w:spacing w:before="0" w:after="0"/>
      <w:jc w:val="right"/>
      <w:outlineLvl w:val="0"/>
    </w:pPr>
    <w:rPr>
      <w:rFonts w:ascii="Cambria" w:eastAsiaTheme="minorHAnsi" w:hAnsi="Cambria"/>
      <w:b/>
      <w:bCs/>
      <w:noProof/>
      <w:color w:val="5B7F93"/>
      <w:spacing w:val="4"/>
      <w:sz w:val="28"/>
      <w:szCs w:val="32"/>
      <w:lang w:val="en-GB" w:bidi="ar-SA"/>
    </w:rPr>
  </w:style>
  <w:style w:type="paragraph" w:customStyle="1" w:styleId="Heading2NoNumber">
    <w:name w:val="Heading 2 No Number"/>
    <w:basedOn w:val="Heading2"/>
    <w:next w:val="Body"/>
    <w:qFormat/>
    <w:rsid w:val="00203B19"/>
    <w:pPr>
      <w:numPr>
        <w:ilvl w:val="0"/>
        <w:numId w:val="0"/>
      </w:numPr>
    </w:pPr>
  </w:style>
  <w:style w:type="paragraph" w:customStyle="1" w:styleId="Heading2nonumber0">
    <w:name w:val="Heading 2 no number"/>
    <w:basedOn w:val="Heading2"/>
    <w:next w:val="Body"/>
    <w:rsid w:val="00203B19"/>
    <w:pPr>
      <w:numPr>
        <w:ilvl w:val="0"/>
        <w:numId w:val="0"/>
      </w:numPr>
      <w:tabs>
        <w:tab w:val="left" w:pos="-1440"/>
        <w:tab w:val="left" w:pos="-720"/>
      </w:tabs>
      <w:ind w:left="432" w:hanging="360"/>
    </w:pPr>
    <w:rPr>
      <w:rFonts w:cs="Times New Roman"/>
      <w:color w:val="0D1F7C"/>
      <w:szCs w:val="20"/>
    </w:rPr>
  </w:style>
  <w:style w:type="paragraph" w:customStyle="1" w:styleId="Heading3NoNumber">
    <w:name w:val="Heading 3 No Number"/>
    <w:basedOn w:val="Heading3"/>
    <w:next w:val="Body"/>
    <w:rsid w:val="00203B19"/>
    <w:pPr>
      <w:numPr>
        <w:ilvl w:val="0"/>
        <w:numId w:val="0"/>
      </w:numPr>
    </w:pPr>
  </w:style>
  <w:style w:type="paragraph" w:customStyle="1" w:styleId="Heading3nonumber0">
    <w:name w:val="Heading 3 no number"/>
    <w:basedOn w:val="Heading3"/>
    <w:next w:val="Body"/>
    <w:rsid w:val="00203B19"/>
    <w:pPr>
      <w:numPr>
        <w:ilvl w:val="0"/>
        <w:numId w:val="0"/>
      </w:numPr>
      <w:tabs>
        <w:tab w:val="left" w:pos="-1440"/>
        <w:tab w:val="left" w:pos="-720"/>
      </w:tabs>
      <w:spacing w:before="240"/>
      <w:ind w:left="504" w:hanging="180"/>
    </w:pPr>
    <w:rPr>
      <w:color w:val="0D1F7C"/>
    </w:rPr>
  </w:style>
  <w:style w:type="paragraph" w:customStyle="1" w:styleId="Heading3b">
    <w:name w:val="Heading 3b"/>
    <w:basedOn w:val="Heading3"/>
    <w:rsid w:val="00203B19"/>
    <w:pPr>
      <w:numPr>
        <w:ilvl w:val="0"/>
        <w:numId w:val="0"/>
      </w:numPr>
      <w:ind w:left="504" w:hanging="360"/>
    </w:pPr>
  </w:style>
  <w:style w:type="paragraph" w:customStyle="1" w:styleId="Heading4NoNumber">
    <w:name w:val="Heading 4 No Number"/>
    <w:basedOn w:val="Heading4"/>
    <w:next w:val="Normal"/>
    <w:rsid w:val="00203B19"/>
    <w:pPr>
      <w:numPr>
        <w:ilvl w:val="0"/>
        <w:numId w:val="0"/>
      </w:numPr>
    </w:pPr>
  </w:style>
  <w:style w:type="paragraph" w:customStyle="1" w:styleId="Heading4nonumber0">
    <w:name w:val="Heading 4 no number"/>
    <w:basedOn w:val="Heading4"/>
    <w:next w:val="Body"/>
    <w:rsid w:val="00203B19"/>
    <w:pPr>
      <w:numPr>
        <w:ilvl w:val="0"/>
        <w:numId w:val="0"/>
      </w:numPr>
      <w:tabs>
        <w:tab w:val="left" w:pos="-1440"/>
        <w:tab w:val="left" w:pos="-720"/>
      </w:tabs>
      <w:ind w:left="1080" w:hanging="1080"/>
    </w:pPr>
    <w:rPr>
      <w:rFonts w:cs="Times New Roman"/>
      <w:bCs/>
      <w:szCs w:val="20"/>
    </w:rPr>
  </w:style>
  <w:style w:type="paragraph" w:customStyle="1" w:styleId="HeadingBase">
    <w:name w:val="Heading Base"/>
    <w:basedOn w:val="Normal"/>
    <w:next w:val="Normal"/>
    <w:semiHidden/>
    <w:rsid w:val="00203B19"/>
    <w:pPr>
      <w:keepNext/>
      <w:spacing w:line="276" w:lineRule="auto"/>
    </w:pPr>
    <w:rPr>
      <w:rFonts w:ascii="Arial" w:hAnsi="Arial" w:cs="Arial"/>
      <w:b/>
      <w:bCs/>
      <w:kern w:val="28"/>
      <w:sz w:val="36"/>
      <w:szCs w:val="36"/>
    </w:rPr>
  </w:style>
  <w:style w:type="character" w:customStyle="1" w:styleId="HeadingBaseChar">
    <w:name w:val="Heading Base Char"/>
    <w:basedOn w:val="DefaultParagraphFont"/>
    <w:semiHidden/>
    <w:rsid w:val="00203B19"/>
    <w:rPr>
      <w:rFonts w:ascii="Arial" w:hAnsi="Arial" w:cs="Arial"/>
      <w:b/>
      <w:bCs/>
      <w:kern w:val="28"/>
      <w:sz w:val="36"/>
      <w:szCs w:val="36"/>
      <w:lang w:val="en-US" w:eastAsia="en-US" w:bidi="ar-SA"/>
    </w:rPr>
  </w:style>
  <w:style w:type="paragraph" w:customStyle="1" w:styleId="HeadingIntroPages">
    <w:name w:val="Heading Intro Pages"/>
    <w:basedOn w:val="Heading1NoNumber"/>
    <w:next w:val="Body"/>
    <w:qFormat/>
    <w:rsid w:val="00203B19"/>
  </w:style>
  <w:style w:type="paragraph" w:customStyle="1" w:styleId="HeadingNoNum">
    <w:name w:val="Heading No Num"/>
    <w:next w:val="Body"/>
    <w:uiPriority w:val="99"/>
    <w:rsid w:val="00203B19"/>
    <w:pPr>
      <w:spacing w:after="160" w:line="240" w:lineRule="auto"/>
    </w:pPr>
    <w:rPr>
      <w:rFonts w:ascii="Trebuchet MS" w:eastAsia="Times New Roman" w:hAnsi="Trebuchet MS" w:cs="Arial"/>
      <w:b/>
      <w:szCs w:val="28"/>
    </w:rPr>
  </w:style>
  <w:style w:type="paragraph" w:customStyle="1" w:styleId="Headingnonumber">
    <w:name w:val="Heading no number"/>
    <w:basedOn w:val="Normal"/>
    <w:next w:val="Normal"/>
    <w:uiPriority w:val="99"/>
    <w:unhideWhenUsed/>
    <w:rsid w:val="00203B19"/>
    <w:pPr>
      <w:pBdr>
        <w:top w:val="single" w:sz="18" w:space="1" w:color="5B7F93" w:themeColor="accent1"/>
        <w:bottom w:val="single" w:sz="18" w:space="1" w:color="5B7F93" w:themeColor="accent1"/>
      </w:pBdr>
      <w:spacing w:before="1440" w:line="276" w:lineRule="auto"/>
    </w:pPr>
    <w:rPr>
      <w:rFonts w:asciiTheme="majorHAnsi" w:eastAsia="Times New Roman" w:hAnsiTheme="majorHAnsi" w:cs="Arial"/>
      <w:b/>
      <w:bCs/>
      <w:color w:val="5B7F93" w:themeColor="text2"/>
      <w:kern w:val="28"/>
      <w:sz w:val="36"/>
      <w:szCs w:val="22"/>
      <w:lang w:val="en-GB" w:bidi="ar-SA"/>
    </w:rPr>
  </w:style>
  <w:style w:type="numbering" w:customStyle="1" w:styleId="Headings">
    <w:name w:val="Headings"/>
    <w:uiPriority w:val="99"/>
    <w:rsid w:val="00203B19"/>
    <w:pPr>
      <w:numPr>
        <w:numId w:val="50"/>
      </w:numPr>
    </w:pPr>
  </w:style>
  <w:style w:type="character" w:styleId="HTMLAcronym">
    <w:name w:val="HTML Acronym"/>
    <w:basedOn w:val="DefaultParagraphFont"/>
    <w:semiHidden/>
    <w:rsid w:val="00203B19"/>
  </w:style>
  <w:style w:type="paragraph" w:styleId="HTMLAddress">
    <w:name w:val="HTML Address"/>
    <w:basedOn w:val="Normal"/>
    <w:link w:val="HTMLAddressChar"/>
    <w:semiHidden/>
    <w:rsid w:val="00203B19"/>
    <w:pPr>
      <w:spacing w:after="200" w:line="276" w:lineRule="auto"/>
    </w:pPr>
    <w:rPr>
      <w:rFonts w:cstheme="minorBidi"/>
      <w:i/>
      <w:iCs/>
      <w:sz w:val="22"/>
      <w:szCs w:val="22"/>
    </w:rPr>
  </w:style>
  <w:style w:type="character" w:customStyle="1" w:styleId="HTMLAddressChar">
    <w:name w:val="HTML Address Char"/>
    <w:basedOn w:val="DefaultParagraphFont"/>
    <w:link w:val="HTMLAddress"/>
    <w:semiHidden/>
    <w:rsid w:val="00203B19"/>
    <w:rPr>
      <w:rFonts w:eastAsiaTheme="minorEastAsia"/>
      <w:i/>
      <w:iCs/>
      <w:lang w:bidi="en-US"/>
    </w:rPr>
  </w:style>
  <w:style w:type="character" w:styleId="HTMLCite">
    <w:name w:val="HTML Cite"/>
    <w:basedOn w:val="DefaultParagraphFont"/>
    <w:semiHidden/>
    <w:rsid w:val="00203B19"/>
    <w:rPr>
      <w:i/>
      <w:iCs/>
    </w:rPr>
  </w:style>
  <w:style w:type="character" w:styleId="HTMLCode">
    <w:name w:val="HTML Code"/>
    <w:basedOn w:val="DefaultParagraphFont"/>
    <w:rsid w:val="00203B19"/>
    <w:rPr>
      <w:rFonts w:ascii="Courier New" w:hAnsi="Courier New" w:cs="Courier New"/>
      <w:sz w:val="20"/>
      <w:szCs w:val="20"/>
    </w:rPr>
  </w:style>
  <w:style w:type="character" w:styleId="HTMLDefinition">
    <w:name w:val="HTML Definition"/>
    <w:basedOn w:val="DefaultParagraphFont"/>
    <w:semiHidden/>
    <w:rsid w:val="00203B19"/>
    <w:rPr>
      <w:i/>
      <w:iCs/>
    </w:rPr>
  </w:style>
  <w:style w:type="character" w:styleId="HTMLKeyboard">
    <w:name w:val="HTML Keyboard"/>
    <w:basedOn w:val="DefaultParagraphFont"/>
    <w:semiHidden/>
    <w:rsid w:val="00203B19"/>
    <w:rPr>
      <w:rFonts w:ascii="Courier New" w:hAnsi="Courier New" w:cs="Courier New"/>
      <w:sz w:val="20"/>
      <w:szCs w:val="20"/>
    </w:rPr>
  </w:style>
  <w:style w:type="paragraph" w:styleId="HTMLPreformatted">
    <w:name w:val="HTML Preformatted"/>
    <w:basedOn w:val="Normal"/>
    <w:link w:val="HTMLPreformattedChar"/>
    <w:uiPriority w:val="99"/>
    <w:rsid w:val="00203B19"/>
    <w:pPr>
      <w:spacing w:after="200" w:line="276" w:lineRule="auto"/>
    </w:pPr>
    <w:rPr>
      <w:rFonts w:ascii="Courier New" w:hAnsi="Courier New" w:cs="Courier New"/>
      <w:sz w:val="22"/>
      <w:szCs w:val="22"/>
    </w:rPr>
  </w:style>
  <w:style w:type="character" w:customStyle="1" w:styleId="HTMLPreformattedChar">
    <w:name w:val="HTML Preformatted Char"/>
    <w:basedOn w:val="DefaultParagraphFont"/>
    <w:link w:val="HTMLPreformatted"/>
    <w:uiPriority w:val="99"/>
    <w:rsid w:val="00203B19"/>
    <w:rPr>
      <w:rFonts w:ascii="Courier New" w:eastAsiaTheme="minorEastAsia" w:hAnsi="Courier New" w:cs="Courier New"/>
      <w:lang w:bidi="en-US"/>
    </w:rPr>
  </w:style>
  <w:style w:type="character" w:styleId="HTMLSample">
    <w:name w:val="HTML Sample"/>
    <w:basedOn w:val="DefaultParagraphFont"/>
    <w:semiHidden/>
    <w:rsid w:val="00203B19"/>
    <w:rPr>
      <w:rFonts w:ascii="Courier New" w:hAnsi="Courier New" w:cs="Courier New"/>
    </w:rPr>
  </w:style>
  <w:style w:type="character" w:styleId="HTMLTypewriter">
    <w:name w:val="HTML Typewriter"/>
    <w:basedOn w:val="DefaultParagraphFont"/>
    <w:semiHidden/>
    <w:rsid w:val="00203B19"/>
    <w:rPr>
      <w:rFonts w:ascii="Courier New" w:hAnsi="Courier New" w:cs="Courier New"/>
      <w:sz w:val="20"/>
      <w:szCs w:val="20"/>
    </w:rPr>
  </w:style>
  <w:style w:type="character" w:styleId="HTMLVariable">
    <w:name w:val="HTML Variable"/>
    <w:basedOn w:val="DefaultParagraphFont"/>
    <w:semiHidden/>
    <w:rsid w:val="00203B19"/>
    <w:rPr>
      <w:i/>
      <w:iCs/>
    </w:rPr>
  </w:style>
  <w:style w:type="character" w:styleId="Hyperlink">
    <w:name w:val="Hyperlink"/>
    <w:basedOn w:val="DefaultParagraphFont"/>
    <w:uiPriority w:val="99"/>
    <w:unhideWhenUsed/>
    <w:rsid w:val="00203B19"/>
    <w:rPr>
      <w:color w:val="575A5C" w:themeColor="hyperlink"/>
      <w:u w:val="single"/>
    </w:rPr>
  </w:style>
  <w:style w:type="paragraph" w:customStyle="1" w:styleId="Icon1">
    <w:name w:val="Icon 1"/>
    <w:basedOn w:val="Normal"/>
    <w:semiHidden/>
    <w:rsid w:val="00203B19"/>
    <w:pPr>
      <w:framePr w:w="1440" w:h="1440" w:hRule="exact" w:wrap="auto" w:vAnchor="text" w:hAnchor="page" w:x="1201" w:y="1"/>
      <w:shd w:val="pct10" w:color="auto" w:fill="auto"/>
      <w:spacing w:after="200" w:line="1440" w:lineRule="exact"/>
      <w:jc w:val="center"/>
    </w:pPr>
    <w:rPr>
      <w:rFonts w:ascii="Wingdings" w:hAnsi="Wingdings" w:cstheme="minorBidi"/>
      <w:b/>
      <w:bCs/>
      <w:color w:val="FFFFFF"/>
      <w:spacing w:val="-10"/>
      <w:position w:val="-10"/>
      <w:sz w:val="160"/>
      <w:szCs w:val="160"/>
    </w:rPr>
  </w:style>
  <w:style w:type="paragraph" w:customStyle="1" w:styleId="ICSRequirement">
    <w:name w:val="ICS Requirement"/>
    <w:basedOn w:val="Normal"/>
    <w:semiHidden/>
    <w:rsid w:val="00203B19"/>
    <w:pPr>
      <w:keepLines/>
      <w:pBdr>
        <w:bottom w:val="single" w:sz="4" w:space="1" w:color="auto"/>
      </w:pBdr>
      <w:tabs>
        <w:tab w:val="num" w:pos="720"/>
        <w:tab w:val="left" w:pos="936"/>
      </w:tabs>
      <w:spacing w:after="200" w:line="276" w:lineRule="auto"/>
      <w:ind w:left="720" w:hanging="360"/>
    </w:pPr>
    <w:rPr>
      <w:rFonts w:cstheme="minorBidi"/>
      <w:sz w:val="22"/>
      <w:szCs w:val="22"/>
    </w:rPr>
  </w:style>
  <w:style w:type="numbering" w:customStyle="1" w:styleId="IndentBulleted">
    <w:name w:val="Indent_Bulleted"/>
    <w:basedOn w:val="NoList"/>
    <w:rsid w:val="00203B19"/>
    <w:pPr>
      <w:numPr>
        <w:numId w:val="51"/>
      </w:numPr>
    </w:pPr>
  </w:style>
  <w:style w:type="paragraph" w:styleId="Index1">
    <w:name w:val="index 1"/>
    <w:basedOn w:val="Normal"/>
    <w:next w:val="Normal"/>
    <w:autoRedefine/>
    <w:uiPriority w:val="99"/>
    <w:unhideWhenUsed/>
    <w:rsid w:val="00203B19"/>
    <w:pPr>
      <w:ind w:left="220" w:hanging="220"/>
    </w:pPr>
    <w:rPr>
      <w:rFonts w:eastAsiaTheme="minorHAnsi" w:cstheme="minorBidi"/>
      <w:sz w:val="22"/>
      <w:szCs w:val="22"/>
      <w:lang w:bidi="ar-SA"/>
    </w:rPr>
  </w:style>
  <w:style w:type="paragraph" w:styleId="Index2">
    <w:name w:val="index 2"/>
    <w:basedOn w:val="Normal"/>
    <w:autoRedefine/>
    <w:uiPriority w:val="99"/>
    <w:semiHidden/>
    <w:rsid w:val="00203B19"/>
    <w:pPr>
      <w:spacing w:line="276" w:lineRule="auto"/>
      <w:ind w:left="440" w:hanging="220"/>
    </w:pPr>
    <w:rPr>
      <w:rFonts w:cstheme="minorBidi"/>
      <w:sz w:val="18"/>
      <w:szCs w:val="18"/>
    </w:rPr>
  </w:style>
  <w:style w:type="paragraph" w:styleId="Index3">
    <w:name w:val="index 3"/>
    <w:basedOn w:val="Normal"/>
    <w:next w:val="Normal"/>
    <w:autoRedefine/>
    <w:uiPriority w:val="99"/>
    <w:semiHidden/>
    <w:rsid w:val="00203B19"/>
    <w:pPr>
      <w:spacing w:line="276" w:lineRule="auto"/>
      <w:ind w:left="660" w:hanging="220"/>
    </w:pPr>
    <w:rPr>
      <w:rFonts w:cstheme="minorBidi"/>
      <w:sz w:val="18"/>
      <w:szCs w:val="18"/>
    </w:rPr>
  </w:style>
  <w:style w:type="paragraph" w:styleId="Index4">
    <w:name w:val="index 4"/>
    <w:basedOn w:val="Normal"/>
    <w:next w:val="Normal"/>
    <w:autoRedefine/>
    <w:uiPriority w:val="99"/>
    <w:semiHidden/>
    <w:rsid w:val="00203B19"/>
    <w:pPr>
      <w:spacing w:line="276" w:lineRule="auto"/>
      <w:ind w:left="880" w:hanging="220"/>
    </w:pPr>
    <w:rPr>
      <w:rFonts w:cstheme="minorBidi"/>
      <w:sz w:val="18"/>
      <w:szCs w:val="18"/>
    </w:rPr>
  </w:style>
  <w:style w:type="paragraph" w:styleId="Index5">
    <w:name w:val="index 5"/>
    <w:basedOn w:val="Normal"/>
    <w:autoRedefine/>
    <w:rsid w:val="00203B19"/>
    <w:pPr>
      <w:spacing w:line="276" w:lineRule="auto"/>
      <w:ind w:left="1100" w:hanging="220"/>
    </w:pPr>
    <w:rPr>
      <w:rFonts w:cstheme="minorBidi"/>
      <w:sz w:val="18"/>
      <w:szCs w:val="18"/>
    </w:rPr>
  </w:style>
  <w:style w:type="paragraph" w:styleId="Index6">
    <w:name w:val="index 6"/>
    <w:basedOn w:val="Normal"/>
    <w:next w:val="Normal"/>
    <w:autoRedefine/>
    <w:semiHidden/>
    <w:rsid w:val="00203B19"/>
    <w:pPr>
      <w:spacing w:line="276" w:lineRule="auto"/>
      <w:ind w:left="1320" w:hanging="220"/>
    </w:pPr>
    <w:rPr>
      <w:rFonts w:cstheme="minorBidi"/>
      <w:sz w:val="18"/>
      <w:szCs w:val="18"/>
    </w:rPr>
  </w:style>
  <w:style w:type="paragraph" w:styleId="Index7">
    <w:name w:val="index 7"/>
    <w:basedOn w:val="Normal"/>
    <w:next w:val="Normal"/>
    <w:autoRedefine/>
    <w:semiHidden/>
    <w:rsid w:val="00203B19"/>
    <w:pPr>
      <w:spacing w:line="276" w:lineRule="auto"/>
      <w:ind w:left="1540" w:hanging="220"/>
    </w:pPr>
    <w:rPr>
      <w:rFonts w:cstheme="minorBidi"/>
      <w:sz w:val="18"/>
      <w:szCs w:val="18"/>
    </w:rPr>
  </w:style>
  <w:style w:type="paragraph" w:styleId="Index8">
    <w:name w:val="index 8"/>
    <w:basedOn w:val="Normal"/>
    <w:next w:val="Normal"/>
    <w:autoRedefine/>
    <w:semiHidden/>
    <w:rsid w:val="00203B19"/>
    <w:pPr>
      <w:spacing w:line="276" w:lineRule="auto"/>
      <w:ind w:left="1760" w:hanging="220"/>
    </w:pPr>
    <w:rPr>
      <w:rFonts w:cstheme="minorBidi"/>
      <w:sz w:val="18"/>
      <w:szCs w:val="18"/>
    </w:rPr>
  </w:style>
  <w:style w:type="paragraph" w:styleId="Index9">
    <w:name w:val="index 9"/>
    <w:basedOn w:val="Normal"/>
    <w:next w:val="Normal"/>
    <w:autoRedefine/>
    <w:semiHidden/>
    <w:rsid w:val="00203B19"/>
    <w:pPr>
      <w:spacing w:line="276" w:lineRule="auto"/>
      <w:ind w:left="1980" w:hanging="220"/>
    </w:pPr>
    <w:rPr>
      <w:rFonts w:cstheme="minorBidi"/>
      <w:sz w:val="18"/>
      <w:szCs w:val="18"/>
    </w:rPr>
  </w:style>
  <w:style w:type="paragraph" w:customStyle="1" w:styleId="IndexBase">
    <w:name w:val="Index Base"/>
    <w:basedOn w:val="Normal"/>
    <w:semiHidden/>
    <w:rsid w:val="00203B19"/>
    <w:pPr>
      <w:tabs>
        <w:tab w:val="right" w:pos="3960"/>
      </w:tabs>
      <w:spacing w:after="200" w:line="240" w:lineRule="atLeast"/>
    </w:pPr>
    <w:rPr>
      <w:rFonts w:cstheme="minorBidi"/>
      <w:sz w:val="18"/>
      <w:szCs w:val="18"/>
    </w:rPr>
  </w:style>
  <w:style w:type="paragraph" w:styleId="IndexHeading">
    <w:name w:val="index heading"/>
    <w:basedOn w:val="Normal"/>
    <w:next w:val="Index1"/>
    <w:uiPriority w:val="99"/>
    <w:rsid w:val="00203B19"/>
    <w:pPr>
      <w:pBdr>
        <w:top w:val="single" w:sz="12" w:space="0" w:color="auto"/>
      </w:pBdr>
      <w:spacing w:before="360" w:after="240" w:line="276" w:lineRule="auto"/>
    </w:pPr>
    <w:rPr>
      <w:rFonts w:cstheme="minorBidi"/>
      <w:b/>
      <w:bCs/>
      <w:i/>
      <w:iCs/>
      <w:sz w:val="26"/>
      <w:szCs w:val="26"/>
    </w:rPr>
  </w:style>
  <w:style w:type="paragraph" w:customStyle="1" w:styleId="IndexHeadingCentered">
    <w:name w:val="Index Heading Centered"/>
    <w:basedOn w:val="IndexHeading"/>
    <w:rsid w:val="00203B19"/>
    <w:pPr>
      <w:widowControl w:val="0"/>
      <w:autoSpaceDE w:val="0"/>
      <w:autoSpaceDN w:val="0"/>
      <w:adjustRightInd w:val="0"/>
      <w:jc w:val="center"/>
    </w:pPr>
    <w:rPr>
      <w:rFonts w:ascii="Times New Roman" w:hAnsi="Times New Roman" w:cs="Times New Roman"/>
      <w:noProof/>
      <w:snapToGrid w:val="0"/>
      <w:sz w:val="32"/>
    </w:rPr>
  </w:style>
  <w:style w:type="paragraph" w:customStyle="1" w:styleId="InfoBlue">
    <w:name w:val="InfoBlue"/>
    <w:basedOn w:val="Normal"/>
    <w:next w:val="Normal"/>
    <w:autoRedefine/>
    <w:rsid w:val="00203B19"/>
    <w:pPr>
      <w:tabs>
        <w:tab w:val="left" w:pos="540"/>
        <w:tab w:val="left" w:pos="1080"/>
      </w:tabs>
      <w:spacing w:line="240" w:lineRule="atLeast"/>
      <w:ind w:left="720"/>
    </w:pPr>
    <w:rPr>
      <w:rFonts w:cs="Arial"/>
    </w:rPr>
  </w:style>
  <w:style w:type="paragraph" w:customStyle="1" w:styleId="InsideAddressName">
    <w:name w:val="Inside Address Name"/>
    <w:basedOn w:val="Normal"/>
    <w:semiHidden/>
    <w:rsid w:val="00203B19"/>
    <w:pPr>
      <w:tabs>
        <w:tab w:val="left" w:pos="720"/>
        <w:tab w:val="left" w:pos="1440"/>
        <w:tab w:val="left" w:pos="2160"/>
        <w:tab w:val="left" w:pos="2880"/>
        <w:tab w:val="left" w:pos="3600"/>
      </w:tabs>
      <w:spacing w:after="200" w:line="276" w:lineRule="auto"/>
      <w:jc w:val="both"/>
    </w:pPr>
    <w:rPr>
      <w:rFonts w:cs="Arial"/>
      <w:sz w:val="22"/>
      <w:szCs w:val="22"/>
    </w:rPr>
  </w:style>
  <w:style w:type="character" w:styleId="IntenseEmphasis">
    <w:name w:val="Intense Emphasis"/>
    <w:aliases w:val="Emphasis Instense"/>
    <w:basedOn w:val="DefaultParagraphFont"/>
    <w:uiPriority w:val="21"/>
    <w:rsid w:val="00203B19"/>
    <w:rPr>
      <w:b/>
      <w:bCs/>
      <w:i/>
      <w:iCs/>
      <w:color w:val="5B7F93" w:themeColor="accent1"/>
    </w:rPr>
  </w:style>
  <w:style w:type="paragraph" w:customStyle="1" w:styleId="InterfaceReq">
    <w:name w:val="Interface Req"/>
    <w:basedOn w:val="FunctionalRequirement"/>
    <w:semiHidden/>
    <w:rsid w:val="00203B19"/>
    <w:pPr>
      <w:tabs>
        <w:tab w:val="num" w:pos="1080"/>
      </w:tabs>
      <w:ind w:left="360" w:hanging="360"/>
    </w:pPr>
  </w:style>
  <w:style w:type="paragraph" w:customStyle="1" w:styleId="IRSRequirement">
    <w:name w:val="IRS Requirement"/>
    <w:basedOn w:val="ICSRequirement"/>
    <w:semiHidden/>
    <w:rsid w:val="00203B19"/>
  </w:style>
  <w:style w:type="paragraph" w:customStyle="1" w:styleId="isthabody">
    <w:name w:val="istha body"/>
    <w:basedOn w:val="Normal"/>
    <w:semiHidden/>
    <w:rsid w:val="00203B19"/>
    <w:pPr>
      <w:spacing w:line="276" w:lineRule="auto"/>
    </w:pPr>
    <w:rPr>
      <w:rFonts w:ascii="Arial" w:eastAsia="Times New Roman" w:hAnsi="Arial"/>
      <w:szCs w:val="24"/>
      <w:lang w:bidi="ar-SA"/>
    </w:rPr>
  </w:style>
  <w:style w:type="paragraph" w:customStyle="1" w:styleId="isthabullet1">
    <w:name w:val="istha bullet 1"/>
    <w:basedOn w:val="Normal"/>
    <w:link w:val="isthabullet1Char"/>
    <w:semiHidden/>
    <w:rsid w:val="00203B19"/>
    <w:pPr>
      <w:widowControl w:val="0"/>
      <w:numPr>
        <w:numId w:val="52"/>
      </w:numPr>
      <w:adjustRightInd w:val="0"/>
      <w:spacing w:line="276" w:lineRule="auto"/>
      <w:textAlignment w:val="baseline"/>
    </w:pPr>
    <w:rPr>
      <w:rFonts w:ascii="Arial" w:hAnsi="Arial" w:cstheme="minorBidi"/>
      <w:sz w:val="22"/>
      <w:szCs w:val="22"/>
    </w:rPr>
  </w:style>
  <w:style w:type="character" w:customStyle="1" w:styleId="isthabullet1Char">
    <w:name w:val="istha bullet 1 Char"/>
    <w:basedOn w:val="DefaultParagraphFont"/>
    <w:link w:val="isthabullet1"/>
    <w:semiHidden/>
    <w:rsid w:val="00203B19"/>
    <w:rPr>
      <w:rFonts w:ascii="Arial" w:eastAsiaTheme="minorEastAsia" w:hAnsi="Arial"/>
      <w:lang w:bidi="en-US"/>
    </w:rPr>
  </w:style>
  <w:style w:type="character" w:customStyle="1" w:styleId="ItalicsUnderline">
    <w:name w:val="Italics + Underline"/>
    <w:basedOn w:val="DefaultParagraphFont"/>
    <w:uiPriority w:val="1"/>
    <w:qFormat/>
    <w:rsid w:val="00203B19"/>
    <w:rPr>
      <w:i/>
      <w:u w:val="single"/>
    </w:rPr>
  </w:style>
  <w:style w:type="paragraph" w:customStyle="1" w:styleId="IVPSReq">
    <w:name w:val="IVPS Req"/>
    <w:basedOn w:val="FunctionalRequirement"/>
    <w:semiHidden/>
    <w:rsid w:val="00203B19"/>
    <w:pPr>
      <w:ind w:left="90"/>
    </w:pPr>
  </w:style>
  <w:style w:type="paragraph" w:customStyle="1" w:styleId="IVPSReq1">
    <w:name w:val="IVPS Req1"/>
    <w:basedOn w:val="Normal"/>
    <w:semiHidden/>
    <w:rsid w:val="00203B19"/>
    <w:pPr>
      <w:keepLines/>
      <w:pBdr>
        <w:bottom w:val="single" w:sz="4" w:space="1" w:color="auto"/>
      </w:pBdr>
      <w:spacing w:after="200" w:line="276" w:lineRule="auto"/>
      <w:ind w:left="90"/>
    </w:pPr>
    <w:rPr>
      <w:rFonts w:cstheme="minorBidi"/>
      <w:sz w:val="22"/>
      <w:szCs w:val="22"/>
    </w:rPr>
  </w:style>
  <w:style w:type="paragraph" w:customStyle="1" w:styleId="IVRbody">
    <w:name w:val="IVR body"/>
    <w:basedOn w:val="Body"/>
    <w:qFormat/>
    <w:rsid w:val="00203B19"/>
    <w:pPr>
      <w:spacing w:before="0" w:after="0"/>
      <w:ind w:left="720"/>
    </w:pPr>
  </w:style>
  <w:style w:type="paragraph" w:customStyle="1" w:styleId="IVRGoToScript">
    <w:name w:val="IVR Go To Script"/>
    <w:next w:val="Normal"/>
    <w:qFormat/>
    <w:rsid w:val="00203B19"/>
    <w:pPr>
      <w:spacing w:after="0" w:line="240" w:lineRule="auto"/>
      <w:ind w:left="1080"/>
    </w:pPr>
    <w:rPr>
      <w:rFonts w:eastAsia="Times New Roman" w:cs="Arial"/>
      <w:color w:val="002060"/>
      <w:sz w:val="20"/>
      <w:szCs w:val="20"/>
      <w:u w:val="single"/>
    </w:rPr>
  </w:style>
  <w:style w:type="paragraph" w:customStyle="1" w:styleId="IVRMenuOptionList">
    <w:name w:val="IVR Menu Option List"/>
    <w:basedOn w:val="Body"/>
    <w:rsid w:val="00203B19"/>
    <w:pPr>
      <w:numPr>
        <w:numId w:val="53"/>
      </w:numPr>
    </w:pPr>
    <w:rPr>
      <w:i/>
    </w:rPr>
  </w:style>
  <w:style w:type="paragraph" w:customStyle="1" w:styleId="IVRScript">
    <w:name w:val="IVR Script"/>
    <w:basedOn w:val="Body"/>
    <w:qFormat/>
    <w:rsid w:val="00203B19"/>
    <w:pPr>
      <w:ind w:left="720"/>
    </w:pPr>
    <w:rPr>
      <w:i/>
      <w:szCs w:val="22"/>
    </w:rPr>
  </w:style>
  <w:style w:type="character" w:customStyle="1" w:styleId="Lead-inEmphasis">
    <w:name w:val="Lead-in Emphasis"/>
    <w:semiHidden/>
    <w:rsid w:val="00203B19"/>
    <w:rPr>
      <w:caps/>
      <w:sz w:val="22"/>
      <w:szCs w:val="22"/>
    </w:rPr>
  </w:style>
  <w:style w:type="paragraph" w:customStyle="1" w:styleId="Letterbullet">
    <w:name w:val="Letter bullet"/>
    <w:basedOn w:val="ListParagraph"/>
    <w:link w:val="LetterbulletChar1"/>
    <w:qFormat/>
    <w:rsid w:val="00203B19"/>
    <w:pPr>
      <w:numPr>
        <w:numId w:val="54"/>
      </w:numPr>
      <w:contextualSpacing w:val="0"/>
    </w:pPr>
    <w:rPr>
      <w:rFonts w:eastAsiaTheme="minorHAnsi" w:cstheme="minorHAnsi"/>
      <w:sz w:val="24"/>
      <w:szCs w:val="24"/>
      <w:lang w:bidi="ar-SA"/>
    </w:rPr>
  </w:style>
  <w:style w:type="character" w:customStyle="1" w:styleId="LetterbulletChar1">
    <w:name w:val="Letter bullet Char1"/>
    <w:basedOn w:val="DefaultParagraphFont"/>
    <w:link w:val="Letterbullet"/>
    <w:rsid w:val="00203B19"/>
    <w:rPr>
      <w:rFonts w:cstheme="minorHAnsi"/>
      <w:sz w:val="24"/>
      <w:szCs w:val="24"/>
    </w:rPr>
  </w:style>
  <w:style w:type="paragraph" w:customStyle="1" w:styleId="Level3-SubSubHeading-Proposal">
    <w:name w:val="Level 3 - Sub Sub Heading - Proposal"/>
    <w:basedOn w:val="Normal"/>
    <w:rsid w:val="00203B19"/>
    <w:pPr>
      <w:numPr>
        <w:numId w:val="56"/>
      </w:numPr>
    </w:pPr>
  </w:style>
  <w:style w:type="table" w:customStyle="1" w:styleId="LightShading-Accent11">
    <w:name w:val="Light Shading - Accent 11"/>
    <w:basedOn w:val="TableNormal"/>
    <w:uiPriority w:val="60"/>
    <w:rsid w:val="00203B19"/>
    <w:pPr>
      <w:spacing w:after="0" w:line="240" w:lineRule="auto"/>
    </w:pPr>
    <w:rPr>
      <w:rFonts w:ascii="Times New Roman" w:eastAsia="Times New Roman" w:hAnsi="Times New Roman"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1">
    <w:name w:val="Light Shading1"/>
    <w:basedOn w:val="TableNormal"/>
    <w:uiPriority w:val="60"/>
    <w:rsid w:val="00203B19"/>
    <w:pPr>
      <w:spacing w:after="0" w:line="240" w:lineRule="auto"/>
    </w:pPr>
    <w:rPr>
      <w:rFonts w:ascii="Times New Roman" w:eastAsia="Times New Roman" w:hAnsi="Times New Roman" w:cs="Times New Roman"/>
      <w:color w:val="000000" w:themeColor="text1" w:themeShade="BF"/>
      <w:sz w:val="20"/>
      <w:szCs w:val="20"/>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LineNumber">
    <w:name w:val="line number"/>
    <w:basedOn w:val="DefaultParagraphFont"/>
    <w:rsid w:val="00203B19"/>
    <w:rPr>
      <w:rFonts w:ascii="Arial" w:hAnsi="Arial" w:cs="Arial"/>
      <w:sz w:val="18"/>
      <w:szCs w:val="18"/>
    </w:rPr>
  </w:style>
  <w:style w:type="paragraph" w:styleId="List">
    <w:name w:val="List"/>
    <w:basedOn w:val="Normal"/>
    <w:rsid w:val="00203B19"/>
    <w:pPr>
      <w:tabs>
        <w:tab w:val="num" w:pos="1368"/>
      </w:tabs>
      <w:spacing w:before="0"/>
      <w:ind w:left="1368" w:hanging="360"/>
    </w:pPr>
    <w:rPr>
      <w:rFonts w:ascii="Arial" w:eastAsia="Times New Roman" w:hAnsi="Arial" w:cs="Arial"/>
      <w:lang w:bidi="ar-SA"/>
    </w:rPr>
  </w:style>
  <w:style w:type="paragraph" w:customStyle="1" w:styleId="List1-a">
    <w:name w:val="List 1-a"/>
    <w:basedOn w:val="Body"/>
    <w:uiPriority w:val="99"/>
    <w:rsid w:val="00203B19"/>
    <w:pPr>
      <w:numPr>
        <w:numId w:val="55"/>
      </w:numPr>
      <w:spacing w:before="60" w:after="60"/>
    </w:pPr>
  </w:style>
  <w:style w:type="paragraph" w:styleId="List3">
    <w:name w:val="List 3"/>
    <w:basedOn w:val="Normal"/>
    <w:semiHidden/>
    <w:rsid w:val="00203B19"/>
    <w:pPr>
      <w:spacing w:after="200" w:line="276" w:lineRule="auto"/>
      <w:ind w:left="1080" w:hanging="360"/>
    </w:pPr>
    <w:rPr>
      <w:rFonts w:cstheme="minorBidi"/>
      <w:sz w:val="22"/>
      <w:szCs w:val="22"/>
    </w:rPr>
  </w:style>
  <w:style w:type="paragraph" w:styleId="List4">
    <w:name w:val="List 4"/>
    <w:basedOn w:val="Normal"/>
    <w:semiHidden/>
    <w:rsid w:val="00203B19"/>
    <w:pPr>
      <w:tabs>
        <w:tab w:val="left" w:pos="720"/>
      </w:tabs>
      <w:spacing w:before="120" w:line="276" w:lineRule="auto"/>
      <w:ind w:left="720"/>
    </w:pPr>
    <w:rPr>
      <w:rFonts w:cstheme="minorBidi"/>
      <w:i/>
      <w:sz w:val="22"/>
      <w:szCs w:val="22"/>
    </w:rPr>
  </w:style>
  <w:style w:type="paragraph" w:styleId="List5">
    <w:name w:val="List 5"/>
    <w:basedOn w:val="Normal"/>
    <w:semiHidden/>
    <w:rsid w:val="00203B19"/>
    <w:pPr>
      <w:spacing w:after="200" w:line="276" w:lineRule="auto"/>
      <w:ind w:left="1800" w:hanging="360"/>
    </w:pPr>
    <w:rPr>
      <w:rFonts w:cstheme="minorBidi"/>
      <w:sz w:val="22"/>
      <w:szCs w:val="22"/>
    </w:rPr>
  </w:style>
  <w:style w:type="paragraph" w:customStyle="1" w:styleId="StyleLevel3-SubSubHeading-Proposal9ptBefore1ptA">
    <w:name w:val="Style Level 3 - Sub Sub Heading - Proposal + 9 pt Before:  1 pt A..."/>
    <w:basedOn w:val="Level3-SubSubHeading-Proposal"/>
    <w:rsid w:val="00203B19"/>
    <w:pPr>
      <w:spacing w:before="20" w:after="20"/>
    </w:pPr>
    <w:rPr>
      <w:rFonts w:eastAsia="Times New Roman"/>
      <w:sz w:val="18"/>
    </w:rPr>
  </w:style>
  <w:style w:type="paragraph" w:customStyle="1" w:styleId="List-a">
    <w:name w:val="List- a."/>
    <w:aliases w:val="b.,c"/>
    <w:basedOn w:val="StyleLevel3-SubSubHeading-Proposal9ptBefore1ptA"/>
    <w:uiPriority w:val="99"/>
    <w:rsid w:val="00203B19"/>
    <w:pPr>
      <w:ind w:left="272" w:hanging="270"/>
    </w:pPr>
  </w:style>
  <w:style w:type="paragraph" w:customStyle="1" w:styleId="TableCellLeftNumbered">
    <w:name w:val="Table Cell Left Numbered"/>
    <w:basedOn w:val="Numbered1"/>
    <w:uiPriority w:val="11"/>
    <w:qFormat/>
    <w:rsid w:val="00203B19"/>
    <w:pPr>
      <w:numPr>
        <w:numId w:val="86"/>
      </w:numPr>
      <w:ind w:left="432" w:hanging="288"/>
    </w:pPr>
    <w:rPr>
      <w:sz w:val="18"/>
    </w:rPr>
  </w:style>
  <w:style w:type="paragraph" w:customStyle="1" w:styleId="Listabc">
    <w:name w:val="List abc"/>
    <w:basedOn w:val="TableCellLeftNumbered"/>
    <w:uiPriority w:val="99"/>
    <w:rsid w:val="00203B19"/>
    <w:pPr>
      <w:numPr>
        <w:numId w:val="57"/>
      </w:numPr>
    </w:pPr>
  </w:style>
  <w:style w:type="paragraph" w:customStyle="1" w:styleId="Lista-i-1">
    <w:name w:val="List a-i-1"/>
    <w:basedOn w:val="Body"/>
    <w:uiPriority w:val="99"/>
    <w:rsid w:val="00203B19"/>
    <w:pPr>
      <w:numPr>
        <w:numId w:val="58"/>
      </w:numPr>
    </w:pPr>
  </w:style>
  <w:style w:type="paragraph" w:styleId="ListBullet">
    <w:name w:val="List Bullet"/>
    <w:basedOn w:val="Normal"/>
    <w:link w:val="ListBulletChar"/>
    <w:unhideWhenUsed/>
    <w:rsid w:val="00203B19"/>
    <w:pPr>
      <w:numPr>
        <w:numId w:val="59"/>
      </w:numPr>
      <w:spacing w:before="60"/>
      <w:contextualSpacing/>
    </w:pPr>
  </w:style>
  <w:style w:type="character" w:customStyle="1" w:styleId="ListBulletChar">
    <w:name w:val="List Bullet Char"/>
    <w:basedOn w:val="DefaultParagraphFont"/>
    <w:link w:val="ListBullet"/>
    <w:locked/>
    <w:rsid w:val="00203B19"/>
    <w:rPr>
      <w:rFonts w:eastAsiaTheme="minorEastAsia" w:cs="Times New Roman"/>
      <w:sz w:val="20"/>
      <w:szCs w:val="20"/>
      <w:lang w:bidi="en-US"/>
    </w:rPr>
  </w:style>
  <w:style w:type="paragraph" w:styleId="ListBullet3">
    <w:name w:val="List Bullet 3"/>
    <w:basedOn w:val="Normal"/>
    <w:unhideWhenUsed/>
    <w:rsid w:val="00203B19"/>
    <w:pPr>
      <w:numPr>
        <w:numId w:val="60"/>
      </w:numPr>
      <w:spacing w:before="60"/>
      <w:contextualSpacing/>
    </w:pPr>
  </w:style>
  <w:style w:type="paragraph" w:styleId="ListBullet4">
    <w:name w:val="List Bullet 4"/>
    <w:basedOn w:val="Normal"/>
    <w:uiPriority w:val="99"/>
    <w:unhideWhenUsed/>
    <w:rsid w:val="00203B19"/>
    <w:pPr>
      <w:numPr>
        <w:numId w:val="61"/>
      </w:numPr>
      <w:spacing w:before="60"/>
      <w:contextualSpacing/>
    </w:pPr>
  </w:style>
  <w:style w:type="paragraph" w:styleId="ListBullet5">
    <w:name w:val="List Bullet 5"/>
    <w:basedOn w:val="Normal"/>
    <w:autoRedefine/>
    <w:rsid w:val="00203B19"/>
    <w:pPr>
      <w:tabs>
        <w:tab w:val="left" w:pos="1800"/>
      </w:tabs>
      <w:spacing w:after="200" w:line="276" w:lineRule="auto"/>
      <w:ind w:left="1800"/>
      <w:contextualSpacing/>
    </w:pPr>
    <w:rPr>
      <w:rFonts w:cstheme="minorBidi"/>
      <w:sz w:val="22"/>
      <w:szCs w:val="22"/>
    </w:rPr>
  </w:style>
  <w:style w:type="paragraph" w:customStyle="1" w:styleId="ListBulletFirst">
    <w:name w:val="List Bullet First"/>
    <w:basedOn w:val="Normal"/>
    <w:semiHidden/>
    <w:rsid w:val="00203B19"/>
    <w:pPr>
      <w:spacing w:after="200" w:line="276" w:lineRule="auto"/>
    </w:pPr>
    <w:rPr>
      <w:rFonts w:eastAsiaTheme="minorHAnsi" w:cstheme="minorBidi"/>
      <w:sz w:val="22"/>
      <w:szCs w:val="22"/>
      <w:lang w:bidi="ar-SA"/>
    </w:rPr>
  </w:style>
  <w:style w:type="paragraph" w:customStyle="1" w:styleId="ListBulletIndent">
    <w:name w:val="List Bullet Indent"/>
    <w:basedOn w:val="Normal"/>
    <w:semiHidden/>
    <w:rsid w:val="00203B19"/>
    <w:pPr>
      <w:tabs>
        <w:tab w:val="num" w:pos="360"/>
      </w:tabs>
      <w:spacing w:after="200" w:line="276" w:lineRule="auto"/>
      <w:ind w:left="360" w:hanging="360"/>
    </w:pPr>
    <w:rPr>
      <w:rFonts w:cstheme="minorBidi"/>
      <w:sz w:val="22"/>
      <w:szCs w:val="22"/>
    </w:rPr>
  </w:style>
  <w:style w:type="paragraph" w:customStyle="1" w:styleId="ListBulletLast">
    <w:name w:val="List Bullet Last"/>
    <w:basedOn w:val="Normal"/>
    <w:next w:val="Normal"/>
    <w:semiHidden/>
    <w:rsid w:val="00203B19"/>
    <w:pPr>
      <w:spacing w:after="200" w:line="276" w:lineRule="auto"/>
    </w:pPr>
    <w:rPr>
      <w:rFonts w:eastAsiaTheme="minorHAnsi" w:cstheme="minorBidi"/>
      <w:sz w:val="22"/>
      <w:szCs w:val="22"/>
      <w:lang w:bidi="ar-SA"/>
    </w:rPr>
  </w:style>
  <w:style w:type="paragraph" w:customStyle="1" w:styleId="ListBulletNormal">
    <w:name w:val="List Bullet Normal"/>
    <w:basedOn w:val="Normal"/>
    <w:semiHidden/>
    <w:rsid w:val="00203B19"/>
    <w:pPr>
      <w:spacing w:after="200" w:line="276" w:lineRule="auto"/>
    </w:pPr>
    <w:rPr>
      <w:rFonts w:eastAsiaTheme="minorHAnsi" w:cstheme="minorBidi"/>
      <w:sz w:val="22"/>
      <w:szCs w:val="22"/>
      <w:lang w:bidi="ar-SA"/>
    </w:rPr>
  </w:style>
  <w:style w:type="paragraph" w:styleId="ListContinue">
    <w:name w:val="List Continue"/>
    <w:basedOn w:val="Normal"/>
    <w:rsid w:val="00203B19"/>
    <w:pPr>
      <w:spacing w:line="276" w:lineRule="auto"/>
    </w:pPr>
    <w:rPr>
      <w:rFonts w:ascii="Arial" w:hAnsi="Arial" w:cstheme="minorBidi"/>
      <w:sz w:val="22"/>
      <w:szCs w:val="22"/>
    </w:rPr>
  </w:style>
  <w:style w:type="paragraph" w:styleId="ListContinue2">
    <w:name w:val="List Continue 2"/>
    <w:basedOn w:val="ListContinue"/>
    <w:semiHidden/>
    <w:rsid w:val="00203B19"/>
    <w:pPr>
      <w:tabs>
        <w:tab w:val="num" w:pos="360"/>
      </w:tabs>
      <w:ind w:left="360" w:hanging="360"/>
    </w:pPr>
  </w:style>
  <w:style w:type="paragraph" w:styleId="ListContinue3">
    <w:name w:val="List Continue 3"/>
    <w:basedOn w:val="Normal"/>
    <w:rsid w:val="00203B19"/>
    <w:pPr>
      <w:numPr>
        <w:numId w:val="62"/>
      </w:numPr>
      <w:spacing w:line="276" w:lineRule="auto"/>
    </w:pPr>
    <w:rPr>
      <w:rFonts w:cstheme="minorBidi"/>
      <w:sz w:val="22"/>
      <w:szCs w:val="22"/>
    </w:rPr>
  </w:style>
  <w:style w:type="paragraph" w:styleId="ListContinue4">
    <w:name w:val="List Continue 4"/>
    <w:basedOn w:val="Normal"/>
    <w:rsid w:val="00203B19"/>
    <w:pPr>
      <w:spacing w:line="276" w:lineRule="auto"/>
      <w:ind w:left="1440"/>
    </w:pPr>
    <w:rPr>
      <w:rFonts w:cstheme="minorBidi"/>
      <w:sz w:val="22"/>
      <w:szCs w:val="22"/>
    </w:rPr>
  </w:style>
  <w:style w:type="paragraph" w:styleId="ListContinue5">
    <w:name w:val="List Continue 5"/>
    <w:basedOn w:val="Normal"/>
    <w:rsid w:val="00203B19"/>
    <w:pPr>
      <w:spacing w:line="276" w:lineRule="auto"/>
      <w:ind w:left="1800"/>
    </w:pPr>
    <w:rPr>
      <w:rFonts w:cstheme="minorBidi"/>
      <w:sz w:val="22"/>
      <w:szCs w:val="22"/>
    </w:rPr>
  </w:style>
  <w:style w:type="paragraph" w:customStyle="1" w:styleId="ListFirst">
    <w:name w:val="List First"/>
    <w:basedOn w:val="Normal"/>
    <w:semiHidden/>
    <w:rsid w:val="00203B19"/>
    <w:pPr>
      <w:spacing w:after="200" w:line="276" w:lineRule="auto"/>
    </w:pPr>
    <w:rPr>
      <w:rFonts w:eastAsiaTheme="minorHAnsi" w:cstheme="minorBidi"/>
      <w:sz w:val="22"/>
      <w:szCs w:val="22"/>
      <w:lang w:bidi="ar-SA"/>
    </w:rPr>
  </w:style>
  <w:style w:type="paragraph" w:customStyle="1" w:styleId="ListLast">
    <w:name w:val="List Last"/>
    <w:basedOn w:val="Normal"/>
    <w:next w:val="Normal"/>
    <w:semiHidden/>
    <w:rsid w:val="00203B19"/>
    <w:pPr>
      <w:spacing w:after="200" w:line="276" w:lineRule="auto"/>
    </w:pPr>
    <w:rPr>
      <w:rFonts w:eastAsiaTheme="minorHAnsi" w:cstheme="minorBidi"/>
      <w:sz w:val="22"/>
      <w:szCs w:val="22"/>
      <w:lang w:bidi="ar-SA"/>
    </w:rPr>
  </w:style>
  <w:style w:type="paragraph" w:customStyle="1" w:styleId="ListNum">
    <w:name w:val="List Num"/>
    <w:basedOn w:val="BodyText"/>
    <w:link w:val="ListNumChar"/>
    <w:autoRedefine/>
    <w:rsid w:val="00203B19"/>
    <w:pPr>
      <w:numPr>
        <w:ilvl w:val="2"/>
        <w:numId w:val="63"/>
      </w:numPr>
      <w:spacing w:after="240"/>
    </w:pPr>
    <w:rPr>
      <w:rFonts w:ascii="Arial" w:hAnsi="Arial" w:cs="Times New Roman"/>
      <w:szCs w:val="24"/>
    </w:rPr>
  </w:style>
  <w:style w:type="character" w:customStyle="1" w:styleId="ListNumChar">
    <w:name w:val="List Num Char"/>
    <w:basedOn w:val="DefaultParagraphFont"/>
    <w:link w:val="ListNum"/>
    <w:rsid w:val="00203B19"/>
    <w:rPr>
      <w:rFonts w:ascii="Arial" w:eastAsia="Times New Roman" w:hAnsi="Arial" w:cs="Times New Roman"/>
      <w:sz w:val="20"/>
      <w:szCs w:val="24"/>
    </w:rPr>
  </w:style>
  <w:style w:type="paragraph" w:customStyle="1" w:styleId="ListNum3a">
    <w:name w:val="List Num 3a"/>
    <w:basedOn w:val="Normal"/>
    <w:rsid w:val="00203B19"/>
    <w:pPr>
      <w:numPr>
        <w:ilvl w:val="1"/>
        <w:numId w:val="64"/>
      </w:numPr>
      <w:spacing w:line="280" w:lineRule="atLeast"/>
      <w:jc w:val="both"/>
    </w:pPr>
    <w:rPr>
      <w:rFonts w:ascii="Times New Roman" w:hAnsi="Times New Roman" w:cstheme="minorBidi"/>
      <w:spacing w:val="-5"/>
      <w:sz w:val="24"/>
      <w:szCs w:val="22"/>
    </w:rPr>
  </w:style>
  <w:style w:type="paragraph" w:customStyle="1" w:styleId="ListNum3b">
    <w:name w:val="List Num 3b"/>
    <w:basedOn w:val="Normal"/>
    <w:rsid w:val="00203B19"/>
    <w:pPr>
      <w:numPr>
        <w:ilvl w:val="2"/>
        <w:numId w:val="64"/>
      </w:numPr>
      <w:spacing w:line="280" w:lineRule="atLeast"/>
      <w:jc w:val="both"/>
    </w:pPr>
    <w:rPr>
      <w:rFonts w:ascii="Times New Roman" w:hAnsi="Times New Roman" w:cstheme="minorBidi"/>
      <w:spacing w:val="-5"/>
      <w:sz w:val="24"/>
      <w:szCs w:val="22"/>
    </w:rPr>
  </w:style>
  <w:style w:type="paragraph" w:customStyle="1" w:styleId="ListNum3c">
    <w:name w:val="List Num 3c"/>
    <w:basedOn w:val="Normal"/>
    <w:semiHidden/>
    <w:rsid w:val="00203B19"/>
    <w:pPr>
      <w:numPr>
        <w:ilvl w:val="3"/>
        <w:numId w:val="64"/>
      </w:numPr>
      <w:tabs>
        <w:tab w:val="clear" w:pos="1987"/>
        <w:tab w:val="num" w:pos="4230"/>
      </w:tabs>
      <w:spacing w:line="280" w:lineRule="atLeast"/>
      <w:jc w:val="both"/>
    </w:pPr>
    <w:rPr>
      <w:rFonts w:ascii="Times New Roman" w:hAnsi="Times New Roman" w:cstheme="minorBidi"/>
      <w:spacing w:val="-5"/>
      <w:sz w:val="24"/>
      <w:szCs w:val="22"/>
    </w:rPr>
  </w:style>
  <w:style w:type="paragraph" w:styleId="ListNumber">
    <w:name w:val="List Number"/>
    <w:basedOn w:val="Normal"/>
    <w:link w:val="ListNumberChar"/>
    <w:unhideWhenUsed/>
    <w:rsid w:val="00203B19"/>
    <w:pPr>
      <w:widowControl w:val="0"/>
      <w:numPr>
        <w:numId w:val="65"/>
      </w:numPr>
      <w:spacing w:line="276" w:lineRule="auto"/>
      <w:contextualSpacing/>
    </w:pPr>
    <w:rPr>
      <w:rFonts w:cs="Arial"/>
      <w:sz w:val="22"/>
      <w:szCs w:val="22"/>
    </w:rPr>
  </w:style>
  <w:style w:type="character" w:customStyle="1" w:styleId="ListNumberChar">
    <w:name w:val="List Number Char"/>
    <w:basedOn w:val="DefaultParagraphFont"/>
    <w:link w:val="ListNumber"/>
    <w:rsid w:val="00203B19"/>
    <w:rPr>
      <w:rFonts w:eastAsiaTheme="minorEastAsia" w:cs="Arial"/>
      <w:lang w:bidi="en-US"/>
    </w:rPr>
  </w:style>
  <w:style w:type="paragraph" w:styleId="ListNumber2">
    <w:name w:val="List Number 2"/>
    <w:basedOn w:val="Normal"/>
    <w:uiPriority w:val="99"/>
    <w:unhideWhenUsed/>
    <w:rsid w:val="00203B19"/>
    <w:pPr>
      <w:contextualSpacing/>
    </w:pPr>
    <w:rPr>
      <w:rFonts w:ascii="Palatino Linotype" w:eastAsia="Times New Roman" w:hAnsi="Palatino Linotype"/>
    </w:rPr>
  </w:style>
  <w:style w:type="paragraph" w:styleId="ListNumber3">
    <w:name w:val="List Number 3"/>
    <w:basedOn w:val="Normal"/>
    <w:uiPriority w:val="99"/>
    <w:unhideWhenUsed/>
    <w:rsid w:val="00203B19"/>
    <w:pPr>
      <w:tabs>
        <w:tab w:val="num" w:pos="1080"/>
      </w:tabs>
      <w:ind w:left="1080" w:hanging="360"/>
      <w:contextualSpacing/>
    </w:pPr>
    <w:rPr>
      <w:rFonts w:ascii="Palatino Linotype" w:hAnsi="Palatino Linotype"/>
      <w:szCs w:val="24"/>
    </w:rPr>
  </w:style>
  <w:style w:type="paragraph" w:styleId="ListNumber4">
    <w:name w:val="List Number 4"/>
    <w:basedOn w:val="Normal"/>
    <w:uiPriority w:val="99"/>
    <w:unhideWhenUsed/>
    <w:rsid w:val="00203B19"/>
    <w:pPr>
      <w:numPr>
        <w:numId w:val="66"/>
      </w:numPr>
      <w:spacing w:before="120"/>
      <w:contextualSpacing/>
    </w:pPr>
    <w:rPr>
      <w:rFonts w:ascii="Palatino Linotype" w:eastAsia="Times New Roman" w:hAnsi="Palatino Linotype"/>
    </w:rPr>
  </w:style>
  <w:style w:type="paragraph" w:styleId="ListNumber5">
    <w:name w:val="List Number 5"/>
    <w:basedOn w:val="Normal"/>
    <w:rsid w:val="00203B19"/>
    <w:pPr>
      <w:tabs>
        <w:tab w:val="num" w:pos="450"/>
        <w:tab w:val="num" w:pos="1260"/>
      </w:tabs>
      <w:ind w:left="1260" w:hanging="360"/>
    </w:pPr>
    <w:rPr>
      <w:rFonts w:ascii="Arial" w:eastAsia="Times New Roman" w:hAnsi="Arial"/>
    </w:rPr>
  </w:style>
  <w:style w:type="paragraph" w:customStyle="1" w:styleId="ListNumberFirst">
    <w:name w:val="List Number First"/>
    <w:basedOn w:val="ListNumber"/>
    <w:next w:val="ListNumber"/>
    <w:semiHidden/>
    <w:rsid w:val="00203B19"/>
    <w:pPr>
      <w:numPr>
        <w:numId w:val="0"/>
      </w:numPr>
      <w:tabs>
        <w:tab w:val="left" w:pos="720"/>
      </w:tabs>
      <w:ind w:left="720" w:hanging="360"/>
    </w:pPr>
    <w:rPr>
      <w:rFonts w:ascii="Times New Roman" w:hAnsi="Times New Roman"/>
      <w:szCs w:val="20"/>
    </w:rPr>
  </w:style>
  <w:style w:type="paragraph" w:customStyle="1" w:styleId="ListNumberLast">
    <w:name w:val="List Number Last"/>
    <w:basedOn w:val="ListNumber"/>
    <w:next w:val="Normal"/>
    <w:semiHidden/>
    <w:rsid w:val="00203B19"/>
    <w:pPr>
      <w:numPr>
        <w:numId w:val="0"/>
      </w:numPr>
      <w:tabs>
        <w:tab w:val="left" w:pos="720"/>
      </w:tabs>
      <w:ind w:left="720" w:hanging="360"/>
    </w:pPr>
    <w:rPr>
      <w:rFonts w:ascii="Times New Roman" w:hAnsi="Times New Roman"/>
      <w:szCs w:val="20"/>
    </w:rPr>
  </w:style>
  <w:style w:type="numbering" w:customStyle="1" w:styleId="List-abc">
    <w:name w:val="List-abc"/>
    <w:basedOn w:val="NoList"/>
    <w:uiPriority w:val="99"/>
    <w:rsid w:val="00203B19"/>
    <w:pPr>
      <w:numPr>
        <w:numId w:val="67"/>
      </w:numPr>
    </w:pPr>
  </w:style>
  <w:style w:type="paragraph" w:customStyle="1" w:styleId="ListBullet2dash">
    <w:name w:val="ListBullet2dash"/>
    <w:basedOn w:val="ListBullet4"/>
    <w:semiHidden/>
    <w:rsid w:val="00203B19"/>
    <w:pPr>
      <w:numPr>
        <w:numId w:val="0"/>
      </w:numPr>
      <w:tabs>
        <w:tab w:val="num" w:pos="936"/>
        <w:tab w:val="num" w:pos="1440"/>
      </w:tabs>
      <w:spacing w:before="20" w:after="40"/>
      <w:ind w:left="1224" w:hanging="432"/>
      <w:jc w:val="both"/>
    </w:pPr>
    <w:rPr>
      <w:rFonts w:ascii="Arial" w:hAnsi="Arial"/>
      <w:i/>
    </w:rPr>
  </w:style>
  <w:style w:type="paragraph" w:styleId="MacroText">
    <w:name w:val="macro"/>
    <w:link w:val="MacroTextChar"/>
    <w:rsid w:val="00203B19"/>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urier New" w:eastAsia="Times New Roman" w:hAnsi="Courier New" w:cs="Courier New"/>
      <w:sz w:val="20"/>
      <w:szCs w:val="20"/>
    </w:rPr>
  </w:style>
  <w:style w:type="character" w:customStyle="1" w:styleId="MacroTextChar">
    <w:name w:val="Macro Text Char"/>
    <w:basedOn w:val="DefaultParagraphFont"/>
    <w:link w:val="MacroText"/>
    <w:rsid w:val="00203B19"/>
    <w:rPr>
      <w:rFonts w:ascii="Courier New" w:eastAsia="Times New Roman" w:hAnsi="Courier New" w:cs="Courier New"/>
      <w:sz w:val="20"/>
      <w:szCs w:val="20"/>
    </w:rPr>
  </w:style>
  <w:style w:type="paragraph" w:customStyle="1" w:styleId="MapTitle">
    <w:name w:val="Map Title"/>
    <w:basedOn w:val="Normal"/>
    <w:semiHidden/>
    <w:rsid w:val="00203B19"/>
    <w:pPr>
      <w:spacing w:after="160" w:line="276" w:lineRule="auto"/>
      <w:ind w:left="90"/>
    </w:pPr>
    <w:rPr>
      <w:rFonts w:eastAsia="Times New Roman"/>
      <w:szCs w:val="24"/>
      <w:lang w:bidi="ar-SA"/>
    </w:rPr>
  </w:style>
  <w:style w:type="paragraph" w:customStyle="1" w:styleId="MatrixETCRespbullet">
    <w:name w:val="Matrix ETC Resp bullet"/>
    <w:basedOn w:val="Normal"/>
    <w:semiHidden/>
    <w:rsid w:val="00203B19"/>
    <w:pPr>
      <w:tabs>
        <w:tab w:val="num" w:pos="2160"/>
      </w:tabs>
      <w:spacing w:after="200" w:line="276" w:lineRule="auto"/>
      <w:ind w:left="2160" w:hanging="360"/>
    </w:pPr>
    <w:rPr>
      <w:rFonts w:cstheme="minorBidi"/>
      <w:sz w:val="22"/>
      <w:szCs w:val="22"/>
    </w:rPr>
  </w:style>
  <w:style w:type="paragraph" w:customStyle="1" w:styleId="MenuStyle1">
    <w:name w:val="Menu Style 1"/>
    <w:basedOn w:val="Heading3"/>
    <w:semiHidden/>
    <w:rsid w:val="00203B19"/>
    <w:pPr>
      <w:numPr>
        <w:numId w:val="0"/>
      </w:numPr>
      <w:tabs>
        <w:tab w:val="left" w:pos="1440"/>
      </w:tabs>
      <w:spacing w:before="200" w:after="60" w:line="276" w:lineRule="auto"/>
      <w:ind w:left="1080" w:hanging="1080"/>
    </w:pPr>
    <w:rPr>
      <w:color w:val="000000" w:themeColor="text1"/>
      <w:szCs w:val="26"/>
      <w:lang w:bidi="en-US"/>
    </w:rPr>
  </w:style>
  <w:style w:type="paragraph" w:customStyle="1" w:styleId="MenuStyle2">
    <w:name w:val="Menu Style 2"/>
    <w:basedOn w:val="Normal"/>
    <w:semiHidden/>
    <w:rsid w:val="00203B19"/>
    <w:pPr>
      <w:spacing w:after="0" w:line="360" w:lineRule="auto"/>
      <w:contextualSpacing/>
    </w:pPr>
    <w:rPr>
      <w:rFonts w:cstheme="minorBidi"/>
      <w:b/>
      <w:bCs/>
      <w:sz w:val="22"/>
      <w:szCs w:val="24"/>
    </w:rPr>
  </w:style>
  <w:style w:type="paragraph" w:styleId="MessageHeader">
    <w:name w:val="Message Header"/>
    <w:basedOn w:val="Normal"/>
    <w:link w:val="MessageHeaderChar"/>
    <w:rsid w:val="00203B19"/>
    <w:pPr>
      <w:pBdr>
        <w:top w:val="single" w:sz="6" w:space="1" w:color="auto"/>
        <w:left w:val="single" w:sz="6" w:space="1" w:color="auto"/>
        <w:bottom w:val="single" w:sz="6" w:space="1" w:color="auto"/>
        <w:right w:val="single" w:sz="6" w:space="1" w:color="auto"/>
      </w:pBdr>
      <w:shd w:val="pct20" w:color="auto" w:fill="auto"/>
      <w:spacing w:after="200" w:line="276" w:lineRule="auto"/>
      <w:ind w:left="1080" w:hanging="1080"/>
    </w:pPr>
    <w:rPr>
      <w:rFonts w:ascii="Arial" w:hAnsi="Arial" w:cs="Arial"/>
      <w:sz w:val="24"/>
      <w:szCs w:val="24"/>
    </w:rPr>
  </w:style>
  <w:style w:type="character" w:customStyle="1" w:styleId="MessageHeaderChar">
    <w:name w:val="Message Header Char"/>
    <w:basedOn w:val="DefaultParagraphFont"/>
    <w:link w:val="MessageHeader"/>
    <w:rsid w:val="00203B19"/>
    <w:rPr>
      <w:rFonts w:ascii="Arial" w:eastAsiaTheme="minorEastAsia" w:hAnsi="Arial" w:cs="Arial"/>
      <w:sz w:val="24"/>
      <w:szCs w:val="24"/>
      <w:shd w:val="pct20" w:color="auto" w:fill="auto"/>
      <w:lang w:bidi="en-US"/>
    </w:rPr>
  </w:style>
  <w:style w:type="paragraph" w:customStyle="1" w:styleId="ModuleName">
    <w:name w:val="Module Name"/>
    <w:basedOn w:val="Normal"/>
    <w:rsid w:val="00203B19"/>
    <w:pPr>
      <w:jc w:val="right"/>
    </w:pPr>
    <w:rPr>
      <w:i/>
      <w:sz w:val="28"/>
      <w:szCs w:val="36"/>
    </w:rPr>
  </w:style>
  <w:style w:type="paragraph" w:customStyle="1" w:styleId="NewMenuStyle">
    <w:name w:val="New Menu Style"/>
    <w:basedOn w:val="MenuStyle2"/>
    <w:semiHidden/>
    <w:rsid w:val="00203B19"/>
    <w:rPr>
      <w:i/>
      <w:iCs/>
    </w:rPr>
  </w:style>
  <w:style w:type="paragraph" w:customStyle="1" w:styleId="NewMenuStyle1">
    <w:name w:val="New Menu Style 1"/>
    <w:basedOn w:val="MenuStyle1"/>
    <w:semiHidden/>
    <w:rsid w:val="00203B19"/>
    <w:rPr>
      <w:i/>
      <w:iCs/>
    </w:rPr>
  </w:style>
  <w:style w:type="paragraph" w:customStyle="1" w:styleId="NewMenuStyle2">
    <w:name w:val="New Menu Style 2"/>
    <w:basedOn w:val="NewMenuStyle"/>
    <w:semiHidden/>
    <w:rsid w:val="00203B19"/>
  </w:style>
  <w:style w:type="table" w:customStyle="1" w:styleId="NewTable">
    <w:name w:val="New Table"/>
    <w:basedOn w:val="FieldDefs"/>
    <w:uiPriority w:val="99"/>
    <w:qFormat/>
    <w:rsid w:val="00203B19"/>
    <w:tblPr/>
    <w:tblStylePr w:type="firstRow">
      <w:pPr>
        <w:wordWrap/>
        <w:spacing w:beforeLines="0" w:beforeAutospacing="0" w:afterLines="0" w:afterAutospacing="0"/>
        <w:jc w:val="center"/>
      </w:pPr>
      <w:rPr>
        <w:rFonts w:ascii="Calibri" w:hAnsi="Calibri"/>
        <w:b/>
        <w:sz w:val="20"/>
      </w:rPr>
    </w:tblStylePr>
    <w:tblStylePr w:type="band2Vert">
      <w:rPr>
        <w:rFonts w:ascii="Calibri" w:hAnsi="Calibri"/>
        <w:sz w:val="18"/>
      </w:rPr>
    </w:tblStylePr>
    <w:tblStylePr w:type="band1Horz">
      <w:rPr>
        <w:rFonts w:ascii="Calibri" w:hAnsi="Calibri"/>
        <w:sz w:val="18"/>
      </w:rPr>
    </w:tblStylePr>
  </w:style>
  <w:style w:type="table" w:customStyle="1" w:styleId="NewTable1">
    <w:name w:val="New Table1"/>
    <w:basedOn w:val="FieldDefs"/>
    <w:uiPriority w:val="99"/>
    <w:qFormat/>
    <w:rsid w:val="00203B19"/>
    <w:tblPr/>
    <w:tblStylePr w:type="firstRow">
      <w:pPr>
        <w:wordWrap/>
        <w:spacing w:beforeLines="0" w:beforeAutospacing="0" w:afterLines="0" w:afterAutospacing="0"/>
        <w:jc w:val="center"/>
      </w:pPr>
      <w:rPr>
        <w:rFonts w:ascii="Calibri" w:hAnsi="Calibri"/>
        <w:b/>
        <w:sz w:val="20"/>
      </w:rPr>
    </w:tblStylePr>
    <w:tblStylePr w:type="band2Vert">
      <w:rPr>
        <w:rFonts w:ascii="Calibri" w:hAnsi="Calibri"/>
        <w:sz w:val="18"/>
      </w:rPr>
    </w:tblStylePr>
    <w:tblStylePr w:type="band1Horz">
      <w:rPr>
        <w:rFonts w:ascii="Calibri" w:hAnsi="Calibri"/>
        <w:sz w:val="18"/>
      </w:rPr>
    </w:tblStylePr>
  </w:style>
  <w:style w:type="paragraph" w:styleId="NoSpacing">
    <w:name w:val="No Spacing"/>
    <w:uiPriority w:val="1"/>
    <w:qFormat/>
    <w:rsid w:val="00203B19"/>
    <w:pPr>
      <w:spacing w:after="0" w:line="240" w:lineRule="auto"/>
    </w:pPr>
    <w:rPr>
      <w:rFonts w:ascii="Times New Roman" w:eastAsiaTheme="minorEastAsia" w:hAnsi="Times New Roman" w:cs="Times New Roman"/>
      <w:sz w:val="20"/>
      <w:szCs w:val="20"/>
      <w:lang w:bidi="en-US"/>
    </w:rPr>
  </w:style>
  <w:style w:type="paragraph" w:styleId="NormalWeb">
    <w:name w:val="Normal (Web)"/>
    <w:basedOn w:val="Normal"/>
    <w:uiPriority w:val="99"/>
    <w:unhideWhenUsed/>
    <w:rsid w:val="00203B19"/>
    <w:pPr>
      <w:spacing w:after="200" w:line="276" w:lineRule="auto"/>
    </w:pPr>
    <w:rPr>
      <w:rFonts w:cstheme="minorBidi"/>
      <w:sz w:val="24"/>
      <w:szCs w:val="24"/>
    </w:rPr>
  </w:style>
  <w:style w:type="paragraph" w:customStyle="1" w:styleId="NormalBold">
    <w:name w:val="Normal Bold"/>
    <w:basedOn w:val="Normal"/>
    <w:semiHidden/>
    <w:rsid w:val="00203B19"/>
    <w:pPr>
      <w:spacing w:after="200" w:line="276" w:lineRule="auto"/>
    </w:pPr>
    <w:rPr>
      <w:rFonts w:cstheme="minorBidi"/>
      <w:b/>
      <w:sz w:val="22"/>
      <w:szCs w:val="22"/>
    </w:rPr>
  </w:style>
  <w:style w:type="paragraph" w:styleId="NormalIndent">
    <w:name w:val="Normal Indent"/>
    <w:basedOn w:val="Normal"/>
    <w:rsid w:val="00203B19"/>
    <w:pPr>
      <w:spacing w:after="200" w:line="276" w:lineRule="auto"/>
      <w:ind w:left="720"/>
    </w:pPr>
    <w:rPr>
      <w:rFonts w:cstheme="minorBidi"/>
      <w:sz w:val="22"/>
      <w:szCs w:val="22"/>
    </w:rPr>
  </w:style>
  <w:style w:type="paragraph" w:customStyle="1" w:styleId="NormalBODYTEXT">
    <w:name w:val="Normal.BODYTEXT"/>
    <w:semiHidden/>
    <w:rsid w:val="00203B19"/>
    <w:pPr>
      <w:widowControl w:val="0"/>
      <w:autoSpaceDE w:val="0"/>
      <w:autoSpaceDN w:val="0"/>
      <w:adjustRightInd w:val="0"/>
      <w:spacing w:after="0" w:line="240" w:lineRule="auto"/>
    </w:pPr>
    <w:rPr>
      <w:rFonts w:ascii="Arial" w:eastAsia="Times New Roman" w:hAnsi="Arial" w:cs="Arial"/>
      <w:sz w:val="20"/>
      <w:szCs w:val="24"/>
    </w:rPr>
  </w:style>
  <w:style w:type="paragraph" w:customStyle="1" w:styleId="NormalHead1">
    <w:name w:val="Normal.Head1"/>
    <w:semiHidden/>
    <w:rsid w:val="00203B19"/>
    <w:pPr>
      <w:widowControl w:val="0"/>
      <w:pBdr>
        <w:bottom w:val="single" w:sz="8" w:space="0" w:color="auto"/>
      </w:pBdr>
      <w:autoSpaceDE w:val="0"/>
      <w:autoSpaceDN w:val="0"/>
      <w:adjustRightInd w:val="0"/>
      <w:spacing w:after="40" w:line="240" w:lineRule="auto"/>
      <w:jc w:val="center"/>
    </w:pPr>
    <w:rPr>
      <w:rFonts w:ascii="Arial" w:eastAsia="Times New Roman" w:hAnsi="Arial" w:cs="Arial"/>
      <w:b/>
      <w:bCs/>
      <w:smallCaps/>
      <w:sz w:val="24"/>
      <w:szCs w:val="24"/>
    </w:rPr>
  </w:style>
  <w:style w:type="paragraph" w:customStyle="1" w:styleId="NormalHowToHead">
    <w:name w:val="Normal.HowToHead"/>
    <w:semiHidden/>
    <w:rsid w:val="00203B19"/>
    <w:pPr>
      <w:widowControl w:val="0"/>
      <w:autoSpaceDE w:val="0"/>
      <w:autoSpaceDN w:val="0"/>
      <w:adjustRightInd w:val="0"/>
      <w:spacing w:after="90" w:line="240" w:lineRule="auto"/>
    </w:pPr>
    <w:rPr>
      <w:rFonts w:ascii="Arial" w:eastAsia="Times New Roman" w:hAnsi="Arial" w:cs="Arial"/>
      <w:b/>
      <w:bCs/>
      <w:sz w:val="24"/>
      <w:szCs w:val="24"/>
    </w:rPr>
  </w:style>
  <w:style w:type="paragraph" w:customStyle="1" w:styleId="NormalNormalIndent5">
    <w:name w:val="Normal.NormalIndent5"/>
    <w:semiHidden/>
    <w:rsid w:val="00203B19"/>
    <w:pPr>
      <w:widowControl w:val="0"/>
      <w:autoSpaceDE w:val="0"/>
      <w:autoSpaceDN w:val="0"/>
      <w:adjustRightInd w:val="0"/>
      <w:spacing w:after="0" w:line="240" w:lineRule="auto"/>
      <w:ind w:left="100"/>
    </w:pPr>
    <w:rPr>
      <w:rFonts w:ascii="Arial" w:eastAsia="Times New Roman" w:hAnsi="Arial" w:cs="Arial"/>
      <w:sz w:val="20"/>
      <w:szCs w:val="24"/>
    </w:rPr>
  </w:style>
  <w:style w:type="paragraph" w:customStyle="1" w:styleId="NormalTableHead">
    <w:name w:val="Normal.TableHead"/>
    <w:semiHidden/>
    <w:rsid w:val="00203B19"/>
    <w:pPr>
      <w:widowControl w:val="0"/>
      <w:autoSpaceDE w:val="0"/>
      <w:autoSpaceDN w:val="0"/>
      <w:adjustRightInd w:val="0"/>
      <w:spacing w:after="0" w:line="240" w:lineRule="auto"/>
    </w:pPr>
    <w:rPr>
      <w:rFonts w:ascii="Arial" w:eastAsia="Times New Roman" w:hAnsi="Arial" w:cs="Arial"/>
      <w:b/>
      <w:bCs/>
      <w:sz w:val="16"/>
      <w:szCs w:val="16"/>
    </w:rPr>
  </w:style>
  <w:style w:type="paragraph" w:customStyle="1" w:styleId="NormalTableTxt">
    <w:name w:val="Normal.TableTxt"/>
    <w:semiHidden/>
    <w:rsid w:val="00203B19"/>
    <w:pPr>
      <w:widowControl w:val="0"/>
      <w:pBdr>
        <w:top w:val="single" w:sz="32" w:space="0" w:color="auto"/>
        <w:bottom w:val="single" w:sz="32" w:space="0" w:color="auto"/>
      </w:pBdr>
      <w:autoSpaceDE w:val="0"/>
      <w:autoSpaceDN w:val="0"/>
      <w:adjustRightInd w:val="0"/>
      <w:spacing w:before="40" w:after="40" w:line="240" w:lineRule="auto"/>
      <w:ind w:left="144" w:right="144"/>
    </w:pPr>
    <w:rPr>
      <w:rFonts w:ascii="Arial" w:eastAsia="Times New Roman" w:hAnsi="Arial" w:cs="Arial"/>
      <w:sz w:val="16"/>
      <w:szCs w:val="16"/>
    </w:rPr>
  </w:style>
  <w:style w:type="paragraph" w:customStyle="1" w:styleId="NormalReport">
    <w:name w:val="NormalReport"/>
    <w:basedOn w:val="Normal"/>
    <w:semiHidden/>
    <w:rsid w:val="00203B19"/>
    <w:pPr>
      <w:spacing w:before="120" w:line="276" w:lineRule="auto"/>
      <w:ind w:left="144" w:right="144"/>
    </w:pPr>
    <w:rPr>
      <w:rFonts w:ascii="Arial" w:hAnsi="Arial" w:cs="Arial"/>
      <w:sz w:val="14"/>
      <w:szCs w:val="22"/>
    </w:rPr>
  </w:style>
  <w:style w:type="paragraph" w:customStyle="1" w:styleId="Note">
    <w:name w:val="Note"/>
    <w:next w:val="Normal"/>
    <w:link w:val="NoteChar"/>
    <w:qFormat/>
    <w:rsid w:val="00203B19"/>
    <w:pPr>
      <w:spacing w:before="80" w:after="80" w:line="240" w:lineRule="auto"/>
    </w:pPr>
    <w:rPr>
      <w:rFonts w:eastAsia="Times New Roman" w:cs="Arial"/>
      <w:i/>
      <w:szCs w:val="20"/>
      <w:lang w:val="en-GB" w:bidi="en-US"/>
    </w:rPr>
  </w:style>
  <w:style w:type="character" w:customStyle="1" w:styleId="NoteChar">
    <w:name w:val="Note Char"/>
    <w:basedOn w:val="DefaultParagraphFont"/>
    <w:link w:val="Note"/>
    <w:rsid w:val="00203B19"/>
    <w:rPr>
      <w:rFonts w:eastAsia="Times New Roman" w:cs="Arial"/>
      <w:i/>
      <w:szCs w:val="20"/>
      <w:lang w:val="en-GB" w:bidi="en-US"/>
    </w:rPr>
  </w:style>
  <w:style w:type="paragraph" w:customStyle="1" w:styleId="Note025">
    <w:name w:val="Note 0.25&quot;"/>
    <w:basedOn w:val="Note"/>
    <w:rsid w:val="00203B19"/>
    <w:pPr>
      <w:ind w:left="360"/>
    </w:pPr>
    <w:rPr>
      <w:rFonts w:cs="Times New Roman"/>
      <w:iCs/>
      <w:sz w:val="20"/>
    </w:rPr>
  </w:style>
  <w:style w:type="paragraph" w:customStyle="1" w:styleId="Note05">
    <w:name w:val="Note 0.5&quot;"/>
    <w:basedOn w:val="Note"/>
    <w:rsid w:val="00203B19"/>
    <w:pPr>
      <w:ind w:left="720"/>
    </w:pPr>
    <w:rPr>
      <w:rFonts w:cs="Times New Roman"/>
      <w:iCs/>
      <w:sz w:val="20"/>
    </w:rPr>
  </w:style>
  <w:style w:type="paragraph" w:customStyle="1" w:styleId="Notestyle">
    <w:name w:val="Note style"/>
    <w:basedOn w:val="Body"/>
    <w:next w:val="Body"/>
    <w:link w:val="NotestyleChar"/>
    <w:qFormat/>
    <w:rsid w:val="00203B19"/>
    <w:rPr>
      <w:rFonts w:eastAsiaTheme="minorEastAsia"/>
      <w:i/>
    </w:rPr>
  </w:style>
  <w:style w:type="character" w:customStyle="1" w:styleId="NotestyleChar">
    <w:name w:val="Note style Char"/>
    <w:basedOn w:val="BodyChar"/>
    <w:link w:val="Notestyle"/>
    <w:locked/>
    <w:rsid w:val="00203B19"/>
    <w:rPr>
      <w:rFonts w:eastAsiaTheme="minorEastAsia" w:cs="Arial"/>
      <w:i/>
      <w:sz w:val="20"/>
      <w:szCs w:val="20"/>
    </w:rPr>
  </w:style>
  <w:style w:type="paragraph" w:customStyle="1" w:styleId="Notestyle2">
    <w:name w:val="Note style 2"/>
    <w:basedOn w:val="Notestyle"/>
    <w:qFormat/>
    <w:rsid w:val="00203B19"/>
    <w:pPr>
      <w:spacing w:before="120" w:after="60"/>
      <w:ind w:left="720"/>
    </w:pPr>
  </w:style>
  <w:style w:type="paragraph" w:customStyle="1" w:styleId="Notestyle3">
    <w:name w:val="Note style 3"/>
    <w:basedOn w:val="Notestyle2"/>
    <w:qFormat/>
    <w:rsid w:val="00203B19"/>
    <w:pPr>
      <w:ind w:left="1440"/>
    </w:pPr>
  </w:style>
  <w:style w:type="paragraph" w:customStyle="1" w:styleId="Notestyle4">
    <w:name w:val="Note style 4"/>
    <w:basedOn w:val="Notestyle3"/>
    <w:qFormat/>
    <w:rsid w:val="00203B19"/>
    <w:pPr>
      <w:ind w:left="2160"/>
    </w:pPr>
  </w:style>
  <w:style w:type="paragraph" w:customStyle="1" w:styleId="Notestyle5">
    <w:name w:val="Note style 5"/>
    <w:basedOn w:val="Notestyle4"/>
    <w:qFormat/>
    <w:rsid w:val="00203B19"/>
    <w:pPr>
      <w:ind w:left="2880"/>
    </w:pPr>
  </w:style>
  <w:style w:type="paragraph" w:customStyle="1" w:styleId="Numbered">
    <w:name w:val="Numbered"/>
    <w:basedOn w:val="Normal"/>
    <w:rsid w:val="00203B19"/>
    <w:pPr>
      <w:tabs>
        <w:tab w:val="num" w:pos="720"/>
      </w:tabs>
      <w:spacing w:before="180" w:after="180"/>
      <w:ind w:left="720" w:hanging="360"/>
    </w:pPr>
  </w:style>
  <w:style w:type="paragraph" w:customStyle="1" w:styleId="PageBreak">
    <w:name w:val="Page Break"/>
    <w:uiPriority w:val="99"/>
    <w:rsid w:val="00203B19"/>
    <w:pPr>
      <w:spacing w:after="0" w:line="240" w:lineRule="auto"/>
    </w:pPr>
    <w:rPr>
      <w:rFonts w:ascii="Arial" w:eastAsia="Times New Roman" w:hAnsi="Arial" w:cs="Arial"/>
      <w:sz w:val="12"/>
      <w:szCs w:val="12"/>
    </w:rPr>
  </w:style>
  <w:style w:type="character" w:styleId="PageNumber">
    <w:name w:val="page number"/>
    <w:basedOn w:val="DefaultParagraphFont"/>
    <w:rsid w:val="00203B19"/>
    <w:rPr>
      <w:b/>
      <w:bCs/>
    </w:rPr>
  </w:style>
  <w:style w:type="paragraph" w:customStyle="1" w:styleId="papercliptext">
    <w:name w:val="paperclip text"/>
    <w:basedOn w:val="BodyText"/>
    <w:autoRedefine/>
    <w:rsid w:val="00203B19"/>
    <w:pPr>
      <w:spacing w:after="240"/>
      <w:ind w:left="540"/>
    </w:pPr>
    <w:rPr>
      <w:rFonts w:ascii="Arial" w:hAnsi="Arial" w:cs="Times New Roman"/>
      <w:szCs w:val="24"/>
    </w:rPr>
  </w:style>
  <w:style w:type="paragraph" w:customStyle="1" w:styleId="Paragraph">
    <w:name w:val="Paragraph"/>
    <w:basedOn w:val="Normal"/>
    <w:semiHidden/>
    <w:rsid w:val="00203B19"/>
    <w:pPr>
      <w:spacing w:line="276" w:lineRule="auto"/>
      <w:ind w:left="864"/>
      <w:jc w:val="both"/>
    </w:pPr>
    <w:rPr>
      <w:rFonts w:cstheme="minorBidi"/>
      <w:sz w:val="22"/>
      <w:szCs w:val="22"/>
    </w:rPr>
  </w:style>
  <w:style w:type="paragraph" w:customStyle="1" w:styleId="Paragraph4">
    <w:name w:val="Paragraph 4"/>
    <w:basedOn w:val="Paragraph"/>
    <w:semiHidden/>
    <w:rsid w:val="00203B19"/>
    <w:pPr>
      <w:tabs>
        <w:tab w:val="left" w:pos="2250"/>
      </w:tabs>
      <w:ind w:left="1728"/>
      <w:jc w:val="center"/>
    </w:pPr>
    <w:rPr>
      <w:rFonts w:ascii="Times New Roman" w:hAnsi="Times New Roman"/>
    </w:rPr>
  </w:style>
  <w:style w:type="paragraph" w:customStyle="1" w:styleId="Paragraph5">
    <w:name w:val="Paragraph 5"/>
    <w:basedOn w:val="Paragraph"/>
    <w:semiHidden/>
    <w:rsid w:val="00203B19"/>
    <w:pPr>
      <w:ind w:left="2160"/>
      <w:jc w:val="center"/>
    </w:pPr>
    <w:rPr>
      <w:rFonts w:ascii="Times New Roman" w:hAnsi="Times New Roman"/>
    </w:rPr>
  </w:style>
  <w:style w:type="paragraph" w:customStyle="1" w:styleId="Paragraphlvl5">
    <w:name w:val="Paragraph lvl 5"/>
    <w:basedOn w:val="Paragraph"/>
    <w:semiHidden/>
    <w:rsid w:val="00203B19"/>
    <w:pPr>
      <w:ind w:left="1584"/>
    </w:pPr>
    <w:rPr>
      <w:rFonts w:ascii="Garamond" w:hAnsi="Garamond"/>
    </w:rPr>
  </w:style>
  <w:style w:type="paragraph" w:customStyle="1" w:styleId="ParagraphM4">
    <w:name w:val="Paragraph M 4"/>
    <w:basedOn w:val="Paragraphlvl5"/>
    <w:next w:val="Paragraphlvl5"/>
    <w:semiHidden/>
    <w:rsid w:val="00203B19"/>
    <w:pPr>
      <w:tabs>
        <w:tab w:val="left" w:pos="2250"/>
      </w:tabs>
      <w:ind w:left="1440"/>
    </w:pPr>
  </w:style>
  <w:style w:type="paragraph" w:customStyle="1" w:styleId="ParaIndent">
    <w:name w:val="ParaIndent"/>
    <w:basedOn w:val="Paragraph"/>
    <w:semiHidden/>
    <w:rsid w:val="00203B19"/>
    <w:pPr>
      <w:spacing w:after="60"/>
      <w:ind w:left="1872"/>
    </w:pPr>
    <w:rPr>
      <w:rFonts w:ascii="Garamond" w:hAnsi="Garamond"/>
    </w:rPr>
  </w:style>
  <w:style w:type="paragraph" w:customStyle="1" w:styleId="ParaIndent5">
    <w:name w:val="ParaIndent5"/>
    <w:basedOn w:val="ParaIndent"/>
    <w:semiHidden/>
    <w:rsid w:val="00203B19"/>
    <w:pPr>
      <w:ind w:left="2160"/>
    </w:pPr>
  </w:style>
  <w:style w:type="paragraph" w:customStyle="1" w:styleId="PartLabel">
    <w:name w:val="Part Label"/>
    <w:basedOn w:val="Normal"/>
    <w:next w:val="Normal"/>
    <w:semiHidden/>
    <w:rsid w:val="00203B19"/>
    <w:pPr>
      <w:framePr w:w="2045" w:h="2045" w:hRule="exact" w:hSpace="187" w:vSpace="187" w:wrap="notBeside" w:vAnchor="page" w:hAnchor="page" w:x="8785" w:y="966"/>
      <w:shd w:val="pct20" w:color="auto" w:fill="auto"/>
      <w:spacing w:after="200" w:line="1560" w:lineRule="exact"/>
      <w:jc w:val="center"/>
    </w:pPr>
    <w:rPr>
      <w:rFonts w:ascii="Arial Black" w:hAnsi="Arial Black" w:cstheme="minorBidi"/>
      <w:color w:val="FFFFFF"/>
      <w:sz w:val="150"/>
      <w:szCs w:val="150"/>
    </w:rPr>
  </w:style>
  <w:style w:type="paragraph" w:customStyle="1" w:styleId="PartSubtitle">
    <w:name w:val="Part Subtitle"/>
    <w:basedOn w:val="Normal"/>
    <w:next w:val="Normal"/>
    <w:semiHidden/>
    <w:rsid w:val="00203B19"/>
    <w:pPr>
      <w:keepNext/>
      <w:spacing w:before="360" w:line="276" w:lineRule="auto"/>
      <w:jc w:val="center"/>
    </w:pPr>
    <w:rPr>
      <w:rFonts w:ascii="Arial" w:hAnsi="Arial" w:cs="Arial"/>
      <w:i/>
      <w:iCs/>
      <w:kern w:val="28"/>
      <w:sz w:val="32"/>
      <w:szCs w:val="32"/>
    </w:rPr>
  </w:style>
  <w:style w:type="paragraph" w:customStyle="1" w:styleId="PartTitle">
    <w:name w:val="Part Title"/>
    <w:basedOn w:val="Normal"/>
    <w:next w:val="PartLabel"/>
    <w:semiHidden/>
    <w:rsid w:val="00203B19"/>
    <w:pPr>
      <w:keepNext/>
      <w:pageBreakBefore/>
      <w:framePr w:w="2045" w:hSpace="187" w:vSpace="187" w:wrap="notBeside" w:vAnchor="page" w:hAnchor="margin" w:xAlign="right" w:y="966"/>
      <w:shd w:val="pct20" w:color="auto" w:fill="auto"/>
      <w:spacing w:after="200" w:line="480" w:lineRule="exact"/>
      <w:jc w:val="center"/>
    </w:pPr>
    <w:rPr>
      <w:rFonts w:ascii="Arial Black" w:hAnsi="Arial Black" w:cstheme="minorBidi"/>
      <w:spacing w:val="-50"/>
      <w:sz w:val="36"/>
      <w:szCs w:val="22"/>
    </w:rPr>
  </w:style>
  <w:style w:type="paragraph" w:styleId="PlainText">
    <w:name w:val="Plain Text"/>
    <w:basedOn w:val="Normal"/>
    <w:link w:val="PlainTextChar"/>
    <w:rsid w:val="00203B19"/>
    <w:pPr>
      <w:spacing w:before="0" w:after="0"/>
    </w:pPr>
    <w:rPr>
      <w:rFonts w:ascii="Courier New" w:eastAsia="Times New Roman" w:hAnsi="Courier New" w:cs="Courier New"/>
      <w:lang w:bidi="ar-SA"/>
    </w:rPr>
  </w:style>
  <w:style w:type="character" w:customStyle="1" w:styleId="PlainTextChar">
    <w:name w:val="Plain Text Char"/>
    <w:basedOn w:val="DefaultParagraphFont"/>
    <w:link w:val="PlainText"/>
    <w:rsid w:val="00203B19"/>
    <w:rPr>
      <w:rFonts w:ascii="Courier New" w:eastAsia="Times New Roman" w:hAnsi="Courier New" w:cs="Courier New"/>
      <w:sz w:val="20"/>
      <w:szCs w:val="20"/>
    </w:rPr>
  </w:style>
  <w:style w:type="paragraph" w:customStyle="1" w:styleId="ProposalText">
    <w:name w:val="Proposal Text"/>
    <w:basedOn w:val="Normal"/>
    <w:qFormat/>
    <w:rsid w:val="00203B19"/>
    <w:pPr>
      <w:spacing w:before="0" w:after="200" w:line="276" w:lineRule="auto"/>
    </w:pPr>
    <w:rPr>
      <w:rFonts w:ascii="Arial" w:eastAsiaTheme="minorHAnsi" w:hAnsi="Arial" w:cs="Arial"/>
      <w:lang w:val="en-GB" w:bidi="ar-SA"/>
    </w:rPr>
  </w:style>
  <w:style w:type="paragraph" w:customStyle="1" w:styleId="Pseudo-code">
    <w:name w:val="Pseudo-code"/>
    <w:basedOn w:val="Normal"/>
    <w:rsid w:val="00203B1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s>
      <w:ind w:left="720"/>
    </w:pPr>
    <w:rPr>
      <w:rFonts w:ascii="Courier New" w:hAnsi="Courier New"/>
      <w:noProof/>
      <w:sz w:val="18"/>
    </w:rPr>
  </w:style>
  <w:style w:type="table" w:customStyle="1" w:styleId="RITETable">
    <w:name w:val="RITE Table"/>
    <w:basedOn w:val="TableNormal"/>
    <w:uiPriority w:val="99"/>
    <w:qFormat/>
    <w:rsid w:val="00203B19"/>
    <w:pPr>
      <w:spacing w:after="0" w:line="240" w:lineRule="auto"/>
    </w:pPr>
    <w:rPr>
      <w:rFonts w:ascii="Calibri" w:eastAsia="Times New Roman" w:hAnsi="Calibri" w:cs="Times New Roman"/>
      <w:sz w:val="18"/>
      <w:szCs w:val="20"/>
    </w:rPr>
    <w:tblPr>
      <w:tblStyleRowBandSize w:val="1"/>
      <w:jc w:val="center"/>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Pr>
    <w:trPr>
      <w:jc w:val="center"/>
    </w:trPr>
    <w:tcPr>
      <w:shd w:val="clear" w:color="auto" w:fill="auto"/>
    </w:tcPr>
    <w:tblStylePr w:type="firstRow">
      <w:pPr>
        <w:wordWrap/>
        <w:spacing w:beforeLines="0" w:beforeAutospacing="0" w:afterLines="0" w:afterAutospacing="0"/>
      </w:pPr>
      <w:tblPr/>
      <w:tcPr>
        <w:tcBorders>
          <w:top w:val="single" w:sz="2" w:space="0" w:color="000000" w:themeColor="text1"/>
          <w:left w:val="single" w:sz="2" w:space="0" w:color="000000" w:themeColor="text1"/>
          <w:bottom w:val="single" w:sz="2" w:space="0" w:color="000000" w:themeColor="text1"/>
          <w:right w:val="single" w:sz="2" w:space="0" w:color="000000" w:themeColor="text1"/>
          <w:insideH w:val="nil"/>
          <w:insideV w:val="single" w:sz="8" w:space="0" w:color="BFBFBF" w:themeColor="background1" w:themeShade="BF"/>
          <w:tl2br w:val="nil"/>
          <w:tr2bl w:val="nil"/>
        </w:tcBorders>
        <w:shd w:val="clear" w:color="auto" w:fill="0D1F7C"/>
        <w:vAlign w:val="bottom"/>
      </w:tcPr>
    </w:tblStylePr>
    <w:tblStylePr w:type="band1Horz">
      <w:rPr>
        <w:rFonts w:asciiTheme="minorHAnsi" w:hAnsiTheme="minorHAnsi"/>
        <w:color w:val="auto"/>
        <w:sz w:val="18"/>
      </w:rPr>
      <w:tblPr/>
      <w:tcPr>
        <w:shd w:val="clear" w:color="auto" w:fill="FFFFFF" w:themeFill="background1"/>
      </w:tcPr>
    </w:tblStylePr>
    <w:tblStylePr w:type="band2Horz">
      <w:pPr>
        <w:wordWrap/>
        <w:spacing w:beforeLines="0" w:beforeAutospacing="0" w:afterLines="0" w:afterAutospacing="0"/>
      </w:pPr>
      <w:rPr>
        <w:rFonts w:ascii="Calibri" w:hAnsi="Calibri"/>
        <w:color w:val="000000" w:themeColor="text1"/>
        <w:sz w:val="18"/>
      </w:rPr>
      <w:tblPr/>
      <w:tcPr>
        <w:shd w:val="clear" w:color="auto" w:fill="FFFFFF" w:themeFill="background1"/>
      </w:tcPr>
    </w:tblStylePr>
  </w:style>
  <w:style w:type="table" w:customStyle="1" w:styleId="RITETable2">
    <w:name w:val="RITE Table 2"/>
    <w:basedOn w:val="RITETable"/>
    <w:uiPriority w:val="99"/>
    <w:qFormat/>
    <w:rsid w:val="00203B19"/>
    <w:rPr>
      <w:sz w:val="20"/>
    </w:rPr>
    <w:tblPr/>
    <w:tcPr>
      <w:shd w:val="clear" w:color="auto" w:fill="7196BA"/>
    </w:tcPr>
    <w:tblStylePr w:type="firstRow">
      <w:pPr>
        <w:wordWrap/>
        <w:spacing w:beforeLines="0" w:beforeAutospacing="0" w:afterLines="0" w:afterAutospacing="0"/>
      </w:pPr>
      <w:rPr>
        <w:rFonts w:asciiTheme="majorHAnsi" w:hAnsiTheme="majorHAnsi"/>
        <w:b/>
        <w:i w:val="0"/>
        <w:color w:val="auto"/>
        <w:sz w:val="18"/>
      </w:rPr>
      <w:tblPr/>
      <w:tcPr>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insideH w:val="single" w:sz="8" w:space="0" w:color="BFBFBF" w:themeColor="background1" w:themeShade="BF"/>
          <w:insideV w:val="single" w:sz="8" w:space="0" w:color="BFBFBF" w:themeColor="background1" w:themeShade="BF"/>
          <w:tl2br w:val="nil"/>
          <w:tr2bl w:val="nil"/>
        </w:tcBorders>
        <w:shd w:val="clear" w:color="auto" w:fill="7196BA"/>
        <w:vAlign w:val="bottom"/>
      </w:tcPr>
    </w:tblStylePr>
    <w:tblStylePr w:type="band1Horz">
      <w:rPr>
        <w:rFonts w:asciiTheme="minorHAnsi" w:hAnsiTheme="minorHAnsi"/>
        <w:color w:val="auto"/>
        <w:sz w:val="18"/>
      </w:rPr>
      <w:tblPr/>
      <w:tcPr>
        <w:shd w:val="clear" w:color="auto" w:fill="E7ECF0"/>
      </w:tcPr>
    </w:tblStylePr>
    <w:tblStylePr w:type="band2Horz">
      <w:pPr>
        <w:wordWrap/>
        <w:spacing w:beforeLines="0" w:beforeAutospacing="0" w:afterLines="0" w:afterAutospacing="0"/>
      </w:pPr>
      <w:rPr>
        <w:rFonts w:ascii="Calibri" w:hAnsi="Calibri"/>
        <w:color w:val="000000" w:themeColor="text1"/>
        <w:sz w:val="18"/>
      </w:rPr>
      <w:tblPr/>
      <w:tcPr>
        <w:shd w:val="clear" w:color="auto" w:fill="D0DAE2"/>
      </w:tcPr>
    </w:tblStylePr>
  </w:style>
  <w:style w:type="table" w:customStyle="1" w:styleId="RITETable21">
    <w:name w:val="RITE Table 21"/>
    <w:basedOn w:val="RITETable"/>
    <w:uiPriority w:val="99"/>
    <w:qFormat/>
    <w:rsid w:val="00203B19"/>
    <w:rPr>
      <w:sz w:val="20"/>
    </w:rPr>
    <w:tblPr/>
    <w:tcPr>
      <w:shd w:val="clear" w:color="auto" w:fill="7196BA"/>
    </w:tcPr>
    <w:tblStylePr w:type="firstRow">
      <w:pPr>
        <w:wordWrap/>
        <w:spacing w:beforeLines="0" w:beforeAutospacing="0" w:afterLines="0" w:afterAutospacing="0"/>
      </w:pPr>
      <w:rPr>
        <w:rFonts w:asciiTheme="majorHAnsi" w:hAnsiTheme="majorHAnsi"/>
        <w:b/>
        <w:i w:val="0"/>
        <w:color w:val="auto"/>
        <w:sz w:val="18"/>
      </w:rPr>
      <w:tblPr/>
      <w:tcPr>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insideH w:val="single" w:sz="8" w:space="0" w:color="BFBFBF" w:themeColor="background1" w:themeShade="BF"/>
          <w:insideV w:val="single" w:sz="8" w:space="0" w:color="BFBFBF" w:themeColor="background1" w:themeShade="BF"/>
          <w:tl2br w:val="nil"/>
          <w:tr2bl w:val="nil"/>
        </w:tcBorders>
        <w:shd w:val="clear" w:color="auto" w:fill="7196BA"/>
        <w:vAlign w:val="bottom"/>
      </w:tcPr>
    </w:tblStylePr>
    <w:tblStylePr w:type="band1Horz">
      <w:rPr>
        <w:rFonts w:asciiTheme="minorHAnsi" w:hAnsiTheme="minorHAnsi"/>
        <w:color w:val="auto"/>
        <w:sz w:val="18"/>
      </w:rPr>
      <w:tblPr/>
      <w:tcPr>
        <w:shd w:val="clear" w:color="auto" w:fill="E7ECF0"/>
      </w:tcPr>
    </w:tblStylePr>
    <w:tblStylePr w:type="band2Horz">
      <w:pPr>
        <w:wordWrap/>
        <w:spacing w:beforeLines="0" w:beforeAutospacing="0" w:afterLines="0" w:afterAutospacing="0"/>
      </w:pPr>
      <w:rPr>
        <w:rFonts w:ascii="Calibri" w:hAnsi="Calibri"/>
        <w:color w:val="000000" w:themeColor="text1"/>
        <w:sz w:val="18"/>
      </w:rPr>
      <w:tblPr/>
      <w:tcPr>
        <w:shd w:val="clear" w:color="auto" w:fill="D0DAE2"/>
      </w:tcPr>
    </w:tblStylePr>
  </w:style>
  <w:style w:type="table" w:customStyle="1" w:styleId="RITETable1">
    <w:name w:val="RITE Table1"/>
    <w:basedOn w:val="TableNormal"/>
    <w:uiPriority w:val="99"/>
    <w:qFormat/>
    <w:rsid w:val="00203B19"/>
    <w:pPr>
      <w:spacing w:after="0" w:line="240" w:lineRule="auto"/>
    </w:pPr>
    <w:rPr>
      <w:rFonts w:ascii="Calibri" w:eastAsia="Times New Roman" w:hAnsi="Calibri" w:cs="Times New Roman"/>
      <w:sz w:val="18"/>
      <w:szCs w:val="20"/>
    </w:rPr>
    <w:tblPr>
      <w:tblStyleRowBandSize w:val="1"/>
      <w:tbl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insideH w:val="single" w:sz="8" w:space="0" w:color="BFBFBF" w:themeColor="background1" w:themeShade="BF"/>
        <w:insideV w:val="single" w:sz="8" w:space="0" w:color="BFBFBF" w:themeColor="background1" w:themeShade="BF"/>
      </w:tblBorders>
    </w:tblPr>
    <w:tcPr>
      <w:shd w:val="clear" w:color="auto" w:fill="auto"/>
    </w:tcPr>
    <w:tblStylePr w:type="firstRow">
      <w:pPr>
        <w:wordWrap/>
        <w:spacing w:beforeLines="0" w:beforeAutospacing="0" w:afterLines="0" w:afterAutospacing="0"/>
      </w:pPr>
      <w:tblPr/>
      <w:tcPr>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insideH w:val="single" w:sz="8" w:space="0" w:color="BFBFBF" w:themeColor="background1" w:themeShade="BF"/>
          <w:insideV w:val="single" w:sz="8" w:space="0" w:color="BFBFBF" w:themeColor="background1" w:themeShade="BF"/>
          <w:tl2br w:val="nil"/>
          <w:tr2bl w:val="nil"/>
        </w:tcBorders>
        <w:shd w:val="clear" w:color="auto" w:fill="0D1F7C"/>
      </w:tcPr>
    </w:tblStylePr>
    <w:tblStylePr w:type="band1Horz">
      <w:rPr>
        <w:rFonts w:asciiTheme="minorHAnsi" w:hAnsiTheme="minorHAnsi"/>
        <w:color w:val="auto"/>
        <w:sz w:val="18"/>
      </w:rPr>
      <w:tblPr/>
      <w:tcPr>
        <w:shd w:val="clear" w:color="auto" w:fill="FFFFFF" w:themeFill="background1"/>
      </w:tcPr>
    </w:tblStylePr>
    <w:tblStylePr w:type="band2Horz">
      <w:pPr>
        <w:wordWrap/>
        <w:spacing w:beforeLines="0" w:beforeAutospacing="0" w:afterLines="0" w:afterAutospacing="0"/>
      </w:pPr>
      <w:rPr>
        <w:rFonts w:ascii="Calibri" w:hAnsi="Calibri"/>
        <w:color w:val="000000" w:themeColor="text1"/>
        <w:sz w:val="18"/>
      </w:rPr>
      <w:tblPr/>
      <w:tcPr>
        <w:shd w:val="clear" w:color="auto" w:fill="FFFFFF" w:themeFill="background1"/>
      </w:tcPr>
    </w:tblStylePr>
  </w:style>
  <w:style w:type="table" w:customStyle="1" w:styleId="RITETable11">
    <w:name w:val="RITE Table11"/>
    <w:basedOn w:val="TableNormal"/>
    <w:uiPriority w:val="99"/>
    <w:qFormat/>
    <w:rsid w:val="00203B19"/>
    <w:pPr>
      <w:spacing w:after="0" w:line="240" w:lineRule="auto"/>
    </w:pPr>
    <w:rPr>
      <w:rFonts w:ascii="Calibri" w:eastAsia="Times New Roman" w:hAnsi="Calibri" w:cs="Times New Roman"/>
      <w:sz w:val="18"/>
      <w:szCs w:val="20"/>
    </w:rPr>
    <w:tblPr>
      <w:tblStyleRowBandSize w:val="1"/>
      <w:tbl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insideH w:val="single" w:sz="8" w:space="0" w:color="BFBFBF" w:themeColor="background1" w:themeShade="BF"/>
        <w:insideV w:val="single" w:sz="8" w:space="0" w:color="BFBFBF" w:themeColor="background1" w:themeShade="BF"/>
      </w:tblBorders>
    </w:tblPr>
    <w:tcPr>
      <w:shd w:val="clear" w:color="auto" w:fill="auto"/>
    </w:tcPr>
    <w:tblStylePr w:type="firstRow">
      <w:pPr>
        <w:wordWrap/>
        <w:spacing w:beforeLines="0" w:beforeAutospacing="0" w:afterLines="0" w:afterAutospacing="0"/>
      </w:pPr>
      <w:tblPr/>
      <w:tcPr>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insideH w:val="single" w:sz="8" w:space="0" w:color="BFBFBF" w:themeColor="background1" w:themeShade="BF"/>
          <w:insideV w:val="single" w:sz="8" w:space="0" w:color="BFBFBF" w:themeColor="background1" w:themeShade="BF"/>
          <w:tl2br w:val="nil"/>
          <w:tr2bl w:val="nil"/>
        </w:tcBorders>
        <w:shd w:val="clear" w:color="auto" w:fill="0D1F7C"/>
      </w:tcPr>
    </w:tblStylePr>
    <w:tblStylePr w:type="band1Horz">
      <w:rPr>
        <w:rFonts w:asciiTheme="minorHAnsi" w:hAnsiTheme="minorHAnsi"/>
        <w:color w:val="auto"/>
        <w:sz w:val="18"/>
      </w:rPr>
      <w:tblPr/>
      <w:tcPr>
        <w:shd w:val="clear" w:color="auto" w:fill="FFFFFF" w:themeFill="background1"/>
      </w:tcPr>
    </w:tblStylePr>
    <w:tblStylePr w:type="band2Horz">
      <w:pPr>
        <w:wordWrap/>
        <w:spacing w:beforeLines="0" w:beforeAutospacing="0" w:afterLines="0" w:afterAutospacing="0"/>
      </w:pPr>
      <w:rPr>
        <w:rFonts w:ascii="Calibri" w:hAnsi="Calibri"/>
        <w:color w:val="000000" w:themeColor="text1"/>
        <w:sz w:val="18"/>
      </w:rPr>
      <w:tblPr/>
      <w:tcPr>
        <w:shd w:val="clear" w:color="auto" w:fill="FFFFFF" w:themeFill="background1"/>
      </w:tcPr>
    </w:tblStylePr>
  </w:style>
  <w:style w:type="table" w:customStyle="1" w:styleId="RITETable20">
    <w:name w:val="RITE Table2"/>
    <w:basedOn w:val="TableNormal"/>
    <w:uiPriority w:val="99"/>
    <w:qFormat/>
    <w:rsid w:val="00203B19"/>
    <w:pPr>
      <w:spacing w:after="0" w:line="240" w:lineRule="auto"/>
    </w:pPr>
    <w:rPr>
      <w:rFonts w:ascii="Calibri" w:eastAsia="Times New Roman" w:hAnsi="Calibri" w:cs="Times New Roman"/>
      <w:sz w:val="18"/>
      <w:szCs w:val="20"/>
    </w:rPr>
    <w:tblPr>
      <w:tblStyleRowBandSize w:val="1"/>
      <w:tbl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insideH w:val="single" w:sz="8" w:space="0" w:color="BFBFBF" w:themeColor="background1" w:themeShade="BF"/>
        <w:insideV w:val="single" w:sz="8" w:space="0" w:color="BFBFBF" w:themeColor="background1" w:themeShade="BF"/>
      </w:tblBorders>
    </w:tblPr>
    <w:tcPr>
      <w:shd w:val="clear" w:color="auto" w:fill="auto"/>
    </w:tcPr>
    <w:tblStylePr w:type="firstRow">
      <w:pPr>
        <w:wordWrap/>
        <w:spacing w:beforeLines="0" w:beforeAutospacing="0" w:afterLines="0" w:afterAutospacing="0"/>
      </w:pPr>
      <w:tblPr/>
      <w:tcPr>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insideH w:val="single" w:sz="8" w:space="0" w:color="BFBFBF" w:themeColor="background1" w:themeShade="BF"/>
          <w:insideV w:val="single" w:sz="8" w:space="0" w:color="BFBFBF" w:themeColor="background1" w:themeShade="BF"/>
          <w:tl2br w:val="nil"/>
          <w:tr2bl w:val="nil"/>
        </w:tcBorders>
        <w:shd w:val="clear" w:color="auto" w:fill="0D1F7C"/>
      </w:tcPr>
    </w:tblStylePr>
    <w:tblStylePr w:type="band1Horz">
      <w:rPr>
        <w:rFonts w:asciiTheme="minorHAnsi" w:hAnsiTheme="minorHAnsi"/>
        <w:color w:val="auto"/>
        <w:sz w:val="18"/>
      </w:rPr>
      <w:tblPr/>
      <w:tcPr>
        <w:shd w:val="clear" w:color="auto" w:fill="FFFFFF" w:themeFill="background1"/>
      </w:tcPr>
    </w:tblStylePr>
    <w:tblStylePr w:type="band2Horz">
      <w:pPr>
        <w:wordWrap/>
        <w:spacing w:beforeLines="0" w:beforeAutospacing="0" w:afterLines="0" w:afterAutospacing="0"/>
      </w:pPr>
      <w:rPr>
        <w:rFonts w:ascii="Calibri" w:hAnsi="Calibri"/>
        <w:color w:val="000000" w:themeColor="text1"/>
        <w:sz w:val="18"/>
      </w:rPr>
      <w:tblPr/>
      <w:tcPr>
        <w:shd w:val="clear" w:color="auto" w:fill="FFFFFF" w:themeFill="background1"/>
      </w:tcPr>
    </w:tblStylePr>
  </w:style>
  <w:style w:type="table" w:customStyle="1" w:styleId="RITETABLE0">
    <w:name w:val="RITE_TABLE"/>
    <w:basedOn w:val="TableNormal"/>
    <w:uiPriority w:val="99"/>
    <w:qFormat/>
    <w:rsid w:val="00203B19"/>
    <w:pPr>
      <w:spacing w:before="40" w:after="40" w:line="240" w:lineRule="auto"/>
    </w:pPr>
    <w:rPr>
      <w:rFonts w:eastAsia="Times New Roman" w:cs="Times New Roman"/>
      <w:sz w:val="20"/>
      <w:szCs w:val="20"/>
    </w:rPr>
    <w:tblPr>
      <w:tblStyleRowBandSize w:val="1"/>
      <w:tblStyleColBandSize w:val="1"/>
      <w:jc w:val="center"/>
      <w:tbl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insideH w:val="single" w:sz="8" w:space="0" w:color="BFBFBF" w:themeColor="background1" w:themeShade="BF"/>
        <w:insideV w:val="single" w:sz="8" w:space="0" w:color="BFBFBF" w:themeColor="background1" w:themeShade="BF"/>
      </w:tblBorders>
      <w:tblCellMar>
        <w:top w:w="14" w:type="dxa"/>
        <w:left w:w="72" w:type="dxa"/>
        <w:bottom w:w="14" w:type="dxa"/>
        <w:right w:w="72" w:type="dxa"/>
      </w:tblCellMar>
    </w:tblPr>
    <w:trPr>
      <w:jc w:val="center"/>
    </w:trPr>
    <w:tcPr>
      <w:vAlign w:val="center"/>
    </w:tcPr>
    <w:tblStylePr w:type="firstRow">
      <w:pPr>
        <w:wordWrap/>
        <w:spacing w:beforeLines="0" w:beforeAutospacing="0" w:afterLines="0" w:afterAutospacing="0"/>
        <w:contextualSpacing w:val="0"/>
      </w:pPr>
      <w:rPr>
        <w:rFonts w:asciiTheme="minorHAnsi" w:hAnsiTheme="minorHAnsi"/>
        <w:b w:val="0"/>
        <w:sz w:val="20"/>
      </w:rPr>
      <w:tblPr/>
      <w:trPr>
        <w:cantSplit/>
        <w:tblHeader/>
      </w:trPr>
      <w:tcPr>
        <w:shd w:val="clear" w:color="auto" w:fill="5B7F93" w:themeFill="accent1"/>
        <w:vAlign w:val="bottom"/>
      </w:tcPr>
    </w:tblStylePr>
    <w:tblStylePr w:type="band1Vert">
      <w:rPr>
        <w:rFonts w:asciiTheme="minorHAnsi" w:hAnsiTheme="minorHAnsi"/>
        <w:sz w:val="20"/>
      </w:rPr>
    </w:tblStylePr>
    <w:tblStylePr w:type="band2Vert">
      <w:rPr>
        <w:rFonts w:asciiTheme="minorHAnsi" w:hAnsiTheme="minorHAnsi"/>
        <w:sz w:val="20"/>
      </w:rPr>
    </w:tblStylePr>
    <w:tblStylePr w:type="band1Horz">
      <w:rPr>
        <w:rFonts w:asciiTheme="minorHAnsi" w:hAnsiTheme="minorHAnsi"/>
        <w:sz w:val="20"/>
      </w:rPr>
    </w:tblStylePr>
    <w:tblStylePr w:type="band2Horz">
      <w:rPr>
        <w:rFonts w:asciiTheme="minorHAnsi" w:hAnsiTheme="minorHAnsi"/>
        <w:sz w:val="20"/>
      </w:rPr>
    </w:tblStylePr>
  </w:style>
  <w:style w:type="table" w:customStyle="1" w:styleId="RITETABLE10">
    <w:name w:val="RITE_TABLE1"/>
    <w:basedOn w:val="TableNormal"/>
    <w:uiPriority w:val="99"/>
    <w:qFormat/>
    <w:rsid w:val="00203B19"/>
    <w:pPr>
      <w:spacing w:before="40" w:after="40" w:line="240" w:lineRule="auto"/>
    </w:pPr>
    <w:rPr>
      <w:rFonts w:eastAsia="Times New Roman" w:cs="Times New Roman"/>
      <w:sz w:val="20"/>
      <w:szCs w:val="20"/>
    </w:rPr>
    <w:tblPr>
      <w:tblStyleRowBandSize w:val="1"/>
      <w:tblStyleColBandSize w:val="1"/>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 w:type="dxa"/>
        <w:left w:w="72" w:type="dxa"/>
        <w:bottom w:w="14" w:type="dxa"/>
        <w:right w:w="72" w:type="dxa"/>
      </w:tblCellMar>
    </w:tblPr>
    <w:trPr>
      <w:jc w:val="center"/>
    </w:trPr>
    <w:tcPr>
      <w:vAlign w:val="center"/>
    </w:tcPr>
    <w:tblStylePr w:type="firstRow">
      <w:pPr>
        <w:wordWrap/>
        <w:spacing w:beforeLines="0" w:beforeAutospacing="0" w:afterLines="0" w:afterAutospacing="0"/>
        <w:contextualSpacing w:val="0"/>
      </w:pPr>
      <w:rPr>
        <w:rFonts w:asciiTheme="minorHAnsi" w:hAnsiTheme="minorHAnsi"/>
        <w:b w:val="0"/>
        <w:sz w:val="20"/>
      </w:rPr>
      <w:tblPr/>
      <w:trPr>
        <w:cantSplit/>
        <w:tblHeader/>
      </w:trPr>
      <w:tcPr>
        <w:shd w:val="clear" w:color="auto" w:fill="5B7F93" w:themeFill="accent1"/>
        <w:vAlign w:val="bottom"/>
      </w:tcPr>
    </w:tblStylePr>
    <w:tblStylePr w:type="band1Vert">
      <w:rPr>
        <w:rFonts w:asciiTheme="minorHAnsi" w:hAnsiTheme="minorHAnsi"/>
        <w:sz w:val="20"/>
      </w:rPr>
    </w:tblStylePr>
    <w:tblStylePr w:type="band2Vert">
      <w:rPr>
        <w:rFonts w:asciiTheme="minorHAnsi" w:hAnsiTheme="minorHAnsi"/>
        <w:sz w:val="20"/>
      </w:rPr>
    </w:tblStylePr>
    <w:tblStylePr w:type="band1Horz">
      <w:rPr>
        <w:rFonts w:asciiTheme="minorHAnsi" w:hAnsiTheme="minorHAnsi"/>
        <w:sz w:val="20"/>
      </w:rPr>
    </w:tblStylePr>
    <w:tblStylePr w:type="band2Horz">
      <w:rPr>
        <w:rFonts w:asciiTheme="minorHAnsi" w:hAnsiTheme="minorHAnsi"/>
        <w:sz w:val="20"/>
      </w:rPr>
    </w:tblStylePr>
  </w:style>
  <w:style w:type="paragraph" w:customStyle="1" w:styleId="RptExample">
    <w:name w:val="RptExample"/>
    <w:basedOn w:val="Normal"/>
    <w:semiHidden/>
    <w:rsid w:val="00203B19"/>
    <w:rPr>
      <w:sz w:val="22"/>
      <w:szCs w:val="22"/>
      <w:lang w:bidi="ar-SA"/>
    </w:rPr>
  </w:style>
  <w:style w:type="paragraph" w:customStyle="1" w:styleId="Save6">
    <w:name w:val="Save 6"/>
    <w:basedOn w:val="Bullet5"/>
    <w:link w:val="Save6Char"/>
    <w:qFormat/>
    <w:rsid w:val="00203B19"/>
    <w:pPr>
      <w:numPr>
        <w:ilvl w:val="0"/>
        <w:numId w:val="0"/>
      </w:numPr>
      <w:ind w:left="3240" w:hanging="360"/>
    </w:pPr>
    <w:rPr>
      <w:u w:val="none"/>
      <w:lang w:bidi="ar-SA"/>
    </w:rPr>
  </w:style>
  <w:style w:type="paragraph" w:customStyle="1" w:styleId="Screencapture">
    <w:name w:val="Screen capture"/>
    <w:basedOn w:val="PlainText"/>
    <w:rsid w:val="00203B19"/>
    <w:pPr>
      <w:ind w:left="-2160" w:right="-1440"/>
    </w:pPr>
    <w:rPr>
      <w:rFonts w:cs="Times New Roman"/>
      <w:iCs/>
      <w:sz w:val="16"/>
    </w:rPr>
  </w:style>
  <w:style w:type="table" w:customStyle="1" w:styleId="SDDDTable">
    <w:name w:val="SDDD Table"/>
    <w:uiPriority w:val="99"/>
    <w:qFormat/>
    <w:rsid w:val="00203B19"/>
    <w:pPr>
      <w:spacing w:before="40" w:after="40" w:line="240" w:lineRule="auto"/>
    </w:pPr>
    <w:rPr>
      <w:rFonts w:eastAsia="Times New Roman" w:cs="Times New Roman"/>
      <w:sz w:val="20"/>
      <w:szCs w:val="20"/>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jc w:val="center"/>
    </w:trPr>
  </w:style>
  <w:style w:type="paragraph" w:customStyle="1" w:styleId="SectionLabel">
    <w:name w:val="Section Label"/>
    <w:basedOn w:val="Normal"/>
    <w:next w:val="Normal"/>
    <w:semiHidden/>
    <w:rsid w:val="00203B19"/>
    <w:pPr>
      <w:spacing w:before="480" w:after="240" w:line="480" w:lineRule="atLeast"/>
    </w:pPr>
    <w:rPr>
      <w:rFonts w:ascii="Arial Black" w:hAnsi="Arial Black" w:cstheme="minorBidi"/>
      <w:color w:val="808080"/>
      <w:spacing w:val="-35"/>
      <w:sz w:val="48"/>
      <w:szCs w:val="48"/>
    </w:rPr>
  </w:style>
  <w:style w:type="paragraph" w:customStyle="1" w:styleId="sectionhead">
    <w:name w:val="sectionhead"/>
    <w:basedOn w:val="Normal"/>
    <w:autoRedefine/>
    <w:semiHidden/>
    <w:rsid w:val="00203B19"/>
    <w:pPr>
      <w:pBdr>
        <w:bottom w:val="single" w:sz="4" w:space="1" w:color="auto"/>
      </w:pBdr>
      <w:suppressAutoHyphens/>
      <w:spacing w:after="220" w:line="276" w:lineRule="auto"/>
      <w:jc w:val="both"/>
      <w:outlineLvl w:val="0"/>
    </w:pPr>
    <w:rPr>
      <w:rFonts w:ascii="Garamond" w:hAnsi="Garamond" w:cstheme="minorBidi"/>
      <w:b/>
      <w:spacing w:val="-4"/>
      <w:sz w:val="28"/>
      <w:szCs w:val="22"/>
    </w:rPr>
  </w:style>
  <w:style w:type="paragraph" w:customStyle="1" w:styleId="SectionHead0">
    <w:name w:val="SectionHead"/>
    <w:basedOn w:val="Normal"/>
    <w:autoRedefine/>
    <w:semiHidden/>
    <w:rsid w:val="00203B19"/>
    <w:pPr>
      <w:pBdr>
        <w:bottom w:val="single" w:sz="4" w:space="1" w:color="auto"/>
      </w:pBdr>
      <w:suppressAutoHyphens/>
      <w:spacing w:after="220" w:line="276" w:lineRule="auto"/>
      <w:jc w:val="both"/>
      <w:outlineLvl w:val="0"/>
    </w:pPr>
    <w:rPr>
      <w:rFonts w:ascii="Garamond" w:hAnsi="Garamond" w:cstheme="minorBidi"/>
      <w:b/>
      <w:spacing w:val="-4"/>
      <w:sz w:val="32"/>
      <w:szCs w:val="22"/>
    </w:rPr>
  </w:style>
  <w:style w:type="paragraph" w:customStyle="1" w:styleId="SlideNumber">
    <w:name w:val="Slide Number"/>
    <w:basedOn w:val="Normal"/>
    <w:next w:val="Normal"/>
    <w:qFormat/>
    <w:rsid w:val="00203B19"/>
    <w:pPr>
      <w:numPr>
        <w:numId w:val="68"/>
      </w:numPr>
      <w:spacing w:before="0" w:after="0"/>
    </w:pPr>
    <w:rPr>
      <w:rFonts w:eastAsia="Cambria"/>
      <w:sz w:val="22"/>
      <w:szCs w:val="24"/>
      <w:lang w:bidi="ar-SA"/>
      <w14:textOutline w14:w="9525" w14:cap="rnd" w14:cmpd="sng" w14:algn="ctr">
        <w14:noFill/>
        <w14:prstDash w14:val="solid"/>
        <w14:bevel/>
      </w14:textOutline>
    </w:rPr>
  </w:style>
  <w:style w:type="character" w:customStyle="1" w:styleId="Smallcaps">
    <w:name w:val="Small caps"/>
    <w:uiPriority w:val="1"/>
    <w:qFormat/>
    <w:rsid w:val="00203B19"/>
    <w:rPr>
      <w:rFonts w:ascii="Cambria" w:hAnsi="Cambria"/>
      <w:b/>
      <w:smallCaps/>
      <w:color w:val="0D1F7C"/>
    </w:rPr>
  </w:style>
  <w:style w:type="paragraph" w:customStyle="1" w:styleId="StepNumbers">
    <w:name w:val="Step Numbers"/>
    <w:basedOn w:val="Body"/>
    <w:qFormat/>
    <w:rsid w:val="00203B19"/>
    <w:pPr>
      <w:numPr>
        <w:numId w:val="69"/>
      </w:numPr>
      <w:spacing w:before="120"/>
    </w:pPr>
    <w:rPr>
      <w:rFonts w:eastAsia="Calibri"/>
    </w:rPr>
  </w:style>
  <w:style w:type="table" w:customStyle="1" w:styleId="StepTable">
    <w:name w:val="Step Table"/>
    <w:basedOn w:val="TableNormal"/>
    <w:uiPriority w:val="99"/>
    <w:qFormat/>
    <w:rsid w:val="00203B19"/>
    <w:pPr>
      <w:spacing w:after="0" w:line="240" w:lineRule="auto"/>
    </w:pPr>
    <w:rPr>
      <w:rFonts w:eastAsia="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03B19"/>
    <w:rPr>
      <w:b/>
      <w:bCs/>
    </w:rPr>
  </w:style>
  <w:style w:type="paragraph" w:customStyle="1" w:styleId="StyleBodyLetterLower6">
    <w:name w:val="Style Body Letter Lower 6"/>
    <w:basedOn w:val="Normal"/>
    <w:rsid w:val="00203B19"/>
    <w:pPr>
      <w:spacing w:before="120"/>
      <w:ind w:left="2160" w:hanging="360"/>
      <w:jc w:val="both"/>
    </w:pPr>
    <w:rPr>
      <w:rFonts w:eastAsia="Times New Roman"/>
    </w:rPr>
  </w:style>
  <w:style w:type="paragraph" w:customStyle="1" w:styleId="StyleBoldItalicAccent1Before15ptAfter6pt">
    <w:name w:val="Style Bold Italic Accent 1 Before:  15 pt After:  6 pt"/>
    <w:basedOn w:val="Normal"/>
    <w:rsid w:val="00203B19"/>
    <w:pPr>
      <w:spacing w:before="300"/>
    </w:pPr>
    <w:rPr>
      <w:rFonts w:eastAsia="Times New Roman"/>
      <w:b/>
      <w:bCs/>
      <w:i/>
      <w:iCs/>
      <w:color w:val="5B7F93" w:themeColor="accent1"/>
    </w:rPr>
  </w:style>
  <w:style w:type="paragraph" w:customStyle="1" w:styleId="StyleHeading3SectionHeading3CharChar1Heading3Char1CharC">
    <w:name w:val="Style Heading 3SectionHeading 3 Char Char1Heading 3 Char1 Char C..."/>
    <w:basedOn w:val="Heading3"/>
    <w:rsid w:val="00203B19"/>
    <w:pPr>
      <w:numPr>
        <w:numId w:val="70"/>
      </w:numPr>
    </w:pPr>
    <w:rPr>
      <w:rFonts w:ascii="Arial" w:eastAsia="Times New Roman" w:hAnsi="Arial" w:cs="Times New Roman"/>
      <w:color w:val="000000" w:themeColor="text1"/>
      <w:spacing w:val="0"/>
      <w:sz w:val="22"/>
      <w:szCs w:val="20"/>
      <w:lang w:val="en-US"/>
    </w:rPr>
  </w:style>
  <w:style w:type="paragraph" w:customStyle="1" w:styleId="StyleListArial">
    <w:name w:val="Style List + Arial"/>
    <w:basedOn w:val="List"/>
    <w:rsid w:val="00203B19"/>
  </w:style>
  <w:style w:type="paragraph" w:customStyle="1" w:styleId="StyleListParagraph">
    <w:name w:val="Style List Paragraph"/>
    <w:basedOn w:val="ListParagraph"/>
    <w:rsid w:val="00203B19"/>
    <w:pPr>
      <w:spacing w:after="200" w:line="276" w:lineRule="auto"/>
    </w:pPr>
    <w:rPr>
      <w:rFonts w:ascii="Calibri" w:eastAsia="Times New Roman" w:hAnsi="Calibri" w:cs="Arial"/>
      <w:szCs w:val="22"/>
      <w:shd w:val="clear" w:color="auto" w:fill="BFBFBF"/>
      <w:lang w:bidi="ar-SA"/>
    </w:rPr>
  </w:style>
  <w:style w:type="paragraph" w:customStyle="1" w:styleId="StyleListParagraphPatternClearCustomColorRGB191191191">
    <w:name w:val="Style List Paragraph + Pattern: Clear (Custom Color(RGB(191191191..."/>
    <w:basedOn w:val="ListParagraph"/>
    <w:autoRedefine/>
    <w:rsid w:val="00203B19"/>
    <w:pPr>
      <w:shd w:val="clear" w:color="auto" w:fill="FFFFFF"/>
      <w:spacing w:after="200" w:line="276" w:lineRule="auto"/>
    </w:pPr>
    <w:rPr>
      <w:rFonts w:ascii="Calibri" w:eastAsia="Times New Roman" w:hAnsi="Calibri"/>
      <w:shd w:val="clear" w:color="auto" w:fill="BFBFBF"/>
      <w:lang w:bidi="ar-SA"/>
    </w:rPr>
  </w:style>
  <w:style w:type="numbering" w:customStyle="1" w:styleId="StyleNumberedLatinCalibri11ptLeft0Hanging025">
    <w:name w:val="Style Numbered (Latin) Calibri 11 pt Left:  0&quot; Hanging:  0.25&quot;"/>
    <w:basedOn w:val="NoList"/>
    <w:rsid w:val="00203B19"/>
    <w:pPr>
      <w:numPr>
        <w:numId w:val="71"/>
      </w:numPr>
    </w:pPr>
  </w:style>
  <w:style w:type="paragraph" w:customStyle="1" w:styleId="TableCellLeft">
    <w:name w:val="Table Cell Left"/>
    <w:link w:val="TableCellLeftChar"/>
    <w:uiPriority w:val="9"/>
    <w:qFormat/>
    <w:rsid w:val="00203B19"/>
    <w:pPr>
      <w:spacing w:before="20" w:after="20" w:line="240" w:lineRule="auto"/>
      <w:ind w:left="72" w:right="72"/>
    </w:pPr>
    <w:rPr>
      <w:rFonts w:ascii="Calibri" w:eastAsia="Times New Roman" w:hAnsi="Calibri" w:cs="Arial"/>
      <w:bCs/>
      <w:color w:val="000000"/>
      <w:sz w:val="18"/>
      <w:szCs w:val="20"/>
    </w:rPr>
  </w:style>
  <w:style w:type="character" w:customStyle="1" w:styleId="TableCellLeftChar">
    <w:name w:val="Table Cell Left Char"/>
    <w:basedOn w:val="DefaultParagraphFont"/>
    <w:link w:val="TableCellLeft"/>
    <w:uiPriority w:val="9"/>
    <w:rsid w:val="00203B19"/>
    <w:rPr>
      <w:rFonts w:ascii="Calibri" w:eastAsia="Times New Roman" w:hAnsi="Calibri" w:cs="Arial"/>
      <w:bCs/>
      <w:color w:val="000000"/>
      <w:sz w:val="18"/>
      <w:szCs w:val="20"/>
    </w:rPr>
  </w:style>
  <w:style w:type="paragraph" w:customStyle="1" w:styleId="StyleTableCellLeftCentered">
    <w:name w:val="Style Table Cell Left + Centered"/>
    <w:basedOn w:val="TableCellLeft"/>
    <w:rsid w:val="00203B19"/>
    <w:pPr>
      <w:jc w:val="center"/>
    </w:pPr>
    <w:rPr>
      <w:rFonts w:asciiTheme="minorHAnsi" w:hAnsiTheme="minorHAnsi" w:cs="Times New Roman"/>
      <w:bCs w:val="0"/>
    </w:rPr>
  </w:style>
  <w:style w:type="paragraph" w:customStyle="1" w:styleId="StyleTableCellLeftTimesNewRomanCentered">
    <w:name w:val="Style Table Cell Left + Times New Roman Centered"/>
    <w:basedOn w:val="Normal"/>
    <w:rsid w:val="00203B19"/>
    <w:pPr>
      <w:spacing w:before="60" w:after="60"/>
    </w:pPr>
  </w:style>
  <w:style w:type="paragraph" w:customStyle="1" w:styleId="StyleTableCellLeftTimesNewRomanLoweredby3pt">
    <w:name w:val="Style Table Cell Left + Times New Roman Lowered by  3 pt"/>
    <w:basedOn w:val="TableCellLeft"/>
    <w:rsid w:val="00203B19"/>
    <w:rPr>
      <w:rFonts w:asciiTheme="minorHAnsi" w:hAnsiTheme="minorHAnsi"/>
      <w:bCs w:val="0"/>
      <w:position w:val="-6"/>
    </w:rPr>
  </w:style>
  <w:style w:type="numbering" w:customStyle="1" w:styleId="Style1">
    <w:name w:val="Style1"/>
    <w:rsid w:val="00203B19"/>
    <w:pPr>
      <w:numPr>
        <w:numId w:val="72"/>
      </w:numPr>
    </w:pPr>
  </w:style>
  <w:style w:type="numbering" w:customStyle="1" w:styleId="Style2">
    <w:name w:val="Style2"/>
    <w:rsid w:val="00203B19"/>
    <w:pPr>
      <w:numPr>
        <w:numId w:val="73"/>
      </w:numPr>
    </w:pPr>
  </w:style>
  <w:style w:type="numbering" w:customStyle="1" w:styleId="Style3">
    <w:name w:val="Style3"/>
    <w:uiPriority w:val="99"/>
    <w:rsid w:val="00203B19"/>
    <w:pPr>
      <w:numPr>
        <w:numId w:val="74"/>
      </w:numPr>
    </w:pPr>
  </w:style>
  <w:style w:type="numbering" w:customStyle="1" w:styleId="Style4">
    <w:name w:val="Style4"/>
    <w:uiPriority w:val="99"/>
    <w:rsid w:val="00203B19"/>
    <w:pPr>
      <w:numPr>
        <w:numId w:val="75"/>
      </w:numPr>
    </w:pPr>
  </w:style>
  <w:style w:type="character" w:styleId="SubtleEmphasis">
    <w:name w:val="Subtle Emphasis"/>
    <w:basedOn w:val="DefaultParagraphFont"/>
    <w:uiPriority w:val="19"/>
    <w:qFormat/>
    <w:rsid w:val="00203B19"/>
    <w:rPr>
      <w:i/>
      <w:iCs/>
      <w:color w:val="808080" w:themeColor="text1" w:themeTint="7F"/>
    </w:rPr>
  </w:style>
  <w:style w:type="character" w:styleId="SubtleReference">
    <w:name w:val="Subtle Reference"/>
    <w:basedOn w:val="DefaultParagraphFont"/>
    <w:uiPriority w:val="31"/>
    <w:qFormat/>
    <w:rsid w:val="00203B19"/>
    <w:rPr>
      <w:smallCaps/>
      <w:color w:val="AF252F" w:themeColor="accent2"/>
      <w:u w:val="single"/>
    </w:rPr>
  </w:style>
  <w:style w:type="character" w:customStyle="1" w:styleId="Superscript">
    <w:name w:val="Superscript"/>
    <w:basedOn w:val="DefaultParagraphFont"/>
    <w:qFormat/>
    <w:rsid w:val="00203B19"/>
    <w:rPr>
      <w:vertAlign w:val="superscript"/>
    </w:rPr>
  </w:style>
  <w:style w:type="character" w:customStyle="1" w:styleId="t1">
    <w:name w:val="t1"/>
    <w:basedOn w:val="DefaultParagraphFont"/>
    <w:rsid w:val="00203B19"/>
    <w:rPr>
      <w:color w:val="990000"/>
    </w:rPr>
  </w:style>
  <w:style w:type="paragraph" w:customStyle="1" w:styleId="Table">
    <w:name w:val="Table"/>
    <w:basedOn w:val="Normal"/>
    <w:uiPriority w:val="99"/>
    <w:rsid w:val="00203B19"/>
  </w:style>
  <w:style w:type="table" w:styleId="Table3Deffects1">
    <w:name w:val="Table 3D effects 1"/>
    <w:basedOn w:val="TableNormal"/>
    <w:rsid w:val="00203B19"/>
    <w:pPr>
      <w:spacing w:after="0" w:line="240" w:lineRule="auto"/>
    </w:pPr>
    <w:rPr>
      <w:rFonts w:ascii="Times New Roman" w:eastAsia="Times New Roman" w:hAnsi="Times New Roman" w:cs="Times New Roman"/>
      <w:sz w:val="20"/>
      <w:szCs w:val="20"/>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203B19"/>
    <w:pPr>
      <w:spacing w:after="0" w:line="240" w:lineRule="auto"/>
    </w:pPr>
    <w:rPr>
      <w:rFonts w:ascii="Times New Roman" w:eastAsia="Times New Roman" w:hAnsi="Times New Roman" w:cs="Times New Roman"/>
      <w:sz w:val="20"/>
      <w:szCs w:val="20"/>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203B19"/>
    <w:pPr>
      <w:spacing w:after="0" w:line="240" w:lineRule="auto"/>
    </w:pPr>
    <w:rPr>
      <w:rFonts w:ascii="Times New Roman" w:eastAsia="Times New Roman" w:hAnsi="Times New Roman" w:cs="Times New Roman"/>
      <w:sz w:val="20"/>
      <w:szCs w:val="20"/>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Tablebody">
    <w:name w:val="Table body"/>
    <w:rsid w:val="00203B19"/>
    <w:pPr>
      <w:spacing w:before="60" w:after="40" w:line="240" w:lineRule="auto"/>
    </w:pPr>
    <w:rPr>
      <w:rFonts w:ascii="Arial" w:eastAsia="Times New Roman" w:hAnsi="Arial" w:cs="Arial"/>
      <w:sz w:val="18"/>
      <w:szCs w:val="18"/>
    </w:rPr>
  </w:style>
  <w:style w:type="paragraph" w:customStyle="1" w:styleId="TableBody0">
    <w:name w:val="Table Body"/>
    <w:rsid w:val="00203B19"/>
    <w:pPr>
      <w:adjustRightInd w:val="0"/>
      <w:spacing w:before="60" w:after="60" w:line="240" w:lineRule="auto"/>
      <w:textAlignment w:val="baseline"/>
    </w:pPr>
    <w:rPr>
      <w:rFonts w:eastAsia="Times New Roman" w:cs="Times New Roman"/>
      <w:sz w:val="20"/>
      <w:szCs w:val="20"/>
    </w:rPr>
  </w:style>
  <w:style w:type="paragraph" w:customStyle="1" w:styleId="Tablebullet0">
    <w:name w:val="Table bullet"/>
    <w:rsid w:val="00203B19"/>
    <w:pPr>
      <w:spacing w:before="60" w:after="60" w:line="240" w:lineRule="auto"/>
    </w:pPr>
    <w:rPr>
      <w:rFonts w:ascii="Palatino Linotype" w:eastAsia="Times New Roman" w:hAnsi="Palatino Linotype" w:cs="Arial"/>
      <w:szCs w:val="18"/>
      <w:lang w:val="en-GB"/>
    </w:rPr>
  </w:style>
  <w:style w:type="paragraph" w:customStyle="1" w:styleId="tablebullet2">
    <w:name w:val="table bullet"/>
    <w:basedOn w:val="Normal"/>
    <w:rsid w:val="00203B19"/>
    <w:pPr>
      <w:tabs>
        <w:tab w:val="num" w:pos="256"/>
      </w:tabs>
      <w:spacing w:before="0" w:after="0"/>
      <w:ind w:left="256" w:hanging="256"/>
    </w:pPr>
    <w:rPr>
      <w:rFonts w:ascii="Arial" w:eastAsia="Times New Roman" w:hAnsi="Arial" w:cs="Arial"/>
      <w:sz w:val="18"/>
      <w:szCs w:val="18"/>
      <w:lang w:bidi="ar-SA"/>
    </w:rPr>
  </w:style>
  <w:style w:type="paragraph" w:customStyle="1" w:styleId="TableBullet">
    <w:name w:val="Table Bullet"/>
    <w:rsid w:val="00203B19"/>
    <w:pPr>
      <w:numPr>
        <w:numId w:val="76"/>
      </w:numPr>
      <w:tabs>
        <w:tab w:val="clear" w:pos="360"/>
        <w:tab w:val="left" w:pos="187"/>
      </w:tabs>
      <w:adjustRightInd w:val="0"/>
      <w:spacing w:before="60" w:after="60" w:line="240" w:lineRule="auto"/>
      <w:textAlignment w:val="baseline"/>
    </w:pPr>
    <w:rPr>
      <w:rFonts w:ascii="Arial" w:eastAsia="Times New Roman" w:hAnsi="Arial" w:cs="Times New Roman"/>
      <w:sz w:val="20"/>
      <w:szCs w:val="23"/>
    </w:rPr>
  </w:style>
  <w:style w:type="paragraph" w:customStyle="1" w:styleId="TableCaption">
    <w:name w:val="Table Caption"/>
    <w:qFormat/>
    <w:rsid w:val="00203B19"/>
    <w:pPr>
      <w:keepNext/>
      <w:keepLines/>
      <w:spacing w:before="240" w:after="120" w:line="240" w:lineRule="auto"/>
      <w:jc w:val="center"/>
    </w:pPr>
    <w:rPr>
      <w:rFonts w:eastAsiaTheme="minorEastAsia" w:cs="Times New Roman"/>
      <w:i/>
      <w:sz w:val="18"/>
      <w:szCs w:val="20"/>
      <w:lang w:bidi="en-US"/>
    </w:rPr>
  </w:style>
  <w:style w:type="paragraph" w:customStyle="1" w:styleId="TableCellCenter">
    <w:name w:val="Table Cell Center"/>
    <w:basedOn w:val="TableCellLeft"/>
    <w:link w:val="TableCellCenterChar"/>
    <w:uiPriority w:val="19"/>
    <w:rsid w:val="00203B19"/>
    <w:pPr>
      <w:jc w:val="center"/>
    </w:pPr>
  </w:style>
  <w:style w:type="character" w:customStyle="1" w:styleId="TableCellCenterChar">
    <w:name w:val="Table Cell Center Char"/>
    <w:basedOn w:val="TableCellLeftChar"/>
    <w:link w:val="TableCellCenter"/>
    <w:uiPriority w:val="19"/>
    <w:rsid w:val="00203B19"/>
    <w:rPr>
      <w:rFonts w:ascii="Calibri" w:eastAsia="Times New Roman" w:hAnsi="Calibri" w:cs="Arial"/>
      <w:bCs/>
      <w:color w:val="000000"/>
      <w:sz w:val="18"/>
      <w:szCs w:val="20"/>
    </w:rPr>
  </w:style>
  <w:style w:type="paragraph" w:customStyle="1" w:styleId="TableCellLeft10">
    <w:name w:val="Table Cell Left + 10"/>
    <w:uiPriority w:val="99"/>
    <w:rsid w:val="00203B19"/>
    <w:pPr>
      <w:spacing w:before="20" w:after="20" w:line="240" w:lineRule="auto"/>
      <w:ind w:left="72" w:right="72"/>
    </w:pPr>
    <w:rPr>
      <w:rFonts w:eastAsia="Times New Roman" w:cs="Arial"/>
      <w:bCs/>
      <w:color w:val="000000"/>
      <w:sz w:val="20"/>
      <w:szCs w:val="20"/>
    </w:rPr>
  </w:style>
  <w:style w:type="paragraph" w:customStyle="1" w:styleId="TableCellLeftBullet0">
    <w:name w:val="Table Cell Left Bullet"/>
    <w:basedOn w:val="TableCellLeftNumbered"/>
    <w:uiPriority w:val="10"/>
    <w:qFormat/>
    <w:rsid w:val="00E07ECB"/>
    <w:pPr>
      <w:numPr>
        <w:numId w:val="85"/>
      </w:numPr>
      <w:spacing w:line="240" w:lineRule="auto"/>
      <w:contextualSpacing/>
    </w:pPr>
    <w:rPr>
      <w:szCs w:val="18"/>
    </w:rPr>
  </w:style>
  <w:style w:type="paragraph" w:customStyle="1" w:styleId="TableCellRight">
    <w:name w:val="Table Cell Right"/>
    <w:basedOn w:val="TableCellLeft"/>
    <w:link w:val="TableCellRightChar"/>
    <w:semiHidden/>
    <w:unhideWhenUsed/>
    <w:rsid w:val="00203B19"/>
    <w:pPr>
      <w:jc w:val="right"/>
    </w:pPr>
  </w:style>
  <w:style w:type="character" w:customStyle="1" w:styleId="TableCellRightChar">
    <w:name w:val="Table Cell Right Char"/>
    <w:basedOn w:val="TableCellLeftChar"/>
    <w:link w:val="TableCellRight"/>
    <w:semiHidden/>
    <w:rsid w:val="00203B19"/>
    <w:rPr>
      <w:rFonts w:ascii="Calibri" w:eastAsia="Times New Roman" w:hAnsi="Calibri" w:cs="Arial"/>
      <w:bCs/>
      <w:color w:val="000000"/>
      <w:sz w:val="18"/>
      <w:szCs w:val="20"/>
    </w:rPr>
  </w:style>
  <w:style w:type="table" w:styleId="TableClassic1">
    <w:name w:val="Table Classic 1"/>
    <w:basedOn w:val="TableNormal"/>
    <w:rsid w:val="00203B19"/>
    <w:pPr>
      <w:spacing w:after="0" w:line="240" w:lineRule="auto"/>
    </w:pPr>
    <w:rPr>
      <w:rFonts w:ascii="Times New Roman" w:eastAsia="Times New Roman" w:hAnsi="Times New Roman" w:cs="Times New Roman"/>
      <w:sz w:val="20"/>
      <w:szCs w:val="20"/>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203B19"/>
    <w:pPr>
      <w:spacing w:after="0" w:line="240" w:lineRule="auto"/>
    </w:pPr>
    <w:rPr>
      <w:rFonts w:ascii="Times New Roman" w:eastAsia="Times New Roman" w:hAnsi="Times New Roman" w:cs="Times New Roman"/>
      <w:sz w:val="20"/>
      <w:szCs w:val="20"/>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rsid w:val="00203B19"/>
    <w:pPr>
      <w:spacing w:after="0" w:line="240" w:lineRule="auto"/>
    </w:pPr>
    <w:rPr>
      <w:rFonts w:ascii="Times New Roman" w:eastAsia="Times New Roman" w:hAnsi="Times New Roman" w:cs="Times New Roman"/>
      <w:color w:val="000080"/>
      <w:sz w:val="20"/>
      <w:szCs w:val="2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rsid w:val="00203B19"/>
    <w:pPr>
      <w:spacing w:after="0" w:line="240" w:lineRule="auto"/>
    </w:pPr>
    <w:rPr>
      <w:rFonts w:ascii="Times New Roman" w:eastAsia="Times New Roman" w:hAnsi="Times New Roman" w:cs="Times New Roman"/>
      <w:sz w:val="20"/>
      <w:szCs w:val="20"/>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rsid w:val="00203B19"/>
    <w:pPr>
      <w:spacing w:after="0" w:line="240" w:lineRule="auto"/>
    </w:pPr>
    <w:rPr>
      <w:rFonts w:ascii="Times New Roman" w:eastAsia="Times New Roman" w:hAnsi="Times New Roman" w:cs="Times New Roman"/>
      <w:color w:val="FFFFFF"/>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rsid w:val="00203B19"/>
    <w:pPr>
      <w:spacing w:after="0" w:line="240" w:lineRule="auto"/>
    </w:pPr>
    <w:rPr>
      <w:rFonts w:ascii="Times New Roman" w:eastAsia="Times New Roman" w:hAnsi="Times New Roman" w:cs="Times New Roman"/>
      <w:sz w:val="20"/>
      <w:szCs w:val="20"/>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rsid w:val="00203B19"/>
    <w:pPr>
      <w:spacing w:after="0" w:line="240" w:lineRule="auto"/>
    </w:pPr>
    <w:rPr>
      <w:rFonts w:ascii="Times New Roman" w:eastAsia="Times New Roman" w:hAnsi="Times New Roman" w:cs="Times New Roman"/>
      <w:sz w:val="20"/>
      <w:szCs w:val="20"/>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rsid w:val="00203B19"/>
    <w:pPr>
      <w:spacing w:after="0" w:line="240" w:lineRule="auto"/>
    </w:pPr>
    <w:rPr>
      <w:rFonts w:ascii="Times New Roman" w:eastAsia="Times New Roman" w:hAnsi="Times New Roman" w:cs="Times New Roman"/>
      <w:b/>
      <w:bCs/>
      <w:sz w:val="20"/>
      <w:szCs w:val="20"/>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rsid w:val="00203B19"/>
    <w:pPr>
      <w:spacing w:after="0" w:line="240" w:lineRule="auto"/>
    </w:pPr>
    <w:rPr>
      <w:rFonts w:ascii="Times New Roman" w:eastAsia="Times New Roman" w:hAnsi="Times New Roman" w:cs="Times New Roman"/>
      <w:b/>
      <w:bCs/>
      <w:sz w:val="20"/>
      <w:szCs w:val="20"/>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rsid w:val="00203B19"/>
    <w:pPr>
      <w:spacing w:after="0" w:line="240" w:lineRule="auto"/>
    </w:pPr>
    <w:rPr>
      <w:rFonts w:ascii="Times New Roman" w:eastAsia="Times New Roman" w:hAnsi="Times New Roman" w:cs="Times New Roman"/>
      <w:b/>
      <w:bCs/>
      <w:sz w:val="20"/>
      <w:szCs w:val="20"/>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rsid w:val="00203B19"/>
    <w:pPr>
      <w:spacing w:after="0" w:line="240" w:lineRule="auto"/>
    </w:pPr>
    <w:rPr>
      <w:rFonts w:ascii="Times New Roman" w:eastAsia="Times New Roman" w:hAnsi="Times New Roman" w:cs="Times New Roman"/>
      <w:sz w:val="20"/>
      <w:szCs w:val="20"/>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rsid w:val="00203B19"/>
    <w:pPr>
      <w:spacing w:after="0" w:line="240" w:lineRule="auto"/>
    </w:pPr>
    <w:rPr>
      <w:rFonts w:eastAsia="Times New Roman" w:cs="Times New Roman"/>
      <w:sz w:val="20"/>
      <w:szCs w:val="20"/>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rsid w:val="00203B19"/>
    <w:pPr>
      <w:spacing w:before="60" w:after="60" w:line="240" w:lineRule="auto"/>
    </w:pPr>
    <w:rPr>
      <w:rFonts w:eastAsia="Times New Roman" w:cs="Times New Roman"/>
      <w:sz w:val="20"/>
      <w:szCs w:val="20"/>
    </w:rPr>
    <w:tblPr>
      <w:tblStyleRowBandSize w:val="1"/>
      <w:tblBorders>
        <w:insideH w:val="single" w:sz="18" w:space="0" w:color="FFFFFF"/>
        <w:insideV w:val="single" w:sz="18" w:space="0" w:color="FFFFFF"/>
      </w:tblBorders>
    </w:tblPr>
    <w:tcPr>
      <w:vAlign w:val="center"/>
    </w:tcPr>
    <w:tblStylePr w:type="firstRow">
      <w:pPr>
        <w:wordWrap/>
        <w:spacing w:beforeLines="0" w:beforeAutospacing="0" w:afterLines="0" w:afterAutospacing="0"/>
        <w:jc w:val="center"/>
      </w:pPr>
      <w:rPr>
        <w:rFonts w:ascii="Arial" w:hAnsi="Arial"/>
        <w:b w:val="0"/>
        <w:bCs/>
        <w:color w:val="FFFFFF"/>
        <w:sz w:val="20"/>
      </w:rPr>
      <w:tblPr/>
      <w:tcPr>
        <w:tcBorders>
          <w:top w:val="single" w:sz="4" w:space="0" w:color="0D1F7C"/>
          <w:left w:val="single" w:sz="4" w:space="0" w:color="0D1F7C"/>
          <w:bottom w:val="single" w:sz="4" w:space="0" w:color="0D1F7C"/>
          <w:right w:val="single" w:sz="4" w:space="0" w:color="0D1F7C"/>
          <w:insideH w:val="nil"/>
          <w:insideV w:val="single" w:sz="4" w:space="0" w:color="D9D9D9"/>
          <w:tl2br w:val="nil"/>
          <w:tr2bl w:val="nil"/>
        </w:tcBorders>
        <w:shd w:val="pct20" w:color="000000" w:fill="0D1F7C"/>
      </w:tcPr>
    </w:tblStylePr>
    <w:tblStylePr w:type="band1Horz">
      <w:pPr>
        <w:wordWrap/>
        <w:spacing w:beforeLines="0" w:beforeAutospacing="0" w:afterLines="0" w:afterAutospacing="0"/>
      </w:pPr>
      <w:rPr>
        <w:color w:val="auto"/>
      </w:rPr>
      <w:tblPr/>
      <w:tcPr>
        <w:tcBorders>
          <w:top w:val="nil"/>
          <w:left w:val="nil"/>
          <w:bottom w:val="nil"/>
          <w:right w:val="nil"/>
          <w:insideH w:val="nil"/>
          <w:insideV w:val="single" w:sz="4" w:space="0" w:color="999999"/>
          <w:tl2br w:val="nil"/>
          <w:tr2bl w:val="nil"/>
        </w:tcBorders>
        <w:shd w:val="pct5" w:color="000000" w:fill="FFFFFF"/>
      </w:tcPr>
    </w:tblStylePr>
    <w:tblStylePr w:type="band2Horz">
      <w:pPr>
        <w:wordWrap/>
        <w:spacing w:beforeLines="0" w:beforeAutospacing="0" w:afterLines="0" w:afterAutospacing="0"/>
        <w:contextualSpacing w:val="0"/>
      </w:pPr>
      <w:rPr>
        <w:color w:val="auto"/>
      </w:rPr>
      <w:tblPr/>
      <w:tcPr>
        <w:shd w:val="pct20" w:color="000000" w:fill="FFFFFF"/>
        <w:vAlign w:val="top"/>
      </w:tcPr>
    </w:tblStylePr>
  </w:style>
  <w:style w:type="table" w:styleId="TableElegant">
    <w:name w:val="Table Elegant"/>
    <w:basedOn w:val="TableNormal"/>
    <w:rsid w:val="00203B19"/>
    <w:pPr>
      <w:spacing w:after="0" w:line="240" w:lineRule="auto"/>
    </w:pPr>
    <w:rPr>
      <w:rFonts w:ascii="Times New Roman" w:eastAsia="Times New Roman" w:hAnsi="Times New Roman" w:cs="Times New Roman"/>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uiPriority w:val="39"/>
    <w:rsid w:val="00203B19"/>
    <w:pPr>
      <w:spacing w:after="0" w:line="240" w:lineRule="auto"/>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rsid w:val="00203B19"/>
    <w:pPr>
      <w:spacing w:after="0" w:line="240" w:lineRule="auto"/>
    </w:pPr>
    <w:rPr>
      <w:rFonts w:ascii="Times New Roman" w:eastAsia="Times New Roman" w:hAnsi="Times New Roman" w:cs="Times New Roman"/>
      <w:sz w:val="20"/>
      <w:szCs w:val="20"/>
    </w:rPr>
    <w:tblPr>
      <w:tblStyleRowBandSize w:val="1"/>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Pr>
    <w:tcPr>
      <w:shd w:val="clear" w:color="auto" w:fill="auto"/>
    </w:tcPr>
    <w:tblStylePr w:type="firstRow">
      <w:pPr>
        <w:wordWrap/>
        <w:spacing w:beforeLines="0" w:beforeAutospacing="0" w:afterLines="0" w:afterAutospacing="0"/>
        <w:jc w:val="center"/>
      </w:pPr>
      <w:rPr>
        <w:rFonts w:ascii="Avenir Book" w:hAnsi="Avenir Book"/>
        <w:b/>
        <w:i w:val="0"/>
        <w:color w:val="FFFFFF"/>
        <w:sz w:val="18"/>
        <w:szCs w:val="18"/>
      </w:rPr>
      <w:tblPr/>
      <w:tcPr>
        <w:tc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l2br w:val="nil"/>
          <w:tr2bl w:val="nil"/>
        </w:tcBorders>
        <w:shd w:val="clear" w:color="auto" w:fill="0D1F7C"/>
      </w:tcPr>
    </w:tblStylePr>
    <w:tblStylePr w:type="lastRow">
      <w:rPr>
        <w:i/>
        <w:iCs/>
      </w:rPr>
      <w:tblPr/>
      <w:tcPr>
        <w:shd w:val="clear" w:color="auto" w:fill="5E96D4"/>
      </w:tcPr>
    </w:tblStylePr>
    <w:tblStylePr w:type="lastCol">
      <w:rPr>
        <w:i/>
        <w:iCs/>
      </w:rPr>
      <w:tblPr/>
      <w:tcPr>
        <w:tcBorders>
          <w:tl2br w:val="none" w:sz="0" w:space="0" w:color="auto"/>
          <w:tr2bl w:val="none" w:sz="0" w:space="0" w:color="auto"/>
        </w:tcBorders>
      </w:tcPr>
    </w:tblStylePr>
    <w:tblStylePr w:type="band1Horz">
      <w:tblPr/>
      <w:tcPr>
        <w:shd w:val="clear" w:color="auto" w:fill="9FC0E5"/>
      </w:tcPr>
    </w:tblStylePr>
    <w:tblStylePr w:type="band2Horz">
      <w:tblPr/>
      <w:tcPr>
        <w:shd w:val="clear" w:color="auto" w:fill="5E96D4"/>
      </w:tcPr>
    </w:tblStylePr>
  </w:style>
  <w:style w:type="table" w:styleId="TableGrid2">
    <w:name w:val="Table Grid 2"/>
    <w:basedOn w:val="TableNormal"/>
    <w:rsid w:val="00203B19"/>
    <w:pPr>
      <w:spacing w:after="0" w:line="240" w:lineRule="auto"/>
    </w:pPr>
    <w:rPr>
      <w:rFonts w:ascii="Times New Roman" w:eastAsia="Times New Roman" w:hAnsi="Times New Roman" w:cs="Times New Roman"/>
      <w:sz w:val="20"/>
      <w:szCs w:val="20"/>
    </w:rPr>
    <w:tblPr>
      <w:tblStyleRowBandSize w:val="1"/>
      <w:tblBorders>
        <w:bottom w:val="single" w:sz="6" w:space="0" w:color="AACDCD"/>
        <w:insideH w:val="single" w:sz="6" w:space="0" w:color="AACDCD"/>
        <w:insideV w:val="single" w:sz="6" w:space="0" w:color="AACDCD"/>
      </w:tblBorders>
    </w:tblPr>
    <w:tcPr>
      <w:shd w:val="clear" w:color="auto" w:fill="auto"/>
    </w:tcPr>
    <w:tblStylePr w:type="firstRow">
      <w:rPr>
        <w:b/>
        <w:bCs/>
        <w:color w:val="FFFFFF"/>
      </w:rPr>
      <w:tblPr/>
      <w:tcPr>
        <w:shd w:val="clear" w:color="auto" w:fill="34679A"/>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tblPr/>
      <w:tcPr>
        <w:shd w:val="clear" w:color="auto" w:fill="FFFFFF"/>
      </w:tcPr>
    </w:tblStylePr>
    <w:tblStylePr w:type="band2Horz">
      <w:tblPr/>
      <w:tcPr>
        <w:shd w:val="clear" w:color="auto" w:fill="E5E5BD"/>
      </w:tcPr>
    </w:tblStylePr>
  </w:style>
  <w:style w:type="table" w:customStyle="1" w:styleId="TableGrid21">
    <w:name w:val="Table Grid 21"/>
    <w:basedOn w:val="TableNormal"/>
    <w:next w:val="TableGrid2"/>
    <w:semiHidden/>
    <w:rsid w:val="00203B19"/>
    <w:pPr>
      <w:widowControl w:val="0"/>
      <w:adjustRightInd w:val="0"/>
      <w:spacing w:after="0" w:line="240" w:lineRule="auto"/>
      <w:jc w:val="both"/>
      <w:textAlignment w:val="baseline"/>
    </w:pPr>
    <w:rPr>
      <w:rFonts w:ascii="Times New Roman" w:eastAsia="Times New Roman" w:hAnsi="Times New Roman" w:cs="Times New Roman"/>
      <w:sz w:val="20"/>
      <w:szCs w:val="20"/>
    </w:rPr>
    <w:tblPr>
      <w:tblStyleRowBandSize w:val="1"/>
      <w:tblBorders>
        <w:bottom w:val="single" w:sz="6" w:space="0" w:color="AACDCD"/>
        <w:insideH w:val="single" w:sz="6" w:space="0" w:color="AACDCD"/>
        <w:insideV w:val="single" w:sz="6" w:space="0" w:color="AACDCD"/>
      </w:tblBorders>
    </w:tblPr>
    <w:tcPr>
      <w:shd w:val="clear" w:color="auto" w:fill="auto"/>
    </w:tcPr>
    <w:tblStylePr w:type="firstRow">
      <w:rPr>
        <w:b/>
        <w:bCs/>
        <w:color w:val="FFFFFF"/>
      </w:rPr>
      <w:tblPr/>
      <w:tcPr>
        <w:shd w:val="clear" w:color="auto" w:fill="34679A"/>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tblPr/>
      <w:tcPr>
        <w:shd w:val="clear" w:color="auto" w:fill="FFFFFF"/>
      </w:tcPr>
    </w:tblStylePr>
    <w:tblStylePr w:type="band2Horz">
      <w:tblPr/>
      <w:tcPr>
        <w:shd w:val="clear" w:color="auto" w:fill="E5E5BD"/>
      </w:tcPr>
    </w:tblStylePr>
  </w:style>
  <w:style w:type="table" w:styleId="TableGrid3">
    <w:name w:val="Table Grid 3"/>
    <w:basedOn w:val="TableNormal"/>
    <w:rsid w:val="00203B19"/>
    <w:pPr>
      <w:spacing w:after="0" w:line="240" w:lineRule="auto"/>
    </w:pPr>
    <w:rPr>
      <w:rFonts w:ascii="Times New Roman" w:eastAsia="Times New Roman" w:hAnsi="Times New Roman" w:cs="Times New Roman"/>
      <w:sz w:val="20"/>
      <w:szCs w:val="20"/>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rsid w:val="00203B19"/>
    <w:pPr>
      <w:spacing w:after="0" w:line="240" w:lineRule="auto"/>
    </w:pPr>
    <w:rPr>
      <w:rFonts w:ascii="Times New Roman" w:eastAsia="Times New Roman" w:hAnsi="Times New Roman" w:cs="Times New Roman"/>
      <w:sz w:val="20"/>
      <w:szCs w:val="20"/>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rsid w:val="00203B19"/>
    <w:pPr>
      <w:spacing w:after="0" w:line="240" w:lineRule="auto"/>
    </w:pPr>
    <w:rPr>
      <w:rFonts w:ascii="Times New Roman" w:eastAsia="Times New Roman" w:hAnsi="Times New Roman" w:cs="Times New Roman"/>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rsid w:val="00203B19"/>
    <w:pPr>
      <w:spacing w:after="0" w:line="240" w:lineRule="auto"/>
    </w:pPr>
    <w:rPr>
      <w:rFonts w:ascii="Times New Roman" w:eastAsia="Times New Roman" w:hAnsi="Times New Roman" w:cs="Times New Roman"/>
      <w:sz w:val="20"/>
      <w:szCs w:val="20"/>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rsid w:val="00203B19"/>
    <w:pPr>
      <w:spacing w:after="0" w:line="240" w:lineRule="auto"/>
    </w:pPr>
    <w:rPr>
      <w:rFonts w:ascii="Times New Roman" w:eastAsia="Times New Roman" w:hAnsi="Times New Roman" w:cs="Times New Roman"/>
      <w:b/>
      <w:bCs/>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rsid w:val="00203B19"/>
    <w:pPr>
      <w:spacing w:after="0" w:line="240" w:lineRule="auto"/>
    </w:pPr>
    <w:rPr>
      <w:rFonts w:eastAsia="Times New Roman" w:cs="Times New Roman"/>
      <w:sz w:val="20"/>
      <w:szCs w:val="20"/>
    </w:rPr>
    <w:tblPr>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TableHeader">
    <w:name w:val="Table Header"/>
    <w:basedOn w:val="Normal"/>
    <w:rsid w:val="00203B19"/>
    <w:pPr>
      <w:spacing w:before="60" w:after="0"/>
      <w:jc w:val="center"/>
    </w:pPr>
    <w:rPr>
      <w:rFonts w:ascii="Arial Black" w:eastAsia="Times New Roman" w:hAnsi="Arial Black"/>
      <w:spacing w:val="-5"/>
      <w:sz w:val="16"/>
      <w:lang w:bidi="ar-SA"/>
    </w:rPr>
  </w:style>
  <w:style w:type="paragraph" w:customStyle="1" w:styleId="TableHeading">
    <w:name w:val="Table Heading"/>
    <w:basedOn w:val="Body"/>
    <w:next w:val="TableCellLeft"/>
    <w:qFormat/>
    <w:rsid w:val="00203B19"/>
    <w:pPr>
      <w:keepNext/>
      <w:keepLines/>
      <w:spacing w:before="120"/>
      <w:jc w:val="center"/>
    </w:pPr>
    <w:rPr>
      <w:rFonts w:ascii="Calibri" w:hAnsi="Calibri"/>
      <w:b/>
      <w:color w:val="FFFFFF" w:themeColor="background1"/>
    </w:rPr>
  </w:style>
  <w:style w:type="paragraph" w:customStyle="1" w:styleId="TableHeadings">
    <w:name w:val="Table Headings"/>
    <w:basedOn w:val="Body"/>
    <w:rsid w:val="00203B19"/>
  </w:style>
  <w:style w:type="table" w:styleId="TableList1">
    <w:name w:val="Table List 1"/>
    <w:basedOn w:val="TableNormal"/>
    <w:rsid w:val="00203B19"/>
    <w:pPr>
      <w:spacing w:after="0" w:line="240" w:lineRule="auto"/>
    </w:pPr>
    <w:rPr>
      <w:rFonts w:ascii="Times New Roman" w:eastAsia="Times New Roman" w:hAnsi="Times New Roman" w:cs="Times New Roman"/>
      <w:sz w:val="20"/>
      <w:szCs w:val="20"/>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rsid w:val="00203B19"/>
    <w:pPr>
      <w:spacing w:after="0" w:line="240" w:lineRule="auto"/>
    </w:pPr>
    <w:rPr>
      <w:rFonts w:ascii="Times New Roman" w:eastAsia="Times New Roman" w:hAnsi="Times New Roman" w:cs="Times New Roman"/>
      <w:sz w:val="20"/>
      <w:szCs w:val="20"/>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rsid w:val="00203B19"/>
    <w:pPr>
      <w:spacing w:after="0" w:line="240" w:lineRule="auto"/>
    </w:pPr>
    <w:rPr>
      <w:rFonts w:ascii="Times New Roman" w:eastAsia="Times New Roman" w:hAnsi="Times New Roman" w:cs="Times New Roman"/>
      <w:sz w:val="20"/>
      <w:szCs w:val="20"/>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rsid w:val="00203B19"/>
    <w:pPr>
      <w:spacing w:after="0" w:line="240" w:lineRule="auto"/>
    </w:pPr>
    <w:rPr>
      <w:rFonts w:ascii="Times New Roman" w:eastAsia="Times New Roman" w:hAnsi="Times New Roman" w:cs="Times New Roman"/>
      <w:sz w:val="20"/>
      <w:szCs w:val="20"/>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rsid w:val="00203B19"/>
    <w:pPr>
      <w:spacing w:after="0" w:line="240" w:lineRule="auto"/>
    </w:pPr>
    <w:rPr>
      <w:rFonts w:ascii="Times New Roman" w:eastAsia="Times New Roman" w:hAnsi="Times New Roman" w:cs="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rsid w:val="00203B19"/>
    <w:pPr>
      <w:spacing w:after="0" w:line="240" w:lineRule="auto"/>
    </w:pPr>
    <w:rPr>
      <w:rFonts w:ascii="Times New Roman" w:eastAsia="Times New Roman" w:hAnsi="Times New Roman" w:cs="Times New Roman"/>
      <w:sz w:val="20"/>
      <w:szCs w:val="20"/>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rsid w:val="00203B19"/>
    <w:pPr>
      <w:spacing w:after="0" w:line="240" w:lineRule="auto"/>
    </w:pPr>
    <w:rPr>
      <w:rFonts w:ascii="Times New Roman" w:eastAsia="Times New Roman" w:hAnsi="Times New Roman" w:cs="Times New Roman"/>
      <w:sz w:val="20"/>
      <w:szCs w:val="20"/>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rsid w:val="00203B19"/>
    <w:pPr>
      <w:spacing w:after="0" w:line="240" w:lineRule="auto"/>
    </w:pPr>
    <w:rPr>
      <w:rFonts w:ascii="Times New Roman" w:eastAsia="Times New Roman" w:hAnsi="Times New Roman" w:cs="Times New Roman"/>
      <w:sz w:val="20"/>
      <w:szCs w:val="20"/>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customStyle="1" w:styleId="TableNum">
    <w:name w:val="Table Num"/>
    <w:basedOn w:val="Normal"/>
    <w:qFormat/>
    <w:rsid w:val="00203B19"/>
    <w:pPr>
      <w:numPr>
        <w:numId w:val="77"/>
      </w:numPr>
      <w:spacing w:before="60" w:after="60"/>
    </w:pPr>
    <w:rPr>
      <w:rFonts w:ascii="Arial" w:eastAsia="Times New Roman" w:hAnsi="Arial" w:cs="Arial"/>
      <w:sz w:val="16"/>
      <w:szCs w:val="22"/>
    </w:rPr>
  </w:style>
  <w:style w:type="paragraph" w:customStyle="1" w:styleId="Tablecellleft0">
    <w:name w:val="Tablecell left"/>
    <w:autoRedefine/>
    <w:qFormat/>
    <w:rsid w:val="00203B19"/>
    <w:pPr>
      <w:keepNext/>
      <w:spacing w:before="20" w:after="20" w:line="240" w:lineRule="auto"/>
    </w:pPr>
    <w:rPr>
      <w:rFonts w:eastAsiaTheme="minorEastAsia" w:cs="Arial"/>
      <w:b/>
      <w:bCs/>
      <w:color w:val="000000" w:themeColor="text1"/>
      <w:sz w:val="18"/>
      <w:szCs w:val="20"/>
      <w:lang w:bidi="en-US"/>
    </w:rPr>
  </w:style>
  <w:style w:type="paragraph" w:customStyle="1" w:styleId="Tablenumbered">
    <w:name w:val="Table numbered"/>
    <w:basedOn w:val="Tablecellleft0"/>
    <w:rsid w:val="00203B19"/>
    <w:pPr>
      <w:numPr>
        <w:numId w:val="78"/>
      </w:numPr>
    </w:pPr>
  </w:style>
  <w:style w:type="paragraph" w:styleId="TableofAuthorities">
    <w:name w:val="table of authorities"/>
    <w:basedOn w:val="Normal"/>
    <w:unhideWhenUsed/>
    <w:rsid w:val="00203B19"/>
    <w:pPr>
      <w:tabs>
        <w:tab w:val="right" w:leader="dot" w:pos="8640"/>
      </w:tabs>
      <w:spacing w:after="240" w:line="276" w:lineRule="auto"/>
    </w:pPr>
    <w:rPr>
      <w:rFonts w:cstheme="minorBidi"/>
      <w:sz w:val="22"/>
      <w:szCs w:val="22"/>
    </w:rPr>
  </w:style>
  <w:style w:type="paragraph" w:styleId="TableofFigures">
    <w:name w:val="table of figures"/>
    <w:basedOn w:val="Normal"/>
    <w:next w:val="Normal"/>
    <w:uiPriority w:val="99"/>
    <w:unhideWhenUsed/>
    <w:rsid w:val="00203B19"/>
    <w:pPr>
      <w:spacing w:before="60" w:after="60"/>
    </w:pPr>
  </w:style>
  <w:style w:type="table" w:styleId="TableProfessional">
    <w:name w:val="Table Professional"/>
    <w:basedOn w:val="TableNormal"/>
    <w:rsid w:val="00203B19"/>
    <w:pPr>
      <w:spacing w:after="0" w:line="240" w:lineRule="auto"/>
    </w:pPr>
    <w:rPr>
      <w:rFonts w:ascii="Times New Roman" w:eastAsia="Times New Roman" w:hAnsi="Times New Roman" w:cs="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rsid w:val="00203B19"/>
    <w:pPr>
      <w:spacing w:after="0" w:line="240" w:lineRule="auto"/>
    </w:pPr>
    <w:rPr>
      <w:rFonts w:ascii="Times New Roman" w:eastAsia="Times New Roman" w:hAnsi="Times New Roman" w:cs="Times New Roman"/>
      <w:sz w:val="20"/>
      <w:szCs w:val="20"/>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rsid w:val="00203B19"/>
    <w:pPr>
      <w:spacing w:after="0" w:line="240" w:lineRule="auto"/>
    </w:pPr>
    <w:rPr>
      <w:rFonts w:ascii="Times New Roman" w:eastAsia="Times New Roman" w:hAnsi="Times New Roman" w:cs="Times New Roman"/>
      <w:sz w:val="20"/>
      <w:szCs w:val="20"/>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rsid w:val="00203B19"/>
    <w:pPr>
      <w:spacing w:after="0" w:line="240" w:lineRule="auto"/>
    </w:pPr>
    <w:rPr>
      <w:rFonts w:ascii="Times New Roman" w:eastAsia="Times New Roman" w:hAnsi="Times New Roman" w:cs="Times New Roman"/>
      <w:sz w:val="20"/>
      <w:szCs w:val="20"/>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customStyle="1" w:styleId="TableSubheading">
    <w:name w:val="Table Subheading"/>
    <w:basedOn w:val="Normal"/>
    <w:qFormat/>
    <w:rsid w:val="00203B19"/>
    <w:pPr>
      <w:keepNext/>
      <w:keepLines/>
      <w:shd w:val="clear" w:color="auto" w:fill="F2F2F2" w:themeFill="background1" w:themeFillShade="F2"/>
      <w:spacing w:before="40" w:after="20"/>
      <w:ind w:left="72" w:right="72"/>
    </w:pPr>
    <w:rPr>
      <w:rFonts w:eastAsia="Times New Roman" w:cs="Arial"/>
      <w:b/>
      <w:bCs/>
      <w:color w:val="000000"/>
      <w:lang w:bidi="ar-SA"/>
    </w:rPr>
  </w:style>
  <w:style w:type="table" w:styleId="TableSubtle1">
    <w:name w:val="Table Subtle 1"/>
    <w:basedOn w:val="TableNormal"/>
    <w:rsid w:val="00203B19"/>
    <w:pPr>
      <w:spacing w:after="0" w:line="240" w:lineRule="auto"/>
    </w:pPr>
    <w:rPr>
      <w:rFonts w:ascii="Times New Roman" w:eastAsia="Times New Roman" w:hAnsi="Times New Roman" w:cs="Times New Roman"/>
      <w:sz w:val="20"/>
      <w:szCs w:val="20"/>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03B19"/>
    <w:pPr>
      <w:spacing w:after="0" w:line="240" w:lineRule="auto"/>
    </w:pPr>
    <w:rPr>
      <w:rFonts w:ascii="Times New Roman" w:eastAsia="Times New Roman" w:hAnsi="Times New Roman" w:cs="Times New Roman"/>
      <w:sz w:val="20"/>
      <w:szCs w:val="20"/>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TableTextChar">
    <w:name w:val="Table Text Char"/>
    <w:basedOn w:val="DefaultParagraphFont"/>
    <w:rsid w:val="00203B19"/>
    <w:rPr>
      <w:rFonts w:ascii="Trebuchet MS" w:hAnsi="Trebuchet MS"/>
      <w:szCs w:val="24"/>
      <w:lang w:val="en-US" w:eastAsia="en-US" w:bidi="ar-SA"/>
    </w:rPr>
  </w:style>
  <w:style w:type="table" w:styleId="TableTheme">
    <w:name w:val="Table Theme"/>
    <w:basedOn w:val="TableNormal"/>
    <w:rsid w:val="00203B19"/>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FieldDefs"/>
    <w:rsid w:val="00203B19"/>
    <w:tblPr>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Header/>
    </w:trPr>
    <w:tcPr>
      <w:shd w:val="clear" w:color="auto" w:fill="auto"/>
    </w:tcPr>
    <w:tblStylePr w:type="firstRow">
      <w:pPr>
        <w:wordWrap/>
        <w:spacing w:beforeLines="0" w:beforeAutospacing="0" w:afterLines="0" w:afterAutospacing="0"/>
        <w:jc w:val="center"/>
      </w:pPr>
      <w:rPr>
        <w:rFonts w:ascii="Calibri" w:hAnsi="Calibri"/>
        <w:b/>
        <w:color w:val="auto"/>
        <w:sz w:val="20"/>
      </w:rPr>
      <w:tblPr/>
      <w:tcPr>
        <w:tcBorders>
          <w:tl2br w:val="none" w:sz="0" w:space="0" w:color="auto"/>
          <w:tr2bl w:val="none" w:sz="0" w:space="0" w:color="auto"/>
        </w:tcBorders>
      </w:tcPr>
    </w:tblStylePr>
    <w:tblStylePr w:type="lastRow">
      <w:pPr>
        <w:wordWrap/>
        <w:spacing w:beforeLines="0" w:beforeAutospacing="0" w:afterLines="0" w:afterAutospacing="0"/>
        <w:jc w:val="center"/>
      </w:pPr>
      <w:rPr>
        <w:rFonts w:ascii="Calibri" w:hAnsi="Calibri"/>
        <w:b/>
        <w:sz w:val="20"/>
      </w:rPr>
    </w:tblStylePr>
    <w:tblStylePr w:type="band2Vert">
      <w:rPr>
        <w:rFonts w:ascii="Calibri" w:hAnsi="Calibri"/>
        <w:sz w:val="18"/>
      </w:rPr>
    </w:tblStylePr>
    <w:tblStylePr w:type="band1Horz">
      <w:rPr>
        <w:rFonts w:ascii="Calibri" w:hAnsi="Calibri"/>
        <w:sz w:val="18"/>
      </w:rPr>
    </w:tblStylePr>
  </w:style>
  <w:style w:type="table" w:customStyle="1" w:styleId="TableWeb11">
    <w:name w:val="Table Web 11"/>
    <w:basedOn w:val="FieldDefs"/>
    <w:next w:val="TableWeb1"/>
    <w:rsid w:val="00203B19"/>
    <w:tblPr>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Header/>
    </w:trPr>
    <w:tcPr>
      <w:shd w:val="clear" w:color="auto" w:fill="auto"/>
    </w:tcPr>
    <w:tblStylePr w:type="firstRow">
      <w:pPr>
        <w:wordWrap/>
        <w:spacing w:beforeLines="0" w:beforeAutospacing="0" w:afterLines="0" w:afterAutospacing="0"/>
        <w:jc w:val="center"/>
      </w:pPr>
      <w:rPr>
        <w:rFonts w:ascii="Calibri" w:hAnsi="Calibri"/>
        <w:b/>
        <w:color w:val="auto"/>
        <w:sz w:val="20"/>
      </w:rPr>
      <w:tblPr/>
      <w:tcPr>
        <w:tcBorders>
          <w:tl2br w:val="none" w:sz="0" w:space="0" w:color="auto"/>
          <w:tr2bl w:val="none" w:sz="0" w:space="0" w:color="auto"/>
        </w:tcBorders>
      </w:tcPr>
    </w:tblStylePr>
    <w:tblStylePr w:type="lastRow">
      <w:pPr>
        <w:wordWrap/>
        <w:spacing w:beforeLines="0" w:beforeAutospacing="0" w:afterLines="0" w:afterAutospacing="0"/>
        <w:jc w:val="center"/>
      </w:pPr>
      <w:rPr>
        <w:rFonts w:ascii="Calibri" w:hAnsi="Calibri"/>
        <w:b/>
        <w:sz w:val="20"/>
      </w:rPr>
    </w:tblStylePr>
    <w:tblStylePr w:type="band2Vert">
      <w:rPr>
        <w:rFonts w:ascii="Calibri" w:hAnsi="Calibri"/>
        <w:sz w:val="18"/>
      </w:rPr>
    </w:tblStylePr>
    <w:tblStylePr w:type="band1Horz">
      <w:rPr>
        <w:rFonts w:ascii="Calibri" w:hAnsi="Calibri"/>
        <w:sz w:val="18"/>
      </w:rPr>
    </w:tblStylePr>
  </w:style>
  <w:style w:type="table" w:styleId="TableWeb2">
    <w:name w:val="Table Web 2"/>
    <w:basedOn w:val="TableNormal"/>
    <w:rsid w:val="00203B19"/>
    <w:pPr>
      <w:spacing w:after="0" w:line="240" w:lineRule="auto"/>
    </w:pPr>
    <w:rPr>
      <w:rFonts w:ascii="Calibri" w:eastAsia="Times New Roman" w:hAnsi="Calibri" w:cs="Times New Roman"/>
      <w:sz w:val="18"/>
      <w:szCs w:val="20"/>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pPr>
        <w:wordWrap/>
        <w:spacing w:beforeLines="0" w:beforeAutospacing="0" w:afterLines="0" w:afterAutospacing="0"/>
        <w:jc w:val="center"/>
      </w:pPr>
      <w:rPr>
        <w:rFonts w:ascii="Calibri" w:hAnsi="Calibri"/>
        <w:b/>
        <w:color w:val="000000" w:themeColor="text1"/>
        <w:sz w:val="20"/>
      </w:rPr>
      <w:tblPr/>
      <w:tcPr>
        <w:tcBorders>
          <w:tl2br w:val="none" w:sz="0" w:space="0" w:color="auto"/>
          <w:tr2bl w:val="none" w:sz="0" w:space="0" w:color="auto"/>
        </w:tcBorders>
      </w:tcPr>
    </w:tblStylePr>
  </w:style>
  <w:style w:type="table" w:styleId="TableWeb3">
    <w:name w:val="Table Web 3"/>
    <w:basedOn w:val="FieldDefs"/>
    <w:rsid w:val="00203B19"/>
    <w:tblPr>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cPr>
      <w:shd w:val="clear" w:color="auto" w:fill="auto"/>
    </w:tcPr>
    <w:tblStylePr w:type="firstRow">
      <w:pPr>
        <w:wordWrap/>
        <w:spacing w:beforeLines="0" w:beforeAutospacing="0" w:afterLines="0" w:afterAutospacing="0"/>
        <w:jc w:val="center"/>
      </w:pPr>
      <w:rPr>
        <w:rFonts w:ascii="Calibri" w:hAnsi="Calibri"/>
        <w:b/>
        <w:i w:val="0"/>
        <w:color w:val="auto"/>
        <w:sz w:val="20"/>
      </w:rPr>
      <w:tblPr/>
      <w:tcPr>
        <w:shd w:val="clear" w:color="auto" w:fill="FFFFFF" w:themeFill="background1"/>
      </w:tcPr>
    </w:tblStylePr>
    <w:tblStylePr w:type="band2Vert">
      <w:rPr>
        <w:rFonts w:ascii="Calibri" w:hAnsi="Calibri"/>
        <w:sz w:val="18"/>
      </w:rPr>
    </w:tblStylePr>
    <w:tblStylePr w:type="band1Horz">
      <w:rPr>
        <w:rFonts w:ascii="Calibri" w:hAnsi="Calibri"/>
        <w:sz w:val="18"/>
      </w:rPr>
    </w:tblStylePr>
  </w:style>
  <w:style w:type="table" w:customStyle="1" w:styleId="TableWeb31">
    <w:name w:val="Table Web 31"/>
    <w:basedOn w:val="FieldDefs"/>
    <w:next w:val="TableWeb3"/>
    <w:rsid w:val="00203B19"/>
    <w:tblPr>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cPr>
      <w:shd w:val="clear" w:color="auto" w:fill="auto"/>
    </w:tcPr>
    <w:tblStylePr w:type="firstRow">
      <w:pPr>
        <w:wordWrap/>
        <w:spacing w:beforeLines="0" w:beforeAutospacing="0" w:afterLines="0" w:afterAutospacing="0"/>
        <w:jc w:val="center"/>
      </w:pPr>
      <w:rPr>
        <w:rFonts w:ascii="Calibri" w:hAnsi="Calibri"/>
        <w:b/>
        <w:i w:val="0"/>
        <w:color w:val="auto"/>
        <w:sz w:val="20"/>
      </w:rPr>
      <w:tblPr/>
      <w:tcPr>
        <w:shd w:val="clear" w:color="auto" w:fill="FFFFFF" w:themeFill="background1"/>
      </w:tcPr>
    </w:tblStylePr>
    <w:tblStylePr w:type="band2Vert">
      <w:rPr>
        <w:rFonts w:ascii="Calibri" w:hAnsi="Calibri"/>
        <w:sz w:val="18"/>
      </w:rPr>
    </w:tblStylePr>
    <w:tblStylePr w:type="band1Horz">
      <w:rPr>
        <w:rFonts w:ascii="Calibri" w:hAnsi="Calibri"/>
        <w:sz w:val="18"/>
      </w:rPr>
    </w:tblStylePr>
  </w:style>
  <w:style w:type="paragraph" w:customStyle="1" w:styleId="TableBullet1">
    <w:name w:val="TableBullet1"/>
    <w:basedOn w:val="Normal"/>
    <w:semiHidden/>
    <w:rsid w:val="00203B19"/>
    <w:pPr>
      <w:numPr>
        <w:numId w:val="79"/>
      </w:numPr>
      <w:jc w:val="both"/>
    </w:pPr>
    <w:rPr>
      <w:rFonts w:ascii="Times New Roman" w:hAnsi="Times New Roman"/>
      <w:sz w:val="16"/>
    </w:rPr>
  </w:style>
  <w:style w:type="paragraph" w:customStyle="1" w:styleId="TableCell">
    <w:name w:val="TableCell"/>
    <w:basedOn w:val="Body"/>
    <w:uiPriority w:val="99"/>
    <w:qFormat/>
    <w:rsid w:val="00203B19"/>
    <w:pPr>
      <w:tabs>
        <w:tab w:val="left" w:pos="-1440"/>
        <w:tab w:val="left" w:pos="-720"/>
      </w:tabs>
      <w:spacing w:before="60" w:after="60"/>
    </w:pPr>
    <w:rPr>
      <w:rFonts w:ascii="Trebuchet MS" w:hAnsi="Trebuchet MS"/>
      <w:sz w:val="18"/>
    </w:rPr>
  </w:style>
  <w:style w:type="paragraph" w:customStyle="1" w:styleId="Tablecellbullet">
    <w:name w:val="Tablecell bullet"/>
    <w:rsid w:val="00203B19"/>
    <w:pPr>
      <w:tabs>
        <w:tab w:val="num" w:pos="342"/>
      </w:tabs>
      <w:spacing w:before="60" w:after="60" w:line="240" w:lineRule="auto"/>
      <w:ind w:left="346" w:hanging="274"/>
    </w:pPr>
    <w:rPr>
      <w:rFonts w:ascii="Arial" w:eastAsia="Times New Roman" w:hAnsi="Arial" w:cs="Arial"/>
      <w:sz w:val="18"/>
      <w:szCs w:val="18"/>
      <w:lang w:val="en-GB"/>
    </w:rPr>
  </w:style>
  <w:style w:type="paragraph" w:customStyle="1" w:styleId="Tablecellcentered">
    <w:name w:val="Tablecell centered"/>
    <w:basedOn w:val="Tablecellleft0"/>
    <w:qFormat/>
    <w:rsid w:val="00203B19"/>
    <w:pPr>
      <w:jc w:val="center"/>
    </w:pPr>
    <w:rPr>
      <w:bCs w:val="0"/>
    </w:rPr>
  </w:style>
  <w:style w:type="paragraph" w:customStyle="1" w:styleId="TablecellCentered0">
    <w:name w:val="Tablecell Centered"/>
    <w:basedOn w:val="Tablecellleft0"/>
    <w:qFormat/>
    <w:rsid w:val="00203B19"/>
    <w:pPr>
      <w:spacing w:before="60" w:after="40"/>
      <w:jc w:val="center"/>
    </w:pPr>
    <w:rPr>
      <w:rFonts w:ascii="Calibri" w:hAnsi="Calibri"/>
      <w:szCs w:val="18"/>
    </w:rPr>
  </w:style>
  <w:style w:type="paragraph" w:customStyle="1" w:styleId="Tablecellleftbullet">
    <w:name w:val="Tablecell left bullet"/>
    <w:basedOn w:val="Tablecellleft0"/>
    <w:qFormat/>
    <w:rsid w:val="00203B19"/>
    <w:pPr>
      <w:numPr>
        <w:numId w:val="80"/>
      </w:numPr>
    </w:pPr>
  </w:style>
  <w:style w:type="paragraph" w:customStyle="1" w:styleId="Tablecellleftbullet2">
    <w:name w:val="Tablecell left bullet 2"/>
    <w:basedOn w:val="Tablecellleft0"/>
    <w:qFormat/>
    <w:rsid w:val="00203B19"/>
    <w:pPr>
      <w:numPr>
        <w:numId w:val="81"/>
      </w:numPr>
      <w:ind w:right="72"/>
      <w:contextualSpacing/>
    </w:pPr>
    <w:rPr>
      <w:rFonts w:eastAsia="Times New Roman"/>
      <w:bCs w:val="0"/>
      <w:color w:val="000000"/>
      <w:lang w:bidi="ar-SA"/>
    </w:rPr>
  </w:style>
  <w:style w:type="paragraph" w:customStyle="1" w:styleId="Tablecellleftbullet3">
    <w:name w:val="Tablecell left bullet 3"/>
    <w:basedOn w:val="Tablecellleftbullet2"/>
    <w:qFormat/>
    <w:rsid w:val="00203B19"/>
    <w:pPr>
      <w:numPr>
        <w:numId w:val="82"/>
      </w:numPr>
    </w:pPr>
  </w:style>
  <w:style w:type="paragraph" w:customStyle="1" w:styleId="Tablecellleftnumbered0">
    <w:name w:val="Tablecell left numbered"/>
    <w:basedOn w:val="Tablecellleft0"/>
    <w:rsid w:val="00203B19"/>
  </w:style>
  <w:style w:type="paragraph" w:customStyle="1" w:styleId="TablecellLeftSubheading">
    <w:name w:val="Tablecell Left Subheading"/>
    <w:basedOn w:val="Tablecellleft0"/>
    <w:qFormat/>
    <w:rsid w:val="00203B19"/>
    <w:rPr>
      <w:b w:val="0"/>
      <w:color w:val="auto"/>
    </w:rPr>
  </w:style>
  <w:style w:type="paragraph" w:customStyle="1" w:styleId="Tablecellletter">
    <w:name w:val="Tablecell letter"/>
    <w:basedOn w:val="Tablecellleft0"/>
    <w:qFormat/>
    <w:rsid w:val="00203B19"/>
    <w:pPr>
      <w:keepNext w:val="0"/>
      <w:ind w:right="72"/>
    </w:pPr>
    <w:rPr>
      <w:rFonts w:eastAsia="Times New Roman"/>
      <w:color w:val="000000"/>
      <w:lang w:bidi="ar-SA"/>
    </w:rPr>
  </w:style>
  <w:style w:type="paragraph" w:customStyle="1" w:styleId="Tableheading0">
    <w:name w:val="Tableheading"/>
    <w:next w:val="Normal"/>
    <w:uiPriority w:val="99"/>
    <w:qFormat/>
    <w:rsid w:val="00203B19"/>
    <w:pPr>
      <w:keepNext/>
      <w:keepLines/>
      <w:spacing w:before="80" w:after="80" w:line="240" w:lineRule="auto"/>
      <w:ind w:left="-14"/>
      <w:jc w:val="center"/>
    </w:pPr>
    <w:rPr>
      <w:rFonts w:ascii="Calibri" w:eastAsia="Times New Roman" w:hAnsi="Calibri" w:cs="Arial"/>
      <w:b/>
      <w:sz w:val="20"/>
      <w:szCs w:val="18"/>
    </w:rPr>
  </w:style>
  <w:style w:type="paragraph" w:styleId="Title">
    <w:name w:val="Title"/>
    <w:basedOn w:val="Normal"/>
    <w:next w:val="Normal"/>
    <w:link w:val="TitleChar"/>
    <w:qFormat/>
    <w:rsid w:val="00203B19"/>
    <w:pPr>
      <w:jc w:val="center"/>
    </w:pPr>
    <w:rPr>
      <w:rFonts w:ascii="Cambria" w:hAnsi="Cambria"/>
      <w:b/>
      <w:noProof/>
      <w:sz w:val="52"/>
      <w:szCs w:val="60"/>
      <w:lang w:bidi="ar-SA"/>
    </w:rPr>
  </w:style>
  <w:style w:type="character" w:customStyle="1" w:styleId="TitleChar">
    <w:name w:val="Title Char"/>
    <w:basedOn w:val="DefaultParagraphFont"/>
    <w:link w:val="Title"/>
    <w:rsid w:val="00203B19"/>
    <w:rPr>
      <w:rFonts w:ascii="Cambria" w:eastAsiaTheme="minorEastAsia" w:hAnsi="Cambria" w:cs="Times New Roman"/>
      <w:b/>
      <w:noProof/>
      <w:sz w:val="52"/>
      <w:szCs w:val="60"/>
    </w:rPr>
  </w:style>
  <w:style w:type="paragraph" w:customStyle="1" w:styleId="Title1">
    <w:name w:val="Title 1"/>
    <w:next w:val="Normal"/>
    <w:qFormat/>
    <w:rsid w:val="00203B19"/>
    <w:pPr>
      <w:spacing w:before="60" w:after="60" w:line="240" w:lineRule="auto"/>
      <w:jc w:val="center"/>
    </w:pPr>
    <w:rPr>
      <w:rFonts w:asciiTheme="majorHAnsi" w:eastAsia="Times New Roman" w:hAnsiTheme="majorHAnsi" w:cs="Arial"/>
      <w:b/>
      <w:sz w:val="52"/>
      <w:szCs w:val="52"/>
      <w:lang w:val="en-GB"/>
    </w:rPr>
  </w:style>
  <w:style w:type="paragraph" w:customStyle="1" w:styleId="Title2">
    <w:name w:val="Title 2"/>
    <w:basedOn w:val="Normal"/>
    <w:link w:val="Title2Char"/>
    <w:rsid w:val="00203B19"/>
    <w:pPr>
      <w:jc w:val="center"/>
    </w:pPr>
    <w:rPr>
      <w:rFonts w:asciiTheme="majorHAnsi" w:hAnsiTheme="majorHAnsi"/>
      <w:b/>
      <w:sz w:val="52"/>
      <w:szCs w:val="52"/>
    </w:rPr>
  </w:style>
  <w:style w:type="character" w:customStyle="1" w:styleId="Title2Char">
    <w:name w:val="Title 2 Char"/>
    <w:basedOn w:val="DefaultParagraphFont"/>
    <w:link w:val="Title2"/>
    <w:rsid w:val="00203B19"/>
    <w:rPr>
      <w:rFonts w:asciiTheme="majorHAnsi" w:eastAsiaTheme="minorEastAsia" w:hAnsiTheme="majorHAnsi" w:cs="Times New Roman"/>
      <w:b/>
      <w:sz w:val="52"/>
      <w:szCs w:val="52"/>
      <w:lang w:bidi="en-US"/>
    </w:rPr>
  </w:style>
  <w:style w:type="paragraph" w:customStyle="1" w:styleId="Title3">
    <w:name w:val="Title 3"/>
    <w:basedOn w:val="Normal"/>
    <w:link w:val="Title3Char"/>
    <w:rsid w:val="00203B19"/>
    <w:pPr>
      <w:spacing w:before="120"/>
      <w:ind w:left="-360"/>
      <w:jc w:val="center"/>
    </w:pPr>
    <w:rPr>
      <w:rFonts w:asciiTheme="majorHAnsi" w:eastAsia="Times New Roman" w:hAnsiTheme="majorHAnsi" w:cs="Arial"/>
      <w:b/>
      <w:bCs/>
      <w:sz w:val="40"/>
      <w:szCs w:val="56"/>
      <w:lang w:bidi="ar-SA"/>
    </w:rPr>
  </w:style>
  <w:style w:type="character" w:customStyle="1" w:styleId="Title3Char">
    <w:name w:val="Title 3 Char"/>
    <w:basedOn w:val="DefaultParagraphFont"/>
    <w:link w:val="Title3"/>
    <w:rsid w:val="00203B19"/>
    <w:rPr>
      <w:rFonts w:asciiTheme="majorHAnsi" w:eastAsia="Times New Roman" w:hAnsiTheme="majorHAnsi" w:cs="Arial"/>
      <w:b/>
      <w:bCs/>
      <w:sz w:val="40"/>
      <w:szCs w:val="56"/>
    </w:rPr>
  </w:style>
  <w:style w:type="paragraph" w:customStyle="1" w:styleId="Title3Version">
    <w:name w:val="Title 3 Version"/>
    <w:next w:val="Normal"/>
    <w:rsid w:val="00203B19"/>
    <w:pPr>
      <w:spacing w:after="0" w:line="240" w:lineRule="auto"/>
      <w:jc w:val="center"/>
    </w:pPr>
    <w:rPr>
      <w:rFonts w:asciiTheme="majorHAnsi" w:eastAsia="Times New Roman" w:hAnsiTheme="majorHAnsi" w:cs="Arial"/>
      <w:b/>
      <w:color w:val="FFFFFF" w:themeColor="background1"/>
      <w:sz w:val="28"/>
      <w:szCs w:val="28"/>
    </w:rPr>
  </w:style>
  <w:style w:type="paragraph" w:customStyle="1" w:styleId="Title5">
    <w:name w:val="Title 5"/>
    <w:rsid w:val="00203B19"/>
    <w:pPr>
      <w:spacing w:before="60" w:after="60" w:line="240" w:lineRule="auto"/>
      <w:jc w:val="center"/>
    </w:pPr>
    <w:rPr>
      <w:rFonts w:ascii="Verdana" w:eastAsia="Times New Roman" w:hAnsi="Verdana" w:cs="Times New Roman"/>
      <w:b/>
      <w:sz w:val="18"/>
      <w:szCs w:val="18"/>
      <w:lang w:val="en-GB"/>
    </w:rPr>
  </w:style>
  <w:style w:type="paragraph" w:customStyle="1" w:styleId="TitleCover">
    <w:name w:val="Title Cover"/>
    <w:basedOn w:val="Normal"/>
    <w:next w:val="Normal"/>
    <w:semiHidden/>
    <w:rsid w:val="00203B19"/>
    <w:pPr>
      <w:pBdr>
        <w:top w:val="single" w:sz="6" w:space="31" w:color="FFFFFF"/>
        <w:left w:val="single" w:sz="6" w:space="31" w:color="FFFFFF"/>
        <w:bottom w:val="single" w:sz="6" w:space="31" w:color="FFFFFF"/>
        <w:right w:val="single" w:sz="6" w:space="31" w:color="FFFFFF"/>
      </w:pBdr>
      <w:spacing w:before="480" w:after="0" w:line="960" w:lineRule="exact"/>
      <w:ind w:left="1440"/>
      <w:jc w:val="center"/>
    </w:pPr>
    <w:rPr>
      <w:rFonts w:ascii="Garamond" w:hAnsi="Garamond"/>
      <w:spacing w:val="-70"/>
      <w:kern w:val="28"/>
      <w:position w:val="6"/>
      <w:sz w:val="144"/>
      <w:szCs w:val="144"/>
    </w:rPr>
  </w:style>
  <w:style w:type="paragraph" w:customStyle="1" w:styleId="TitlepageDate">
    <w:name w:val="Title page Date"/>
    <w:next w:val="Normal"/>
    <w:rsid w:val="00203B19"/>
    <w:pPr>
      <w:spacing w:after="0" w:line="240" w:lineRule="auto"/>
      <w:jc w:val="center"/>
    </w:pPr>
    <w:rPr>
      <w:rFonts w:asciiTheme="majorHAnsi" w:eastAsia="Times New Roman" w:hAnsiTheme="majorHAnsi" w:cs="Times New Roman"/>
      <w:color w:val="FFFFFF"/>
      <w:sz w:val="32"/>
      <w:szCs w:val="32"/>
    </w:rPr>
  </w:style>
  <w:style w:type="paragraph" w:customStyle="1" w:styleId="TitlePageDate0">
    <w:name w:val="Title Page Date"/>
    <w:basedOn w:val="Title4"/>
    <w:next w:val="Title4"/>
    <w:link w:val="TitlePageDateChar"/>
    <w:qFormat/>
    <w:rsid w:val="00203B19"/>
    <w:rPr>
      <w:rFonts w:ascii="Arial" w:hAnsi="Arial"/>
      <w:b/>
      <w:color w:val="auto"/>
      <w:sz w:val="28"/>
    </w:rPr>
  </w:style>
  <w:style w:type="paragraph" w:customStyle="1" w:styleId="TitlePageTitles">
    <w:name w:val="Title Page Titles"/>
    <w:basedOn w:val="Normal"/>
    <w:qFormat/>
    <w:rsid w:val="00203B19"/>
    <w:pPr>
      <w:jc w:val="center"/>
    </w:pPr>
    <w:rPr>
      <w:rFonts w:asciiTheme="majorHAnsi" w:eastAsiaTheme="majorEastAsia" w:hAnsiTheme="majorHAnsi" w:cstheme="majorBidi"/>
      <w:b/>
      <w:color w:val="FFFFFF" w:themeColor="background1"/>
      <w:spacing w:val="5"/>
      <w:kern w:val="28"/>
      <w:sz w:val="72"/>
      <w:szCs w:val="72"/>
    </w:rPr>
  </w:style>
  <w:style w:type="paragraph" w:customStyle="1" w:styleId="TitleShortforHeaders">
    <w:name w:val="Title Short for Headers"/>
    <w:basedOn w:val="Body"/>
    <w:qFormat/>
    <w:rsid w:val="00203B19"/>
  </w:style>
  <w:style w:type="paragraph" w:styleId="TOCHeading">
    <w:name w:val="TOC Heading"/>
    <w:basedOn w:val="Heading1NoNumber"/>
    <w:next w:val="Normal"/>
    <w:uiPriority w:val="39"/>
    <w:unhideWhenUsed/>
    <w:qFormat/>
    <w:rsid w:val="00203B19"/>
    <w:rPr>
      <w:color w:val="5B7F93"/>
    </w:rPr>
  </w:style>
  <w:style w:type="paragraph" w:styleId="TOAHeading">
    <w:name w:val="toa heading"/>
    <w:basedOn w:val="TOCHeading"/>
    <w:next w:val="Normal"/>
    <w:unhideWhenUsed/>
    <w:rsid w:val="00203B19"/>
    <w:pPr>
      <w:spacing w:before="120" w:after="0"/>
    </w:pPr>
    <w:rPr>
      <w:rFonts w:eastAsiaTheme="majorEastAsia" w:cstheme="majorBidi"/>
      <w:color w:val="445E6D" w:themeColor="accent1" w:themeShade="BF"/>
      <w:szCs w:val="24"/>
    </w:rPr>
  </w:style>
  <w:style w:type="paragraph" w:styleId="TOC1">
    <w:name w:val="toc 1"/>
    <w:basedOn w:val="Normal"/>
    <w:next w:val="Normal"/>
    <w:link w:val="TOC1Char"/>
    <w:autoRedefine/>
    <w:uiPriority w:val="39"/>
    <w:unhideWhenUsed/>
    <w:rsid w:val="00A1458F"/>
    <w:pPr>
      <w:tabs>
        <w:tab w:val="left" w:pos="660"/>
        <w:tab w:val="right" w:leader="dot" w:pos="9360"/>
      </w:tabs>
      <w:spacing w:before="60" w:after="100" w:line="276" w:lineRule="auto"/>
    </w:pPr>
    <w:rPr>
      <w:rFonts w:asciiTheme="majorHAnsi" w:eastAsiaTheme="minorHAnsi" w:hAnsiTheme="majorHAnsi" w:cstheme="minorBidi"/>
      <w:b/>
      <w:noProof/>
      <w:color w:val="5B7F93"/>
      <w:sz w:val="28"/>
      <w:szCs w:val="22"/>
      <w:lang w:bidi="ar-SA"/>
    </w:rPr>
  </w:style>
  <w:style w:type="character" w:customStyle="1" w:styleId="TOC1Char">
    <w:name w:val="TOC 1 Char"/>
    <w:basedOn w:val="DefaultParagraphFont"/>
    <w:link w:val="TOC1"/>
    <w:uiPriority w:val="39"/>
    <w:rsid w:val="00A1458F"/>
    <w:rPr>
      <w:rFonts w:asciiTheme="majorHAnsi" w:hAnsiTheme="majorHAnsi"/>
      <w:b/>
      <w:noProof/>
      <w:color w:val="5B7F93"/>
      <w:sz w:val="28"/>
    </w:rPr>
  </w:style>
  <w:style w:type="paragraph" w:styleId="TOC2">
    <w:name w:val="toc 2"/>
    <w:basedOn w:val="Normal"/>
    <w:next w:val="Normal"/>
    <w:autoRedefine/>
    <w:uiPriority w:val="39"/>
    <w:unhideWhenUsed/>
    <w:rsid w:val="00203B19"/>
    <w:pPr>
      <w:tabs>
        <w:tab w:val="left" w:pos="880"/>
        <w:tab w:val="left" w:pos="1022"/>
        <w:tab w:val="right" w:leader="dot" w:pos="9350"/>
      </w:tabs>
      <w:spacing w:before="60" w:after="100"/>
      <w:ind w:left="216"/>
    </w:pPr>
    <w:rPr>
      <w:rFonts w:asciiTheme="majorHAnsi" w:hAnsiTheme="majorHAnsi"/>
      <w:b/>
      <w:noProof/>
      <w:color w:val="5B7F93"/>
      <w:sz w:val="24"/>
    </w:rPr>
  </w:style>
  <w:style w:type="paragraph" w:styleId="TOC3">
    <w:name w:val="toc 3"/>
    <w:basedOn w:val="Normal"/>
    <w:next w:val="Normal"/>
    <w:autoRedefine/>
    <w:uiPriority w:val="39"/>
    <w:unhideWhenUsed/>
    <w:rsid w:val="005E32CE"/>
    <w:pPr>
      <w:tabs>
        <w:tab w:val="left" w:pos="1540"/>
        <w:tab w:val="right" w:leader="dot" w:pos="9350"/>
      </w:tabs>
      <w:spacing w:before="60" w:after="100"/>
      <w:ind w:left="446"/>
    </w:pPr>
    <w:rPr>
      <w:rFonts w:asciiTheme="majorHAnsi" w:hAnsiTheme="majorHAnsi"/>
      <w:b/>
      <w:noProof/>
      <w:color w:val="5B7F93"/>
      <w:sz w:val="24"/>
      <w14:scene3d>
        <w14:camera w14:prst="orthographicFront"/>
        <w14:lightRig w14:rig="threePt" w14:dir="t">
          <w14:rot w14:lat="0" w14:lon="0" w14:rev="0"/>
        </w14:lightRig>
      </w14:scene3d>
    </w:rPr>
  </w:style>
  <w:style w:type="paragraph" w:styleId="TOC4">
    <w:name w:val="toc 4"/>
    <w:basedOn w:val="Normal"/>
    <w:next w:val="Normal"/>
    <w:autoRedefine/>
    <w:uiPriority w:val="39"/>
    <w:unhideWhenUsed/>
    <w:rsid w:val="00203B19"/>
    <w:pPr>
      <w:tabs>
        <w:tab w:val="left" w:pos="1760"/>
        <w:tab w:val="right" w:leader="dot" w:pos="9350"/>
      </w:tabs>
      <w:spacing w:before="60" w:after="100"/>
      <w:ind w:left="605"/>
    </w:pPr>
    <w:rPr>
      <w:rFonts w:asciiTheme="majorHAnsi" w:hAnsiTheme="majorHAnsi"/>
      <w:b/>
      <w:noProof/>
      <w:color w:val="5B7F93"/>
      <w14:scene3d>
        <w14:camera w14:prst="orthographicFront"/>
        <w14:lightRig w14:rig="threePt" w14:dir="t">
          <w14:rot w14:lat="0" w14:lon="0" w14:rev="0"/>
        </w14:lightRig>
      </w14:scene3d>
    </w:rPr>
  </w:style>
  <w:style w:type="paragraph" w:styleId="TOC6">
    <w:name w:val="toc 6"/>
    <w:basedOn w:val="Normal"/>
    <w:next w:val="Normal"/>
    <w:link w:val="TOC6Char"/>
    <w:autoRedefine/>
    <w:uiPriority w:val="39"/>
    <w:unhideWhenUsed/>
    <w:rsid w:val="00203B19"/>
    <w:pPr>
      <w:tabs>
        <w:tab w:val="left" w:pos="2322"/>
        <w:tab w:val="right" w:leader="dot" w:pos="9350"/>
      </w:tabs>
      <w:spacing w:before="60" w:after="100"/>
      <w:ind w:left="994"/>
    </w:pPr>
    <w:rPr>
      <w:noProof/>
    </w:rPr>
  </w:style>
  <w:style w:type="character" w:customStyle="1" w:styleId="TOC6Char">
    <w:name w:val="TOC 6 Char"/>
    <w:basedOn w:val="DefaultParagraphFont"/>
    <w:link w:val="TOC6"/>
    <w:uiPriority w:val="39"/>
    <w:rsid w:val="00203B19"/>
    <w:rPr>
      <w:rFonts w:eastAsiaTheme="minorEastAsia" w:cs="Times New Roman"/>
      <w:noProof/>
      <w:sz w:val="20"/>
      <w:szCs w:val="20"/>
      <w:lang w:bidi="en-US"/>
    </w:rPr>
  </w:style>
  <w:style w:type="paragraph" w:styleId="TOC7">
    <w:name w:val="toc 7"/>
    <w:basedOn w:val="Normal"/>
    <w:next w:val="Normal"/>
    <w:autoRedefine/>
    <w:uiPriority w:val="39"/>
    <w:unhideWhenUsed/>
    <w:rsid w:val="00203B19"/>
    <w:pPr>
      <w:tabs>
        <w:tab w:val="left" w:pos="2709"/>
        <w:tab w:val="right" w:leader="dot" w:pos="9350"/>
      </w:tabs>
      <w:spacing w:before="60" w:after="100"/>
      <w:ind w:left="1195"/>
    </w:pPr>
  </w:style>
  <w:style w:type="paragraph" w:styleId="TOC8">
    <w:name w:val="toc 8"/>
    <w:basedOn w:val="Normal"/>
    <w:next w:val="Normal"/>
    <w:autoRedefine/>
    <w:uiPriority w:val="39"/>
    <w:unhideWhenUsed/>
    <w:rsid w:val="00203B19"/>
    <w:pPr>
      <w:spacing w:after="100" w:line="276" w:lineRule="auto"/>
      <w:ind w:left="1540"/>
    </w:pPr>
    <w:rPr>
      <w:rFonts w:cstheme="minorBidi"/>
      <w:sz w:val="22"/>
      <w:szCs w:val="22"/>
      <w:lang w:bidi="ar-SA"/>
    </w:rPr>
  </w:style>
  <w:style w:type="paragraph" w:styleId="TOC9">
    <w:name w:val="toc 9"/>
    <w:basedOn w:val="Normal"/>
    <w:next w:val="Normal"/>
    <w:autoRedefine/>
    <w:uiPriority w:val="39"/>
    <w:unhideWhenUsed/>
    <w:rsid w:val="00203B19"/>
    <w:pPr>
      <w:spacing w:after="100" w:line="276" w:lineRule="auto"/>
      <w:ind w:left="1760"/>
    </w:pPr>
    <w:rPr>
      <w:rFonts w:cstheme="minorBidi"/>
      <w:sz w:val="22"/>
      <w:szCs w:val="22"/>
      <w:lang w:bidi="ar-SA"/>
    </w:rPr>
  </w:style>
  <w:style w:type="paragraph" w:customStyle="1" w:styleId="TOCBase">
    <w:name w:val="TOC Base"/>
    <w:basedOn w:val="TOC2"/>
    <w:semiHidden/>
    <w:rsid w:val="00203B19"/>
    <w:pPr>
      <w:tabs>
        <w:tab w:val="clear" w:pos="9350"/>
        <w:tab w:val="left" w:pos="1260"/>
        <w:tab w:val="right" w:leader="dot" w:pos="9360"/>
      </w:tabs>
      <w:spacing w:before="80" w:after="120"/>
      <w:ind w:left="1440" w:hanging="720"/>
    </w:pPr>
    <w:rPr>
      <w:rFonts w:cstheme="minorBidi"/>
      <w:b w:val="0"/>
      <w:szCs w:val="22"/>
    </w:rPr>
  </w:style>
  <w:style w:type="paragraph" w:customStyle="1" w:styleId="TOCListofFigures">
    <w:name w:val="TOC List of Figures"/>
    <w:basedOn w:val="TableofFigures"/>
    <w:unhideWhenUsed/>
    <w:rsid w:val="00203B19"/>
    <w:pPr>
      <w:spacing w:before="80"/>
      <w:ind w:left="1440" w:hanging="360"/>
    </w:pPr>
  </w:style>
  <w:style w:type="paragraph" w:customStyle="1" w:styleId="TOCnon-numberedlists">
    <w:name w:val="TOC non-numbered lists"/>
    <w:qFormat/>
    <w:rsid w:val="00203B19"/>
    <w:pPr>
      <w:tabs>
        <w:tab w:val="right" w:leader="dot" w:pos="9350"/>
      </w:tabs>
      <w:spacing w:before="60" w:after="0" w:line="240" w:lineRule="auto"/>
    </w:pPr>
    <w:rPr>
      <w:rFonts w:asciiTheme="majorHAnsi" w:eastAsia="Times New Roman" w:hAnsiTheme="majorHAnsi" w:cs="Times New Roman"/>
      <w:sz w:val="24"/>
      <w:szCs w:val="24"/>
    </w:rPr>
  </w:style>
  <w:style w:type="paragraph" w:customStyle="1" w:styleId="TOCPageTitles">
    <w:name w:val="TOC Page Titles"/>
    <w:basedOn w:val="Normal"/>
    <w:next w:val="Normal"/>
    <w:uiPriority w:val="99"/>
    <w:rsid w:val="00203B19"/>
    <w:pPr>
      <w:spacing w:before="180" w:after="60"/>
    </w:pPr>
    <w:rPr>
      <w:rFonts w:ascii="Verdana" w:hAnsi="Verdana"/>
      <w:color w:val="32671E"/>
      <w:sz w:val="36"/>
      <w:szCs w:val="24"/>
    </w:rPr>
  </w:style>
  <w:style w:type="character" w:styleId="UnresolvedMention">
    <w:name w:val="Unresolved Mention"/>
    <w:basedOn w:val="DefaultParagraphFont"/>
    <w:uiPriority w:val="99"/>
    <w:unhideWhenUsed/>
    <w:rsid w:val="00203B19"/>
    <w:rPr>
      <w:color w:val="808080"/>
      <w:shd w:val="clear" w:color="auto" w:fill="E6E6E6"/>
    </w:rPr>
  </w:style>
  <w:style w:type="character" w:customStyle="1" w:styleId="UnresolvedMention1">
    <w:name w:val="Unresolved Mention1"/>
    <w:basedOn w:val="DefaultParagraphFont"/>
    <w:uiPriority w:val="99"/>
    <w:semiHidden/>
    <w:unhideWhenUsed/>
    <w:rsid w:val="00203B19"/>
    <w:rPr>
      <w:color w:val="808080"/>
      <w:shd w:val="clear" w:color="auto" w:fill="E6E6E6"/>
    </w:rPr>
  </w:style>
  <w:style w:type="paragraph" w:customStyle="1" w:styleId="USEDBody">
    <w:name w:val="USED Body"/>
    <w:link w:val="USEDBodyChar"/>
    <w:qFormat/>
    <w:rsid w:val="00203B19"/>
    <w:pPr>
      <w:spacing w:before="240" w:after="120" w:line="240" w:lineRule="auto"/>
    </w:pPr>
    <w:rPr>
      <w:rFonts w:eastAsia="Times New Roman" w:cs="Arial"/>
      <w:sz w:val="20"/>
      <w:szCs w:val="20"/>
    </w:rPr>
  </w:style>
  <w:style w:type="character" w:customStyle="1" w:styleId="USEDBodyChar">
    <w:name w:val="USED Body Char"/>
    <w:basedOn w:val="DefaultParagraphFont"/>
    <w:link w:val="USEDBody"/>
    <w:rsid w:val="00203B19"/>
    <w:rPr>
      <w:rFonts w:eastAsia="Times New Roman" w:cs="Arial"/>
      <w:sz w:val="20"/>
      <w:szCs w:val="20"/>
    </w:rPr>
  </w:style>
  <w:style w:type="paragraph" w:customStyle="1" w:styleId="Version">
    <w:name w:val="Version"/>
    <w:basedOn w:val="Normal"/>
    <w:uiPriority w:val="99"/>
    <w:rsid w:val="00203B19"/>
    <w:pPr>
      <w:spacing w:before="120"/>
      <w:jc w:val="center"/>
    </w:pPr>
    <w:rPr>
      <w:rFonts w:asciiTheme="majorHAnsi" w:hAnsiTheme="majorHAnsi"/>
      <w:b/>
      <w:color w:val="000000" w:themeColor="text1"/>
      <w:sz w:val="32"/>
      <w:szCs w:val="36"/>
    </w:rPr>
  </w:style>
  <w:style w:type="paragraph" w:customStyle="1" w:styleId="Yes">
    <w:name w:val="Yes"/>
    <w:basedOn w:val="Normal"/>
    <w:rsid w:val="00203B19"/>
    <w:pPr>
      <w:spacing w:before="40" w:after="40"/>
      <w:ind w:left="58" w:right="58"/>
      <w:jc w:val="center"/>
    </w:pPr>
    <w:rPr>
      <w:rFonts w:ascii="Arial" w:eastAsia="Times New Roman" w:hAnsi="Arial" w:cs="Arial"/>
      <w:b/>
      <w:color w:val="006449"/>
      <w:sz w:val="18"/>
      <w:lang w:bidi="ar-SA"/>
    </w:rPr>
  </w:style>
  <w:style w:type="paragraph" w:customStyle="1" w:styleId="BodyKeepwithNext">
    <w:name w:val="Body Keep with Next"/>
    <w:basedOn w:val="Body"/>
    <w:link w:val="BodyKeepwithNextChar"/>
    <w:uiPriority w:val="99"/>
    <w:rsid w:val="00203B19"/>
    <w:pPr>
      <w:keepNext/>
      <w:keepLines/>
    </w:pPr>
  </w:style>
  <w:style w:type="character" w:customStyle="1" w:styleId="BodyKeepwithNextChar">
    <w:name w:val="Body Keep with Next Char"/>
    <w:basedOn w:val="BodyChar"/>
    <w:link w:val="BodyKeepwithNext"/>
    <w:uiPriority w:val="99"/>
    <w:rsid w:val="00203B19"/>
    <w:rPr>
      <w:rFonts w:eastAsia="Times New Roman" w:cs="Arial"/>
      <w:sz w:val="20"/>
      <w:szCs w:val="20"/>
    </w:rPr>
  </w:style>
  <w:style w:type="paragraph" w:customStyle="1" w:styleId="FooterwithLine-LandscapeLegal">
    <w:name w:val="Footer with Line - Landscape Legal"/>
    <w:basedOn w:val="FooterwithLine-LandscapeLetter"/>
    <w:uiPriority w:val="99"/>
    <w:rsid w:val="00203B19"/>
    <w:pPr>
      <w:tabs>
        <w:tab w:val="clear" w:pos="6840"/>
        <w:tab w:val="clear" w:pos="12816"/>
        <w:tab w:val="center" w:pos="8640"/>
        <w:tab w:val="right" w:pos="16992"/>
      </w:tabs>
    </w:pPr>
  </w:style>
  <w:style w:type="paragraph" w:customStyle="1" w:styleId="HeaderEvenPage-LandscapeLegal">
    <w:name w:val="Header Even Page - Landscape Legal"/>
    <w:basedOn w:val="Normal"/>
    <w:uiPriority w:val="99"/>
    <w:rsid w:val="00203B19"/>
    <w:pPr>
      <w:pBdr>
        <w:bottom w:val="single" w:sz="4" w:space="1" w:color="BFBFBF" w:themeColor="background1" w:themeShade="BF"/>
      </w:pBdr>
      <w:tabs>
        <w:tab w:val="left" w:pos="-1440"/>
        <w:tab w:val="left" w:pos="-720"/>
      </w:tabs>
      <w:spacing w:before="0" w:after="0"/>
      <w:outlineLvl w:val="0"/>
    </w:pPr>
    <w:rPr>
      <w:rFonts w:ascii="Cambria" w:eastAsiaTheme="minorHAnsi" w:hAnsi="Cambria"/>
      <w:b/>
      <w:bCs/>
      <w:noProof/>
      <w:color w:val="5B7F93"/>
      <w:spacing w:val="4"/>
      <w:sz w:val="28"/>
      <w:szCs w:val="28"/>
      <w:lang w:val="en-GB" w:bidi="ar-SA"/>
    </w:rPr>
  </w:style>
  <w:style w:type="paragraph" w:customStyle="1" w:styleId="HeaderOddPage-LandscapeLegal">
    <w:name w:val="Header Odd Page - Landscape Legal"/>
    <w:basedOn w:val="Normal"/>
    <w:uiPriority w:val="99"/>
    <w:rsid w:val="00203B19"/>
    <w:pPr>
      <w:pBdr>
        <w:bottom w:val="single" w:sz="4" w:space="1" w:color="BFBFBF" w:themeColor="background1" w:themeShade="BF"/>
      </w:pBdr>
      <w:tabs>
        <w:tab w:val="left" w:pos="-1440"/>
        <w:tab w:val="left" w:pos="-720"/>
      </w:tabs>
      <w:spacing w:before="0" w:after="0"/>
      <w:jc w:val="right"/>
      <w:outlineLvl w:val="0"/>
    </w:pPr>
    <w:rPr>
      <w:rFonts w:ascii="Cambria" w:eastAsiaTheme="minorHAnsi" w:hAnsi="Cambria"/>
      <w:b/>
      <w:bCs/>
      <w:noProof/>
      <w:color w:val="5B7F93"/>
      <w:spacing w:val="4"/>
      <w:sz w:val="28"/>
      <w:szCs w:val="28"/>
      <w:lang w:bidi="ar-SA"/>
    </w:rPr>
  </w:style>
  <w:style w:type="paragraph" w:customStyle="1" w:styleId="Graphicnocaption">
    <w:name w:val="Graphic no caption"/>
    <w:basedOn w:val="Normal"/>
    <w:uiPriority w:val="99"/>
    <w:rsid w:val="00203B19"/>
    <w:pPr>
      <w:spacing w:before="120"/>
      <w:ind w:left="720"/>
    </w:pPr>
    <w:rPr>
      <w:rFonts w:eastAsia="Times New Roman"/>
      <w:noProof/>
      <w:color w:val="000000"/>
      <w:sz w:val="18"/>
      <w:szCs w:val="18"/>
      <w:lang w:bidi="ar-SA"/>
    </w:rPr>
  </w:style>
  <w:style w:type="paragraph" w:customStyle="1" w:styleId="TableStyleLeftBulletIndent">
    <w:name w:val="Table Style Left Bullet Indent"/>
    <w:basedOn w:val="TableCellLeftBullet0"/>
    <w:uiPriority w:val="99"/>
    <w:rsid w:val="00203B19"/>
    <w:pPr>
      <w:numPr>
        <w:numId w:val="0"/>
      </w:numPr>
      <w:tabs>
        <w:tab w:val="num" w:pos="1440"/>
      </w:tabs>
      <w:ind w:left="1440" w:hanging="360"/>
    </w:pPr>
  </w:style>
  <w:style w:type="paragraph" w:customStyle="1" w:styleId="TableCellLeftBulletIndented">
    <w:name w:val="Table Cell Left Bullet Indented"/>
    <w:basedOn w:val="TableCellLeftBullet0"/>
    <w:uiPriority w:val="99"/>
    <w:qFormat/>
    <w:rsid w:val="00203B19"/>
    <w:pPr>
      <w:numPr>
        <w:ilvl w:val="1"/>
      </w:numPr>
      <w:ind w:left="720" w:hanging="288"/>
    </w:pPr>
  </w:style>
  <w:style w:type="paragraph" w:customStyle="1" w:styleId="SubHeading">
    <w:name w:val="Sub Heading"/>
    <w:basedOn w:val="Body"/>
    <w:next w:val="Body"/>
    <w:link w:val="SubHeadingChar"/>
    <w:uiPriority w:val="99"/>
    <w:rsid w:val="00203B19"/>
    <w:pPr>
      <w:keepNext/>
      <w:keepLines/>
      <w:spacing w:after="0"/>
    </w:pPr>
    <w:rPr>
      <w:rFonts w:eastAsia="Calibri"/>
      <w:b/>
      <w:lang w:val="en-GB"/>
    </w:rPr>
  </w:style>
  <w:style w:type="character" w:customStyle="1" w:styleId="SubHeadingChar">
    <w:name w:val="Sub Heading Char"/>
    <w:basedOn w:val="BodyChar"/>
    <w:link w:val="SubHeading"/>
    <w:uiPriority w:val="99"/>
    <w:rsid w:val="00203B19"/>
    <w:rPr>
      <w:rFonts w:eastAsia="Calibri" w:cs="Arial"/>
      <w:b/>
      <w:sz w:val="20"/>
      <w:szCs w:val="20"/>
      <w:lang w:val="en-GB"/>
    </w:rPr>
  </w:style>
  <w:style w:type="character" w:customStyle="1" w:styleId="normaltextrun">
    <w:name w:val="normaltextrun"/>
    <w:basedOn w:val="DefaultParagraphFont"/>
    <w:rsid w:val="00203B19"/>
  </w:style>
  <w:style w:type="character" w:customStyle="1" w:styleId="eop">
    <w:name w:val="eop"/>
    <w:basedOn w:val="DefaultParagraphFont"/>
    <w:rsid w:val="00203B19"/>
  </w:style>
  <w:style w:type="paragraph" w:customStyle="1" w:styleId="TableCellLeffBulletindent">
    <w:name w:val="Table Cell Leff Bullet indent"/>
    <w:basedOn w:val="TableCellLeftBullet0"/>
    <w:uiPriority w:val="99"/>
    <w:rsid w:val="00203B19"/>
    <w:pPr>
      <w:numPr>
        <w:numId w:val="87"/>
      </w:numPr>
      <w:spacing w:before="20" w:after="20"/>
      <w:ind w:left="648" w:right="72"/>
    </w:pPr>
    <w:rPr>
      <w:rFonts w:cs="Arial"/>
      <w:bCs/>
      <w:szCs w:val="20"/>
    </w:rPr>
  </w:style>
  <w:style w:type="paragraph" w:customStyle="1" w:styleId="paragraph0">
    <w:name w:val="paragraph"/>
    <w:basedOn w:val="Normal"/>
    <w:rsid w:val="00203B19"/>
    <w:pPr>
      <w:spacing w:before="100" w:beforeAutospacing="1" w:after="100" w:afterAutospacing="1"/>
    </w:pPr>
    <w:rPr>
      <w:rFonts w:ascii="Times New Roman" w:eastAsia="Times New Roman" w:hAnsi="Times New Roman"/>
      <w:sz w:val="24"/>
      <w:szCs w:val="24"/>
      <w:lang w:bidi="ar-SA"/>
    </w:rPr>
  </w:style>
  <w:style w:type="character" w:styleId="Mention">
    <w:name w:val="Mention"/>
    <w:basedOn w:val="DefaultParagraphFont"/>
    <w:uiPriority w:val="99"/>
    <w:unhideWhenUsed/>
    <w:rsid w:val="002A4DB3"/>
    <w:rPr>
      <w:color w:val="2B579A"/>
      <w:shd w:val="clear" w:color="auto" w:fill="E1DFDD"/>
    </w:rPr>
  </w:style>
  <w:style w:type="paragraph" w:customStyle="1" w:styleId="TableCellleft1">
    <w:name w:val="Table Cell left"/>
    <w:uiPriority w:val="99"/>
    <w:rsid w:val="00426BF6"/>
    <w:pPr>
      <w:spacing w:before="20" w:after="20" w:line="240" w:lineRule="auto"/>
      <w:ind w:left="72" w:right="72"/>
    </w:pPr>
    <w:rPr>
      <w:rFonts w:eastAsia="Times New Roman" w:cs="Arial"/>
      <w:bCs/>
      <w:color w:val="000000"/>
      <w:sz w:val="20"/>
      <w:szCs w:val="20"/>
    </w:rPr>
  </w:style>
  <w:style w:type="character" w:customStyle="1" w:styleId="ft151">
    <w:name w:val="ft151"/>
    <w:basedOn w:val="DefaultParagraphFont"/>
    <w:rsid w:val="006C04EF"/>
    <w:rPr>
      <w:rFonts w:ascii="Helvetica" w:hAnsi="Helvetica" w:cs="Helvetica" w:hint="default"/>
      <w:color w:val="000000"/>
      <w:sz w:val="18"/>
      <w:szCs w:val="20"/>
    </w:rPr>
  </w:style>
  <w:style w:type="character" w:customStyle="1" w:styleId="ft141">
    <w:name w:val="ft141"/>
    <w:basedOn w:val="DefaultParagraphFont"/>
    <w:rsid w:val="006C04EF"/>
    <w:rPr>
      <w:rFonts w:ascii="Helvetica" w:hAnsi="Helvetica" w:cs="Helvetica"/>
      <w:color w:val="FFFFFF"/>
      <w:sz w:val="20"/>
      <w:szCs w:val="20"/>
    </w:rPr>
  </w:style>
  <w:style w:type="paragraph" w:styleId="TOC5">
    <w:name w:val="toc 5"/>
    <w:basedOn w:val="Normal"/>
    <w:next w:val="Normal"/>
    <w:autoRedefine/>
    <w:uiPriority w:val="39"/>
    <w:unhideWhenUsed/>
    <w:rsid w:val="002A36C6"/>
    <w:pPr>
      <w:spacing w:before="0" w:after="100" w:line="259" w:lineRule="auto"/>
      <w:ind w:left="880"/>
    </w:pPr>
    <w:rPr>
      <w:rFonts w:cstheme="minorBidi"/>
      <w:sz w:val="22"/>
      <w:szCs w:val="22"/>
      <w:lang w:bidi="ar-SA"/>
    </w:rPr>
  </w:style>
  <w:style w:type="paragraph" w:customStyle="1" w:styleId="Graphicnocaptionnoindent">
    <w:name w:val="Graphic no caption/no indent"/>
    <w:basedOn w:val="Graphic"/>
    <w:uiPriority w:val="99"/>
    <w:rsid w:val="00442B14"/>
    <w:pPr>
      <w:spacing w:after="120"/>
    </w:pPr>
    <w:rPr>
      <w:noProof/>
    </w:rPr>
  </w:style>
  <w:style w:type="paragraph" w:styleId="Revision">
    <w:name w:val="Revision"/>
    <w:hidden/>
    <w:uiPriority w:val="99"/>
    <w:semiHidden/>
    <w:rsid w:val="00ED3A89"/>
    <w:pPr>
      <w:spacing w:before="60" w:after="60" w:line="240" w:lineRule="auto"/>
    </w:pPr>
    <w:rPr>
      <w:rFonts w:eastAsia="Times New Roman" w:cs="Times New Roman"/>
      <w:sz w:val="20"/>
      <w:szCs w:val="20"/>
    </w:rPr>
  </w:style>
  <w:style w:type="paragraph" w:customStyle="1" w:styleId="FooterwithLine">
    <w:name w:val="Footer with Line"/>
    <w:qFormat/>
    <w:rsid w:val="00ED3A89"/>
    <w:pPr>
      <w:pBdr>
        <w:top w:val="single" w:sz="4" w:space="1" w:color="BFBFBF" w:themeColor="background1" w:themeShade="BF"/>
      </w:pBdr>
      <w:tabs>
        <w:tab w:val="center" w:pos="4680"/>
        <w:tab w:val="right" w:pos="9360"/>
      </w:tabs>
      <w:spacing w:after="0" w:line="240" w:lineRule="auto"/>
      <w:jc w:val="center"/>
    </w:pPr>
    <w:rPr>
      <w:rFonts w:cs="Times New Roman"/>
      <w:i/>
      <w:noProof/>
      <w:sz w:val="18"/>
      <w:szCs w:val="18"/>
    </w:rPr>
  </w:style>
  <w:style w:type="paragraph" w:customStyle="1" w:styleId="HeaderEven">
    <w:name w:val="Header Even"/>
    <w:basedOn w:val="Normal"/>
    <w:rsid w:val="00ED3A89"/>
    <w:pPr>
      <w:pBdr>
        <w:bottom w:val="single" w:sz="4" w:space="1" w:color="BFBFBF" w:themeColor="background1" w:themeShade="BF"/>
      </w:pBdr>
      <w:tabs>
        <w:tab w:val="left" w:pos="-1440"/>
        <w:tab w:val="left" w:pos="-720"/>
      </w:tabs>
      <w:spacing w:before="0" w:after="0"/>
      <w:outlineLvl w:val="0"/>
    </w:pPr>
    <w:rPr>
      <w:rFonts w:ascii="Cambria" w:eastAsiaTheme="minorHAnsi" w:hAnsi="Cambria"/>
      <w:b/>
      <w:bCs/>
      <w:noProof/>
      <w:color w:val="5B7F93"/>
      <w:spacing w:val="4"/>
      <w:sz w:val="28"/>
      <w:szCs w:val="32"/>
      <w:lang w:val="en-GB" w:bidi="ar-SA"/>
    </w:rPr>
  </w:style>
  <w:style w:type="paragraph" w:customStyle="1" w:styleId="HeaderOdd">
    <w:name w:val="Header Odd"/>
    <w:basedOn w:val="Normal"/>
    <w:rsid w:val="00ED3A89"/>
    <w:pPr>
      <w:pBdr>
        <w:bottom w:val="single" w:sz="4" w:space="1" w:color="BFBFBF" w:themeColor="background1" w:themeShade="BF"/>
      </w:pBdr>
      <w:tabs>
        <w:tab w:val="left" w:pos="-1440"/>
        <w:tab w:val="left" w:pos="-720"/>
      </w:tabs>
      <w:spacing w:before="0" w:after="0"/>
      <w:jc w:val="right"/>
      <w:outlineLvl w:val="0"/>
    </w:pPr>
    <w:rPr>
      <w:rFonts w:ascii="Cambria" w:eastAsiaTheme="minorHAnsi" w:hAnsi="Cambria"/>
      <w:b/>
      <w:bCs/>
      <w:noProof/>
      <w:color w:val="5B7F93"/>
      <w:spacing w:val="4"/>
      <w:sz w:val="28"/>
      <w:szCs w:val="32"/>
      <w:lang w:val="en-GB" w:bidi="ar-SA"/>
    </w:rPr>
  </w:style>
  <w:style w:type="paragraph" w:customStyle="1" w:styleId="HeaderLand">
    <w:name w:val="Header Land"/>
    <w:basedOn w:val="Normal"/>
    <w:semiHidden/>
    <w:rsid w:val="00ED3A89"/>
    <w:pPr>
      <w:tabs>
        <w:tab w:val="left" w:pos="-1440"/>
        <w:tab w:val="left" w:pos="-720"/>
      </w:tabs>
      <w:spacing w:before="0" w:after="0"/>
      <w:jc w:val="right"/>
      <w:outlineLvl w:val="0"/>
    </w:pPr>
    <w:rPr>
      <w:rFonts w:ascii="Cambria" w:eastAsiaTheme="minorHAnsi" w:hAnsi="Cambria"/>
      <w:b/>
      <w:bCs/>
      <w:noProof/>
      <w:spacing w:val="4"/>
      <w:sz w:val="36"/>
      <w:szCs w:val="22"/>
      <w:lang w:val="en-GB" w:bidi="ar-SA"/>
    </w:rPr>
  </w:style>
  <w:style w:type="paragraph" w:customStyle="1" w:styleId="FooterLine2">
    <w:name w:val="Footer Line 2"/>
    <w:rsid w:val="00ED3A89"/>
    <w:pPr>
      <w:tabs>
        <w:tab w:val="center" w:pos="4680"/>
        <w:tab w:val="right" w:pos="9360"/>
      </w:tabs>
      <w:spacing w:after="0" w:line="240" w:lineRule="auto"/>
    </w:pPr>
    <w:rPr>
      <w:rFonts w:ascii="Cambria" w:eastAsiaTheme="minorEastAsia" w:hAnsi="Cambria" w:cs="Times New Roman"/>
      <w:i/>
      <w:noProof/>
      <w:sz w:val="18"/>
      <w:szCs w:val="20"/>
    </w:rPr>
  </w:style>
  <w:style w:type="paragraph" w:customStyle="1" w:styleId="Centeredgraphic0">
    <w:name w:val="Centered graphic"/>
    <w:next w:val="CaptionFigure"/>
    <w:rsid w:val="00ED3A89"/>
    <w:pPr>
      <w:keepNext/>
      <w:spacing w:before="240" w:after="120" w:line="240" w:lineRule="auto"/>
      <w:jc w:val="center"/>
    </w:pPr>
    <w:rPr>
      <w:rFonts w:ascii="Times New Roman" w:eastAsia="Times New Roman" w:hAnsi="Times New Roman" w:cs="Times New Roman"/>
      <w:noProof/>
      <w:color w:val="000000"/>
      <w:sz w:val="18"/>
      <w:szCs w:val="18"/>
      <w:lang w:bidi="en-US"/>
    </w:rPr>
  </w:style>
  <w:style w:type="paragraph" w:customStyle="1" w:styleId="Header-OddPage">
    <w:name w:val="Header - Odd Page"/>
    <w:basedOn w:val="Normal"/>
    <w:rsid w:val="00ED3A89"/>
    <w:pPr>
      <w:pBdr>
        <w:bottom w:val="single" w:sz="12" w:space="1" w:color="FCFCFC" w:themeColor="background2" w:themeTint="33"/>
      </w:pBdr>
      <w:tabs>
        <w:tab w:val="left" w:pos="-1440"/>
        <w:tab w:val="left" w:pos="-720"/>
      </w:tabs>
      <w:spacing w:before="0" w:after="0"/>
      <w:jc w:val="right"/>
      <w:outlineLvl w:val="0"/>
    </w:pPr>
    <w:rPr>
      <w:rFonts w:ascii="Cambria" w:eastAsiaTheme="minorHAnsi" w:hAnsi="Cambria"/>
      <w:b/>
      <w:bCs/>
      <w:noProof/>
      <w:spacing w:val="4"/>
      <w:sz w:val="36"/>
      <w:szCs w:val="22"/>
      <w:lang w:val="en-GB" w:bidi="ar-SA"/>
    </w:rPr>
  </w:style>
  <w:style w:type="paragraph" w:customStyle="1" w:styleId="Header-EvenPage">
    <w:name w:val="Header - Even Page"/>
    <w:basedOn w:val="Header-OddPage"/>
    <w:rsid w:val="00ED3A89"/>
    <w:pPr>
      <w:jc w:val="left"/>
    </w:pPr>
  </w:style>
  <w:style w:type="paragraph" w:customStyle="1" w:styleId="FooterwithLine-LANDSCAPE">
    <w:name w:val="Footer with Line - LANDSCAPE"/>
    <w:basedOn w:val="FooterwithLine"/>
    <w:uiPriority w:val="99"/>
    <w:rsid w:val="00ED3A89"/>
    <w:pPr>
      <w:pBdr>
        <w:top w:val="single" w:sz="6" w:space="1" w:color="BFBFBF"/>
      </w:pBdr>
      <w:tabs>
        <w:tab w:val="center" w:pos="6840"/>
        <w:tab w:val="right" w:pos="13680"/>
      </w:tabs>
      <w:jc w:val="left"/>
    </w:pPr>
    <w:rPr>
      <w:rFonts w:ascii="Calibri" w:eastAsia="Times New Roman" w:hAnsi="Calibri"/>
    </w:rPr>
  </w:style>
  <w:style w:type="paragraph" w:customStyle="1" w:styleId="TableNumber">
    <w:name w:val="Table Number"/>
    <w:basedOn w:val="Tablenumbered"/>
    <w:rsid w:val="00ED3A89"/>
    <w:pPr>
      <w:numPr>
        <w:numId w:val="0"/>
      </w:numPr>
      <w:ind w:left="360" w:hanging="360"/>
    </w:pPr>
  </w:style>
  <w:style w:type="paragraph" w:customStyle="1" w:styleId="Tablecaption0">
    <w:name w:val="Table caption"/>
    <w:basedOn w:val="CaptionFigure"/>
    <w:qFormat/>
    <w:rsid w:val="00ED3A89"/>
    <w:pPr>
      <w:keepNext/>
      <w:keepLines w:val="0"/>
      <w:spacing w:before="240" w:after="60"/>
    </w:pPr>
    <w:rPr>
      <w:rFonts w:cs="Arial"/>
      <w:sz w:val="20"/>
      <w:lang w:bidi="ar-SA"/>
    </w:rPr>
  </w:style>
  <w:style w:type="paragraph" w:customStyle="1" w:styleId="HeaderRight">
    <w:name w:val="Header Right"/>
    <w:basedOn w:val="Header"/>
    <w:link w:val="HeaderRightChar"/>
    <w:rsid w:val="00ED3A89"/>
    <w:rPr>
      <w:color w:val="5B7F93"/>
      <w:sz w:val="28"/>
      <w:szCs w:val="32"/>
    </w:rPr>
  </w:style>
  <w:style w:type="paragraph" w:customStyle="1" w:styleId="HeaderLeft">
    <w:name w:val="Header Left"/>
    <w:basedOn w:val="Header"/>
    <w:link w:val="HeaderLeftChar"/>
    <w:rsid w:val="00ED3A89"/>
    <w:rPr>
      <w:color w:val="5B7F93"/>
      <w:sz w:val="28"/>
      <w:szCs w:val="32"/>
    </w:rPr>
  </w:style>
  <w:style w:type="character" w:customStyle="1" w:styleId="HeaderRightChar">
    <w:name w:val="Header Right Char"/>
    <w:basedOn w:val="HeaderChar"/>
    <w:link w:val="HeaderRight"/>
    <w:rsid w:val="00ED3A89"/>
    <w:rPr>
      <w:rFonts w:eastAsiaTheme="minorEastAsia" w:cs="Times New Roman"/>
      <w:color w:val="5B7F93"/>
      <w:sz w:val="28"/>
      <w:szCs w:val="32"/>
      <w:lang w:bidi="en-US"/>
    </w:rPr>
  </w:style>
  <w:style w:type="character" w:customStyle="1" w:styleId="HeaderLeftChar">
    <w:name w:val="Header Left Char"/>
    <w:basedOn w:val="HeaderChar"/>
    <w:link w:val="HeaderLeft"/>
    <w:rsid w:val="00ED3A89"/>
    <w:rPr>
      <w:rFonts w:eastAsiaTheme="minorEastAsia" w:cs="Times New Roman"/>
      <w:color w:val="5B7F93"/>
      <w:sz w:val="28"/>
      <w:szCs w:val="32"/>
      <w:lang w:bidi="en-US"/>
    </w:rPr>
  </w:style>
  <w:style w:type="paragraph" w:customStyle="1" w:styleId="TableText">
    <w:name w:val="Table Text"/>
    <w:basedOn w:val="Normal"/>
    <w:link w:val="TableTextCharChar"/>
    <w:uiPriority w:val="99"/>
    <w:qFormat/>
    <w:rsid w:val="00ED3A89"/>
    <w:pPr>
      <w:spacing w:after="40"/>
    </w:pPr>
    <w:rPr>
      <w:rFonts w:ascii="Arial" w:eastAsia="Times New Roman" w:hAnsi="Arial" w:cs="Arial"/>
      <w:sz w:val="16"/>
      <w:lang w:bidi="ar-SA"/>
    </w:rPr>
  </w:style>
  <w:style w:type="character" w:customStyle="1" w:styleId="TableTextCharChar">
    <w:name w:val="Table Text Char Char"/>
    <w:basedOn w:val="BodyChar"/>
    <w:link w:val="TableText"/>
    <w:uiPriority w:val="99"/>
    <w:rsid w:val="00ED3A89"/>
    <w:rPr>
      <w:rFonts w:ascii="Arial" w:eastAsia="Times New Roman" w:hAnsi="Arial" w:cs="Arial"/>
      <w:sz w:val="16"/>
      <w:szCs w:val="20"/>
    </w:rPr>
  </w:style>
  <w:style w:type="paragraph" w:customStyle="1" w:styleId="FooterEven">
    <w:name w:val="Footer Even"/>
    <w:basedOn w:val="Footer"/>
    <w:link w:val="FooterEvenChar"/>
    <w:rsid w:val="00ED3A89"/>
    <w:pPr>
      <w:tabs>
        <w:tab w:val="clear" w:pos="4680"/>
        <w:tab w:val="clear" w:pos="9360"/>
      </w:tabs>
      <w:spacing w:after="200" w:line="276" w:lineRule="auto"/>
    </w:pPr>
    <w:rPr>
      <w:rFonts w:eastAsiaTheme="minorHAnsi" w:cstheme="minorBidi"/>
      <w:sz w:val="22"/>
      <w:szCs w:val="22"/>
    </w:rPr>
  </w:style>
  <w:style w:type="paragraph" w:customStyle="1" w:styleId="Header-Odd">
    <w:name w:val="Header - Odd"/>
    <w:basedOn w:val="Header"/>
    <w:semiHidden/>
    <w:rsid w:val="00ED3A89"/>
    <w:pPr>
      <w:spacing w:after="120"/>
    </w:pPr>
    <w:rPr>
      <w:rFonts w:cstheme="minorBidi"/>
      <w:sz w:val="16"/>
      <w:u w:val="single"/>
    </w:rPr>
  </w:style>
  <w:style w:type="paragraph" w:customStyle="1" w:styleId="HeaderOdd-Intro">
    <w:name w:val="Header Odd - Intro"/>
    <w:basedOn w:val="HeaderOdd"/>
    <w:rsid w:val="00ED3A89"/>
    <w:pPr>
      <w:pBdr>
        <w:bottom w:val="none" w:sz="0" w:space="0" w:color="auto"/>
      </w:pBdr>
      <w:tabs>
        <w:tab w:val="clear" w:pos="-1440"/>
        <w:tab w:val="clear" w:pos="-720"/>
        <w:tab w:val="right" w:pos="8640"/>
      </w:tabs>
      <w:spacing w:before="40" w:after="120"/>
      <w:contextualSpacing/>
      <w:outlineLvl w:val="9"/>
    </w:pPr>
    <w:rPr>
      <w:rFonts w:ascii="Verdana" w:eastAsiaTheme="minorEastAsia" w:hAnsi="Verdana"/>
      <w:bCs w:val="0"/>
      <w:noProof w:val="0"/>
      <w:color w:val="0D1F7C"/>
      <w:spacing w:val="0"/>
      <w:sz w:val="36"/>
      <w:lang w:val="en-US" w:bidi="en-US"/>
    </w:rPr>
  </w:style>
  <w:style w:type="paragraph" w:customStyle="1" w:styleId="HeaderEven-Intro">
    <w:name w:val="Header Even - Intro"/>
    <w:basedOn w:val="HeaderOdd-Intro"/>
    <w:rsid w:val="00ED3A89"/>
    <w:pPr>
      <w:jc w:val="left"/>
    </w:pPr>
    <w:rPr>
      <w:rFonts w:cs="Arial"/>
      <w:szCs w:val="36"/>
    </w:rPr>
  </w:style>
  <w:style w:type="paragraph" w:customStyle="1" w:styleId="TableTextBold">
    <w:name w:val="Table Text Bold"/>
    <w:basedOn w:val="Normal"/>
    <w:rsid w:val="00ED3A89"/>
    <w:pPr>
      <w:tabs>
        <w:tab w:val="left" w:pos="-1440"/>
        <w:tab w:val="left" w:pos="-720"/>
      </w:tabs>
    </w:pPr>
    <w:rPr>
      <w:rFonts w:ascii="Calibri" w:eastAsia="Times New Roman" w:hAnsi="Calibri" w:cs="Arial"/>
      <w:b/>
      <w:sz w:val="22"/>
      <w:szCs w:val="24"/>
      <w:lang w:bidi="ar-SA"/>
    </w:rPr>
  </w:style>
  <w:style w:type="character" w:customStyle="1" w:styleId="st">
    <w:name w:val="st"/>
    <w:basedOn w:val="DefaultParagraphFont"/>
    <w:rsid w:val="00ED3A89"/>
  </w:style>
  <w:style w:type="paragraph" w:customStyle="1" w:styleId="TextBoxBody">
    <w:name w:val="Text Box Body"/>
    <w:basedOn w:val="Normal"/>
    <w:qFormat/>
    <w:rsid w:val="00ED3A89"/>
    <w:rPr>
      <w:rFonts w:ascii="Arial" w:hAnsi="Arial" w:cs="Arial"/>
      <w:b/>
      <w:sz w:val="18"/>
      <w:szCs w:val="18"/>
    </w:rPr>
  </w:style>
  <w:style w:type="paragraph" w:customStyle="1" w:styleId="Footerwline">
    <w:name w:val="Footer w/line"/>
    <w:basedOn w:val="Footer"/>
    <w:uiPriority w:val="99"/>
    <w:rsid w:val="00ED3A89"/>
  </w:style>
  <w:style w:type="paragraph" w:customStyle="1" w:styleId="Footer-WidePage">
    <w:name w:val="Footer - Wide Page"/>
    <w:basedOn w:val="Footer"/>
    <w:qFormat/>
    <w:rsid w:val="00ED3A89"/>
    <w:pPr>
      <w:pBdr>
        <w:top w:val="single" w:sz="4" w:space="0" w:color="auto"/>
      </w:pBdr>
      <w:tabs>
        <w:tab w:val="clear" w:pos="4680"/>
        <w:tab w:val="clear" w:pos="9360"/>
        <w:tab w:val="center" w:pos="6840"/>
        <w:tab w:val="right" w:pos="12960"/>
      </w:tabs>
      <w:spacing w:before="20"/>
      <w:ind w:right="-18"/>
    </w:pPr>
    <w:rPr>
      <w:rFonts w:eastAsia="Times New Roman" w:cs="Arial"/>
      <w:i/>
      <w:sz w:val="18"/>
      <w:szCs w:val="16"/>
    </w:rPr>
  </w:style>
  <w:style w:type="character" w:customStyle="1" w:styleId="TitlePageDateChar">
    <w:name w:val="Title Page Date Char"/>
    <w:basedOn w:val="DateChar"/>
    <w:link w:val="TitlePageDate0"/>
    <w:rsid w:val="00ED3A89"/>
    <w:rPr>
      <w:rFonts w:ascii="Arial" w:eastAsia="Times New Roman" w:hAnsi="Arial" w:cs="Arial"/>
      <w:b/>
      <w:color w:val="000000" w:themeColor="text1"/>
      <w:sz w:val="28"/>
      <w:szCs w:val="28"/>
      <w:lang w:val="en-GB"/>
    </w:rPr>
  </w:style>
  <w:style w:type="paragraph" w:customStyle="1" w:styleId="Title20">
    <w:name w:val="Title2"/>
    <w:basedOn w:val="Version"/>
    <w:qFormat/>
    <w:rsid w:val="00ED3A89"/>
    <w:pPr>
      <w:spacing w:before="0" w:after="0"/>
    </w:pPr>
    <w:rPr>
      <w:rFonts w:eastAsia="Times New Roman"/>
      <w:szCs w:val="32"/>
      <w:lang w:bidi="ar-SA"/>
    </w:rPr>
  </w:style>
  <w:style w:type="numbering" w:customStyle="1" w:styleId="ListParaNumber1-a-i">
    <w:name w:val="List Para Number 1-a-i"/>
    <w:basedOn w:val="NoList"/>
    <w:rsid w:val="00ED3A89"/>
  </w:style>
  <w:style w:type="paragraph" w:customStyle="1" w:styleId="ListParagraphnumbered">
    <w:name w:val="List Paragraph numbered"/>
    <w:basedOn w:val="ListParagraph"/>
    <w:uiPriority w:val="99"/>
    <w:rsid w:val="00ED3A89"/>
    <w:pPr>
      <w:ind w:hanging="360"/>
    </w:pPr>
    <w:rPr>
      <w:rFonts w:ascii="Calibri" w:eastAsiaTheme="minorHAnsi" w:hAnsi="Calibri"/>
      <w:sz w:val="18"/>
    </w:rPr>
  </w:style>
  <w:style w:type="paragraph" w:customStyle="1" w:styleId="Tabletext0">
    <w:name w:val="Tabletext"/>
    <w:basedOn w:val="Normal"/>
    <w:rsid w:val="00ED3A89"/>
    <w:pPr>
      <w:keepLines/>
      <w:widowControl w:val="0"/>
      <w:spacing w:line="240" w:lineRule="atLeast"/>
    </w:pPr>
  </w:style>
  <w:style w:type="paragraph" w:customStyle="1" w:styleId="NormalArial">
    <w:name w:val="Normal + Arial"/>
    <w:aliases w:val="First line:  0.5&quot;"/>
    <w:basedOn w:val="Normal"/>
    <w:rsid w:val="00ED3A89"/>
    <w:pPr>
      <w:widowControl w:val="0"/>
      <w:spacing w:line="240" w:lineRule="atLeast"/>
    </w:pPr>
  </w:style>
  <w:style w:type="paragraph" w:customStyle="1" w:styleId="Tablecellreq1">
    <w:name w:val="Table cell req 1"/>
    <w:basedOn w:val="Normal"/>
    <w:rsid w:val="00ED3A89"/>
    <w:pPr>
      <w:widowControl w:val="0"/>
      <w:spacing w:before="20"/>
    </w:pPr>
  </w:style>
  <w:style w:type="character" w:customStyle="1" w:styleId="m1">
    <w:name w:val="m1"/>
    <w:basedOn w:val="DefaultParagraphFont"/>
    <w:rsid w:val="00ED3A89"/>
    <w:rPr>
      <w:color w:val="0000FF"/>
    </w:rPr>
  </w:style>
  <w:style w:type="character" w:customStyle="1" w:styleId="pi1">
    <w:name w:val="pi1"/>
    <w:basedOn w:val="DefaultParagraphFont"/>
    <w:rsid w:val="00ED3A89"/>
    <w:rPr>
      <w:color w:val="0000FF"/>
    </w:rPr>
  </w:style>
  <w:style w:type="character" w:customStyle="1" w:styleId="tx1">
    <w:name w:val="tx1"/>
    <w:basedOn w:val="DefaultParagraphFont"/>
    <w:rsid w:val="00ED3A89"/>
    <w:rPr>
      <w:b/>
      <w:bCs/>
    </w:rPr>
  </w:style>
  <w:style w:type="paragraph" w:customStyle="1" w:styleId="StyleHeading1Before0ptAfter6ptTopSinglesolidl">
    <w:name w:val="Style Heading 1 + Before:  0 pt After:  6 pt Top: (Single solid l..."/>
    <w:basedOn w:val="Normal"/>
    <w:rsid w:val="00ED3A89"/>
  </w:style>
  <w:style w:type="character" w:customStyle="1" w:styleId="pseditboxlabel1">
    <w:name w:val="pseditboxlabel1"/>
    <w:basedOn w:val="DefaultParagraphFont"/>
    <w:rsid w:val="00ED3A89"/>
    <w:rPr>
      <w:rFonts w:ascii="Arial" w:hAnsi="Arial" w:cs="Arial" w:hint="default"/>
      <w:b/>
      <w:bCs/>
      <w:i w:val="0"/>
      <w:iCs w:val="0"/>
      <w:color w:val="000000"/>
      <w:sz w:val="18"/>
      <w:szCs w:val="18"/>
    </w:rPr>
  </w:style>
  <w:style w:type="paragraph" w:customStyle="1" w:styleId="Tablecellright0">
    <w:name w:val="Tablecell right"/>
    <w:rsid w:val="00ED3A89"/>
    <w:pPr>
      <w:spacing w:before="60" w:after="60" w:line="240" w:lineRule="auto"/>
      <w:ind w:right="144"/>
      <w:jc w:val="right"/>
    </w:pPr>
    <w:rPr>
      <w:rFonts w:ascii="Arial" w:eastAsia="Times New Roman" w:hAnsi="Arial" w:cs="Times New Roman"/>
      <w:bCs/>
      <w:sz w:val="18"/>
      <w:szCs w:val="18"/>
    </w:rPr>
  </w:style>
  <w:style w:type="paragraph" w:customStyle="1" w:styleId="LetterlistL1">
    <w:name w:val="Letter list L1"/>
    <w:rsid w:val="00ED3A89"/>
    <w:pPr>
      <w:tabs>
        <w:tab w:val="left" w:pos="1080"/>
      </w:tabs>
      <w:spacing w:after="0" w:line="240" w:lineRule="auto"/>
      <w:ind w:left="1080" w:hanging="360"/>
    </w:pPr>
    <w:rPr>
      <w:rFonts w:ascii="Arial" w:eastAsia="Times New Roman" w:hAnsi="Arial" w:cs="Arial"/>
      <w:sz w:val="20"/>
      <w:szCs w:val="20"/>
      <w:lang w:val="en-GB"/>
    </w:rPr>
  </w:style>
  <w:style w:type="character" w:customStyle="1" w:styleId="style21">
    <w:name w:val="style21"/>
    <w:basedOn w:val="DefaultParagraphFont"/>
    <w:rsid w:val="00ED3A89"/>
    <w:rPr>
      <w:rFonts w:ascii="CG Times" w:hAnsi="CG Times" w:hint="default"/>
    </w:rPr>
  </w:style>
  <w:style w:type="paragraph" w:customStyle="1" w:styleId="StyleBodyText2NotBoldNounderline">
    <w:name w:val="Style Body Text 2 + Not Bold No underline"/>
    <w:basedOn w:val="BodyText2"/>
    <w:link w:val="StyleBodyText2NotBoldNounderlineChar"/>
    <w:autoRedefine/>
    <w:rsid w:val="00ED3A89"/>
    <w:pPr>
      <w:tabs>
        <w:tab w:val="left" w:pos="9090"/>
      </w:tabs>
      <w:spacing w:line="240" w:lineRule="auto"/>
    </w:pPr>
    <w:rPr>
      <w:rFonts w:cs="Arial"/>
      <w:szCs w:val="24"/>
    </w:rPr>
  </w:style>
  <w:style w:type="character" w:customStyle="1" w:styleId="StyleBodyText2NotBoldNounderlineChar">
    <w:name w:val="Style Body Text 2 + Not Bold No underline Char"/>
    <w:basedOn w:val="DefaultParagraphFont"/>
    <w:link w:val="StyleBodyText2NotBoldNounderline"/>
    <w:rsid w:val="00ED3A89"/>
    <w:rPr>
      <w:rFonts w:ascii="Arial" w:eastAsia="Times New Roman" w:hAnsi="Arial" w:cs="Arial"/>
      <w:color w:val="000000"/>
      <w:sz w:val="20"/>
      <w:szCs w:val="24"/>
    </w:rPr>
  </w:style>
  <w:style w:type="paragraph" w:customStyle="1" w:styleId="NumberedUnder">
    <w:name w:val="Numbered Under"/>
    <w:basedOn w:val="Normal"/>
    <w:rsid w:val="00ED3A89"/>
    <w:pPr>
      <w:tabs>
        <w:tab w:val="num" w:pos="1080"/>
      </w:tabs>
      <w:ind w:left="2160" w:hanging="360"/>
    </w:pPr>
    <w:rPr>
      <w:rFonts w:ascii="Arial" w:hAnsi="Arial"/>
      <w:color w:val="008000"/>
      <w14:shadow w14:blurRad="50800" w14:dist="38100" w14:dir="2700000" w14:sx="100000" w14:sy="100000" w14:kx="0" w14:ky="0" w14:algn="tl">
        <w14:srgbClr w14:val="000000">
          <w14:alpha w14:val="60000"/>
        </w14:srgbClr>
      </w14:shadow>
    </w:rPr>
  </w:style>
  <w:style w:type="paragraph" w:customStyle="1" w:styleId="StyleBodyText2PLCGCOTimesNewRomanNotBoldNounderline1">
    <w:name w:val="Style Body Text 2 + PLCGCO+TimesNewRoman Not Bold No underline1"/>
    <w:basedOn w:val="BodyText2"/>
    <w:autoRedefine/>
    <w:rsid w:val="00ED3A89"/>
    <w:pPr>
      <w:spacing w:line="240" w:lineRule="auto"/>
    </w:pPr>
    <w:rPr>
      <w:szCs w:val="24"/>
    </w:rPr>
  </w:style>
  <w:style w:type="paragraph" w:customStyle="1" w:styleId="StyleArial10ptAfter18pt">
    <w:name w:val="Style Arial 10 pt After:  18 pt"/>
    <w:basedOn w:val="Normal"/>
    <w:autoRedefine/>
    <w:rsid w:val="00ED3A89"/>
    <w:rPr>
      <w:rFonts w:ascii="Arial" w:hAnsi="Arial"/>
      <w:color w:val="000000"/>
    </w:rPr>
  </w:style>
  <w:style w:type="paragraph" w:customStyle="1" w:styleId="StyleBodyText2PLCGCOTimesNewRomanNotBoldNounderline2">
    <w:name w:val="Style Body Text 2 + PLCGCO+TimesNewRoman Not Bold No underline2"/>
    <w:basedOn w:val="BodyText2"/>
    <w:autoRedefine/>
    <w:rsid w:val="00ED3A89"/>
    <w:pPr>
      <w:spacing w:line="240" w:lineRule="auto"/>
    </w:pPr>
    <w:rPr>
      <w:szCs w:val="24"/>
    </w:rPr>
  </w:style>
  <w:style w:type="paragraph" w:customStyle="1" w:styleId="StyleBodyLeft075">
    <w:name w:val="Style Body + Left:  0.75&quot;"/>
    <w:basedOn w:val="Body"/>
    <w:autoRedefine/>
    <w:rsid w:val="00ED3A89"/>
    <w:pPr>
      <w:ind w:left="1080"/>
    </w:pPr>
    <w:rPr>
      <w:rFonts w:cs="Times New Roman"/>
    </w:rPr>
  </w:style>
  <w:style w:type="paragraph" w:customStyle="1" w:styleId="TableStyle1">
    <w:name w:val="Table Style 1"/>
    <w:basedOn w:val="Normal"/>
    <w:qFormat/>
    <w:rsid w:val="00ED3A89"/>
    <w:pPr>
      <w:spacing w:before="20" w:after="20"/>
    </w:pPr>
    <w:rPr>
      <w:rFonts w:ascii="Arial" w:hAnsi="Arial" w:cs="Arial"/>
      <w:b/>
      <w:i/>
      <w:iCs/>
      <w:sz w:val="18"/>
      <w:szCs w:val="18"/>
    </w:rPr>
  </w:style>
  <w:style w:type="paragraph" w:customStyle="1" w:styleId="font5">
    <w:name w:val="font5"/>
    <w:basedOn w:val="Normal"/>
    <w:rsid w:val="00ED3A89"/>
    <w:pPr>
      <w:spacing w:before="100" w:beforeAutospacing="1" w:after="100" w:afterAutospacing="1"/>
    </w:pPr>
    <w:rPr>
      <w:rFonts w:ascii="Calibri" w:hAnsi="Calibri"/>
    </w:rPr>
  </w:style>
  <w:style w:type="paragraph" w:customStyle="1" w:styleId="xl706">
    <w:name w:val="xl706"/>
    <w:basedOn w:val="Normal"/>
    <w:rsid w:val="00ED3A89"/>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Calibri" w:hAnsi="Calibri"/>
      <w:b/>
      <w:bCs/>
      <w:sz w:val="18"/>
      <w:szCs w:val="18"/>
    </w:rPr>
  </w:style>
  <w:style w:type="paragraph" w:customStyle="1" w:styleId="xl707">
    <w:name w:val="xl707"/>
    <w:basedOn w:val="Normal"/>
    <w:rsid w:val="00ED3A8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pPr>
    <w:rPr>
      <w:rFonts w:ascii="Calibri" w:hAnsi="Calibri"/>
      <w:b/>
      <w:bCs/>
      <w:sz w:val="18"/>
      <w:szCs w:val="18"/>
    </w:rPr>
  </w:style>
  <w:style w:type="paragraph" w:customStyle="1" w:styleId="xl708">
    <w:name w:val="xl708"/>
    <w:basedOn w:val="Normal"/>
    <w:rsid w:val="00ED3A89"/>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Calibri" w:hAnsi="Calibri"/>
      <w:b/>
      <w:bCs/>
      <w:sz w:val="18"/>
      <w:szCs w:val="18"/>
    </w:rPr>
  </w:style>
  <w:style w:type="paragraph" w:customStyle="1" w:styleId="xl709">
    <w:name w:val="xl709"/>
    <w:basedOn w:val="Normal"/>
    <w:rsid w:val="00ED3A8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Calibri" w:hAnsi="Calibri"/>
      <w:sz w:val="18"/>
      <w:szCs w:val="18"/>
    </w:rPr>
  </w:style>
  <w:style w:type="paragraph" w:customStyle="1" w:styleId="xl710">
    <w:name w:val="xl710"/>
    <w:basedOn w:val="Normal"/>
    <w:rsid w:val="00ED3A8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Calibri" w:hAnsi="Calibri"/>
      <w:sz w:val="18"/>
      <w:szCs w:val="18"/>
    </w:rPr>
  </w:style>
  <w:style w:type="paragraph" w:customStyle="1" w:styleId="xl711">
    <w:name w:val="xl711"/>
    <w:basedOn w:val="Normal"/>
    <w:rsid w:val="00ED3A89"/>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Calibri" w:hAnsi="Calibri"/>
      <w:sz w:val="18"/>
      <w:szCs w:val="18"/>
    </w:rPr>
  </w:style>
  <w:style w:type="paragraph" w:customStyle="1" w:styleId="xl712">
    <w:name w:val="xl712"/>
    <w:basedOn w:val="Normal"/>
    <w:rsid w:val="00ED3A8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Calibri" w:hAnsi="Calibri"/>
      <w:sz w:val="18"/>
      <w:szCs w:val="18"/>
    </w:rPr>
  </w:style>
  <w:style w:type="paragraph" w:customStyle="1" w:styleId="xl713">
    <w:name w:val="xl713"/>
    <w:basedOn w:val="Normal"/>
    <w:rsid w:val="00ED3A8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Calibri" w:hAnsi="Calibri"/>
      <w:sz w:val="18"/>
      <w:szCs w:val="18"/>
    </w:rPr>
  </w:style>
  <w:style w:type="paragraph" w:customStyle="1" w:styleId="xl714">
    <w:name w:val="xl714"/>
    <w:basedOn w:val="Normal"/>
    <w:rsid w:val="00ED3A8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ascii="Calibri" w:hAnsi="Calibri"/>
      <w:sz w:val="18"/>
      <w:szCs w:val="18"/>
    </w:rPr>
  </w:style>
  <w:style w:type="paragraph" w:customStyle="1" w:styleId="xl715">
    <w:name w:val="xl715"/>
    <w:basedOn w:val="Normal"/>
    <w:rsid w:val="00ED3A8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ascii="Calibri" w:hAnsi="Calibri"/>
      <w:color w:val="FF0000"/>
      <w:sz w:val="18"/>
      <w:szCs w:val="18"/>
    </w:rPr>
  </w:style>
  <w:style w:type="paragraph" w:customStyle="1" w:styleId="xl716">
    <w:name w:val="xl716"/>
    <w:basedOn w:val="Normal"/>
    <w:rsid w:val="00ED3A8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ascii="Calibri" w:hAnsi="Calibri"/>
      <w:sz w:val="18"/>
      <w:szCs w:val="18"/>
    </w:rPr>
  </w:style>
  <w:style w:type="paragraph" w:customStyle="1" w:styleId="xl717">
    <w:name w:val="xl717"/>
    <w:basedOn w:val="Normal"/>
    <w:rsid w:val="00ED3A8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Calibri" w:hAnsi="Calibri"/>
      <w:sz w:val="18"/>
      <w:szCs w:val="18"/>
    </w:rPr>
  </w:style>
  <w:style w:type="paragraph" w:customStyle="1" w:styleId="xl718">
    <w:name w:val="xl718"/>
    <w:basedOn w:val="Normal"/>
    <w:rsid w:val="00ED3A8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ascii="Calibri" w:hAnsi="Calibri"/>
      <w:sz w:val="18"/>
      <w:szCs w:val="18"/>
    </w:rPr>
  </w:style>
  <w:style w:type="paragraph" w:customStyle="1" w:styleId="xl719">
    <w:name w:val="xl719"/>
    <w:basedOn w:val="Normal"/>
    <w:rsid w:val="00ED3A8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ascii="Calibri" w:hAnsi="Calibri"/>
      <w:sz w:val="18"/>
      <w:szCs w:val="18"/>
    </w:rPr>
  </w:style>
  <w:style w:type="paragraph" w:customStyle="1" w:styleId="xl720">
    <w:name w:val="xl720"/>
    <w:basedOn w:val="Normal"/>
    <w:rsid w:val="00ED3A8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ascii="Calibri" w:hAnsi="Calibri"/>
      <w:sz w:val="18"/>
      <w:szCs w:val="18"/>
    </w:rPr>
  </w:style>
  <w:style w:type="paragraph" w:customStyle="1" w:styleId="xl721">
    <w:name w:val="xl721"/>
    <w:basedOn w:val="Normal"/>
    <w:rsid w:val="00ED3A8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ascii="Calibri" w:hAnsi="Calibri"/>
      <w:color w:val="FF0000"/>
      <w:sz w:val="18"/>
      <w:szCs w:val="18"/>
    </w:rPr>
  </w:style>
  <w:style w:type="paragraph" w:customStyle="1" w:styleId="xl722">
    <w:name w:val="xl722"/>
    <w:basedOn w:val="Normal"/>
    <w:rsid w:val="00ED3A8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ascii="Calibri" w:hAnsi="Calibri"/>
      <w:sz w:val="18"/>
      <w:szCs w:val="18"/>
    </w:rPr>
  </w:style>
  <w:style w:type="paragraph" w:customStyle="1" w:styleId="xl723">
    <w:name w:val="xl723"/>
    <w:basedOn w:val="Normal"/>
    <w:rsid w:val="00ED3A8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Calibri" w:hAnsi="Calibri"/>
      <w:sz w:val="18"/>
      <w:szCs w:val="18"/>
    </w:rPr>
  </w:style>
  <w:style w:type="paragraph" w:customStyle="1" w:styleId="xl724">
    <w:name w:val="xl724"/>
    <w:basedOn w:val="Normal"/>
    <w:rsid w:val="00ED3A8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ascii="Calibri" w:hAnsi="Calibri"/>
      <w:sz w:val="18"/>
      <w:szCs w:val="18"/>
    </w:rPr>
  </w:style>
  <w:style w:type="paragraph" w:customStyle="1" w:styleId="xl725">
    <w:name w:val="xl725"/>
    <w:basedOn w:val="Normal"/>
    <w:rsid w:val="00ED3A89"/>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Calibri" w:hAnsi="Calibri"/>
      <w:sz w:val="18"/>
      <w:szCs w:val="18"/>
    </w:rPr>
  </w:style>
  <w:style w:type="paragraph" w:customStyle="1" w:styleId="xl726">
    <w:name w:val="xl726"/>
    <w:basedOn w:val="Normal"/>
    <w:rsid w:val="00ED3A89"/>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Calibri" w:hAnsi="Calibri"/>
      <w:sz w:val="18"/>
      <w:szCs w:val="18"/>
    </w:rPr>
  </w:style>
  <w:style w:type="paragraph" w:customStyle="1" w:styleId="xl727">
    <w:name w:val="xl727"/>
    <w:basedOn w:val="Normal"/>
    <w:rsid w:val="00ED3A8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Calibri" w:hAnsi="Calibri"/>
      <w:sz w:val="18"/>
      <w:szCs w:val="18"/>
    </w:rPr>
  </w:style>
  <w:style w:type="paragraph" w:customStyle="1" w:styleId="xl728">
    <w:name w:val="xl728"/>
    <w:basedOn w:val="Normal"/>
    <w:rsid w:val="00ED3A89"/>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Calibri" w:hAnsi="Calibri"/>
      <w:sz w:val="18"/>
      <w:szCs w:val="18"/>
    </w:rPr>
  </w:style>
  <w:style w:type="paragraph" w:customStyle="1" w:styleId="xl729">
    <w:name w:val="xl729"/>
    <w:basedOn w:val="Normal"/>
    <w:rsid w:val="00ED3A89"/>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Calibri" w:hAnsi="Calibri"/>
      <w:sz w:val="18"/>
      <w:szCs w:val="18"/>
    </w:rPr>
  </w:style>
  <w:style w:type="paragraph" w:customStyle="1" w:styleId="xl730">
    <w:name w:val="xl730"/>
    <w:basedOn w:val="Normal"/>
    <w:rsid w:val="00ED3A89"/>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Calibri" w:hAnsi="Calibri"/>
      <w:sz w:val="18"/>
      <w:szCs w:val="18"/>
    </w:rPr>
  </w:style>
  <w:style w:type="paragraph" w:customStyle="1" w:styleId="xl731">
    <w:name w:val="xl731"/>
    <w:basedOn w:val="Normal"/>
    <w:rsid w:val="00ED3A89"/>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Calibri" w:hAnsi="Calibri"/>
      <w:sz w:val="18"/>
      <w:szCs w:val="18"/>
    </w:rPr>
  </w:style>
  <w:style w:type="paragraph" w:customStyle="1" w:styleId="xl732">
    <w:name w:val="xl732"/>
    <w:basedOn w:val="Normal"/>
    <w:rsid w:val="00ED3A89"/>
    <w:pPr>
      <w:spacing w:before="100" w:beforeAutospacing="1" w:after="100" w:afterAutospacing="1"/>
      <w:textAlignment w:val="top"/>
    </w:pPr>
    <w:rPr>
      <w:sz w:val="24"/>
      <w:szCs w:val="24"/>
    </w:rPr>
  </w:style>
  <w:style w:type="paragraph" w:customStyle="1" w:styleId="xl733">
    <w:name w:val="xl733"/>
    <w:basedOn w:val="Normal"/>
    <w:rsid w:val="00ED3A8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Calibri" w:hAnsi="Calibri"/>
      <w:b/>
      <w:bCs/>
      <w:sz w:val="18"/>
      <w:szCs w:val="18"/>
    </w:rPr>
  </w:style>
  <w:style w:type="paragraph" w:customStyle="1" w:styleId="xl734">
    <w:name w:val="xl734"/>
    <w:basedOn w:val="Normal"/>
    <w:rsid w:val="00ED3A89"/>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Calibri" w:hAnsi="Calibri"/>
      <w:sz w:val="18"/>
      <w:szCs w:val="18"/>
    </w:rPr>
  </w:style>
  <w:style w:type="paragraph" w:customStyle="1" w:styleId="xl735">
    <w:name w:val="xl735"/>
    <w:basedOn w:val="Normal"/>
    <w:rsid w:val="00ED3A8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Calibri" w:hAnsi="Calibri"/>
      <w:color w:val="FF0000"/>
      <w:sz w:val="18"/>
      <w:szCs w:val="18"/>
    </w:rPr>
  </w:style>
  <w:style w:type="paragraph" w:customStyle="1" w:styleId="xl736">
    <w:name w:val="xl736"/>
    <w:basedOn w:val="Normal"/>
    <w:rsid w:val="00ED3A8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Calibri" w:hAnsi="Calibri"/>
      <w:sz w:val="18"/>
      <w:szCs w:val="18"/>
    </w:rPr>
  </w:style>
  <w:style w:type="paragraph" w:customStyle="1" w:styleId="xl737">
    <w:name w:val="xl737"/>
    <w:basedOn w:val="Normal"/>
    <w:rsid w:val="00ED3A8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Calibri" w:hAnsi="Calibri"/>
      <w:sz w:val="18"/>
      <w:szCs w:val="18"/>
    </w:rPr>
  </w:style>
  <w:style w:type="paragraph" w:customStyle="1" w:styleId="xl738">
    <w:name w:val="xl738"/>
    <w:basedOn w:val="Normal"/>
    <w:rsid w:val="00ED3A8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textAlignment w:val="top"/>
    </w:pPr>
    <w:rPr>
      <w:rFonts w:ascii="Calibri" w:hAnsi="Calibri"/>
      <w:sz w:val="18"/>
      <w:szCs w:val="18"/>
    </w:rPr>
  </w:style>
  <w:style w:type="paragraph" w:customStyle="1" w:styleId="xl739">
    <w:name w:val="xl739"/>
    <w:basedOn w:val="Normal"/>
    <w:rsid w:val="00ED3A8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Calibri" w:hAnsi="Calibri"/>
      <w:sz w:val="18"/>
      <w:szCs w:val="18"/>
    </w:rPr>
  </w:style>
  <w:style w:type="paragraph" w:customStyle="1" w:styleId="xl740">
    <w:name w:val="xl740"/>
    <w:basedOn w:val="Normal"/>
    <w:rsid w:val="00ED3A8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textAlignment w:val="top"/>
    </w:pPr>
    <w:rPr>
      <w:rFonts w:ascii="Calibri" w:hAnsi="Calibri"/>
      <w:sz w:val="18"/>
      <w:szCs w:val="18"/>
    </w:rPr>
  </w:style>
  <w:style w:type="paragraph" w:customStyle="1" w:styleId="xl741">
    <w:name w:val="xl741"/>
    <w:basedOn w:val="Normal"/>
    <w:rsid w:val="00ED3A8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Calibri" w:hAnsi="Calibri"/>
      <w:sz w:val="18"/>
      <w:szCs w:val="18"/>
    </w:rPr>
  </w:style>
  <w:style w:type="paragraph" w:customStyle="1" w:styleId="xl742">
    <w:name w:val="xl742"/>
    <w:basedOn w:val="Normal"/>
    <w:rsid w:val="00ED3A8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textAlignment w:val="top"/>
    </w:pPr>
    <w:rPr>
      <w:rFonts w:ascii="Calibri" w:hAnsi="Calibri"/>
      <w:sz w:val="18"/>
      <w:szCs w:val="18"/>
    </w:rPr>
  </w:style>
  <w:style w:type="paragraph" w:customStyle="1" w:styleId="xl743">
    <w:name w:val="xl743"/>
    <w:basedOn w:val="Normal"/>
    <w:rsid w:val="00ED3A8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textAlignment w:val="top"/>
    </w:pPr>
    <w:rPr>
      <w:rFonts w:ascii="Calibri" w:hAnsi="Calibri"/>
      <w:sz w:val="18"/>
      <w:szCs w:val="18"/>
    </w:rPr>
  </w:style>
  <w:style w:type="paragraph" w:customStyle="1" w:styleId="xl744">
    <w:name w:val="xl744"/>
    <w:basedOn w:val="Normal"/>
    <w:rsid w:val="00ED3A8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textAlignment w:val="top"/>
    </w:pPr>
    <w:rPr>
      <w:rFonts w:ascii="Calibri" w:hAnsi="Calibri"/>
      <w:sz w:val="18"/>
      <w:szCs w:val="18"/>
    </w:rPr>
  </w:style>
  <w:style w:type="paragraph" w:customStyle="1" w:styleId="xl745">
    <w:name w:val="xl745"/>
    <w:basedOn w:val="Normal"/>
    <w:rsid w:val="00ED3A8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textAlignment w:val="top"/>
    </w:pPr>
    <w:rPr>
      <w:rFonts w:ascii="Calibri" w:hAnsi="Calibri"/>
      <w:sz w:val="18"/>
      <w:szCs w:val="18"/>
    </w:rPr>
  </w:style>
  <w:style w:type="character" w:customStyle="1" w:styleId="Save6Char">
    <w:name w:val="Save 6 Char"/>
    <w:basedOn w:val="Bullet5Char1"/>
    <w:link w:val="Save6"/>
    <w:rsid w:val="00ED3A89"/>
    <w:rPr>
      <w:rFonts w:ascii="Trebuchet MS" w:eastAsia="Times New Roman" w:hAnsi="Trebuchet MS" w:cs="Arial"/>
      <w:sz w:val="18"/>
      <w:szCs w:val="20"/>
      <w:u w:val="single"/>
      <w:lang w:val="en-GB" w:bidi="en-US"/>
    </w:rPr>
  </w:style>
  <w:style w:type="character" w:customStyle="1" w:styleId="ms-sitemapdirectional">
    <w:name w:val="ms-sitemapdirectional"/>
    <w:basedOn w:val="DefaultParagraphFont"/>
    <w:rsid w:val="00ED3A89"/>
  </w:style>
  <w:style w:type="paragraph" w:customStyle="1" w:styleId="StyleTableheadingTrebuchetMSBefore3ptAfter3pt">
    <w:name w:val="Style Tableheading + Trebuchet MS Before:  3 pt After:  3 pt"/>
    <w:basedOn w:val="Tableheading0"/>
    <w:autoRedefine/>
    <w:rsid w:val="00ED3A89"/>
    <w:pPr>
      <w:spacing w:before="60" w:after="60"/>
    </w:pPr>
    <w:rPr>
      <w:rFonts w:cs="Times New Roman"/>
      <w:bCs/>
      <w:szCs w:val="20"/>
    </w:rPr>
  </w:style>
  <w:style w:type="character" w:customStyle="1" w:styleId="Heading2Char1">
    <w:name w:val="Heading 2 Char1"/>
    <w:basedOn w:val="DefaultParagraphFont"/>
    <w:rsid w:val="00ED3A89"/>
    <w:rPr>
      <w:rFonts w:ascii="Trebuchet MS" w:eastAsiaTheme="majorEastAsia" w:hAnsi="Trebuchet MS" w:cstheme="majorBidi"/>
      <w:b/>
      <w:bCs/>
      <w:sz w:val="28"/>
      <w:szCs w:val="28"/>
    </w:rPr>
  </w:style>
  <w:style w:type="paragraph" w:customStyle="1" w:styleId="TPDate">
    <w:name w:val="TPDate"/>
    <w:basedOn w:val="Date"/>
    <w:qFormat/>
    <w:rsid w:val="00ED3A89"/>
  </w:style>
  <w:style w:type="paragraph" w:customStyle="1" w:styleId="StyleBodyBoldCustomColorRGB91127147Before6pt">
    <w:name w:val="Style Body + Bold Custom Color(RGB(91127147)) Before:  6 pt"/>
    <w:basedOn w:val="Body"/>
    <w:rsid w:val="00ED3A89"/>
    <w:pPr>
      <w:spacing w:before="120"/>
    </w:pPr>
    <w:rPr>
      <w:rFonts w:cs="Times New Roman"/>
      <w:b/>
      <w:bCs/>
      <w:color w:val="5B7F93"/>
    </w:rPr>
  </w:style>
  <w:style w:type="paragraph" w:customStyle="1" w:styleId="BodyBlue">
    <w:name w:val="Body Blue"/>
    <w:basedOn w:val="StyleBodyBoldCustomColorRGB91127147Before6pt"/>
    <w:uiPriority w:val="99"/>
    <w:rsid w:val="00ED3A89"/>
  </w:style>
  <w:style w:type="paragraph" w:customStyle="1" w:styleId="offices">
    <w:name w:val="offices"/>
    <w:basedOn w:val="Normal"/>
    <w:rsid w:val="00ED3A89"/>
    <w:pPr>
      <w:keepNext/>
      <w:widowControl w:val="0"/>
      <w:tabs>
        <w:tab w:val="left" w:pos="5040"/>
      </w:tabs>
      <w:suppressAutoHyphens/>
      <w:spacing w:before="120"/>
      <w:jc w:val="both"/>
    </w:pPr>
    <w:rPr>
      <w:rFonts w:ascii="Arial" w:eastAsia="Times New Roman" w:hAnsi="Arial"/>
      <w:sz w:val="24"/>
      <w:lang w:eastAsia="ar-SA" w:bidi="ar-SA"/>
    </w:rPr>
  </w:style>
  <w:style w:type="character" w:customStyle="1" w:styleId="apple-converted-space">
    <w:name w:val="apple-converted-space"/>
    <w:basedOn w:val="DefaultParagraphFont"/>
    <w:rsid w:val="00ED3A89"/>
  </w:style>
  <w:style w:type="character" w:customStyle="1" w:styleId="crayon-k">
    <w:name w:val="crayon-k"/>
    <w:basedOn w:val="DefaultParagraphFont"/>
    <w:rsid w:val="00ED3A89"/>
  </w:style>
  <w:style w:type="character" w:customStyle="1" w:styleId="crayon-h">
    <w:name w:val="crayon-h"/>
    <w:basedOn w:val="DefaultParagraphFont"/>
    <w:rsid w:val="00ED3A89"/>
  </w:style>
  <w:style w:type="character" w:customStyle="1" w:styleId="crayon-i">
    <w:name w:val="crayon-i"/>
    <w:basedOn w:val="DefaultParagraphFont"/>
    <w:rsid w:val="00ED3A89"/>
  </w:style>
  <w:style w:type="character" w:customStyle="1" w:styleId="crayon-sy">
    <w:name w:val="crayon-sy"/>
    <w:basedOn w:val="DefaultParagraphFont"/>
    <w:rsid w:val="00ED3A89"/>
  </w:style>
  <w:style w:type="character" w:customStyle="1" w:styleId="UnresolvedMention2">
    <w:name w:val="Unresolved Mention2"/>
    <w:basedOn w:val="DefaultParagraphFont"/>
    <w:uiPriority w:val="99"/>
    <w:semiHidden/>
    <w:unhideWhenUsed/>
    <w:rsid w:val="00ED3A89"/>
    <w:rPr>
      <w:color w:val="605E5C"/>
      <w:shd w:val="clear" w:color="auto" w:fill="E1DFDD"/>
    </w:rPr>
  </w:style>
  <w:style w:type="paragraph" w:customStyle="1" w:styleId="figurecaption0">
    <w:name w:val="figure caption"/>
    <w:basedOn w:val="Body"/>
    <w:link w:val="figurecaptionChar0"/>
    <w:rsid w:val="00ED3A89"/>
    <w:pPr>
      <w:tabs>
        <w:tab w:val="left" w:pos="4500"/>
      </w:tabs>
      <w:autoSpaceDE w:val="0"/>
      <w:autoSpaceDN w:val="0"/>
      <w:adjustRightInd w:val="0"/>
      <w:spacing w:before="0" w:after="60"/>
    </w:pPr>
    <w:rPr>
      <w:rFonts w:ascii="Arial" w:hAnsi="Arial"/>
      <w:caps/>
      <w:sz w:val="18"/>
      <w:szCs w:val="18"/>
    </w:rPr>
  </w:style>
  <w:style w:type="character" w:customStyle="1" w:styleId="figurecaptionChar0">
    <w:name w:val="figure caption Char"/>
    <w:basedOn w:val="BodyChar"/>
    <w:link w:val="figurecaption0"/>
    <w:rsid w:val="00ED3A89"/>
    <w:rPr>
      <w:rFonts w:ascii="Arial" w:eastAsia="Times New Roman" w:hAnsi="Arial" w:cs="Arial"/>
      <w:caps/>
      <w:sz w:val="18"/>
      <w:szCs w:val="18"/>
    </w:rPr>
  </w:style>
  <w:style w:type="paragraph" w:customStyle="1" w:styleId="Footer-Wide">
    <w:name w:val="Footer - Wide"/>
    <w:basedOn w:val="Footer"/>
    <w:qFormat/>
    <w:rsid w:val="00ED3A89"/>
    <w:pPr>
      <w:tabs>
        <w:tab w:val="center" w:pos="10800"/>
        <w:tab w:val="right" w:pos="21600"/>
      </w:tabs>
    </w:pPr>
    <w:rPr>
      <w:lang w:val="en-GB"/>
    </w:rPr>
  </w:style>
  <w:style w:type="paragraph" w:customStyle="1" w:styleId="FooterOdd">
    <w:name w:val="Footer Odd"/>
    <w:basedOn w:val="Footer"/>
    <w:link w:val="FooterOddChar"/>
    <w:autoRedefine/>
    <w:rsid w:val="00ED3A89"/>
    <w:pPr>
      <w:keepLines/>
      <w:pBdr>
        <w:top w:val="single" w:sz="12" w:space="0" w:color="999999"/>
      </w:pBdr>
      <w:spacing w:line="190" w:lineRule="atLeast"/>
      <w:ind w:right="18"/>
      <w:contextualSpacing/>
      <w:jc w:val="center"/>
    </w:pPr>
    <w:rPr>
      <w:rFonts w:ascii="Trebuchet MS" w:eastAsia="Times New Roman" w:hAnsi="Trebuchet MS" w:cs="Arial"/>
      <w:b/>
      <w:caps/>
      <w:color w:val="333333"/>
      <w:spacing w:val="-5"/>
      <w:sz w:val="18"/>
      <w:szCs w:val="18"/>
      <w:lang w:bidi="ar-SA"/>
    </w:rPr>
  </w:style>
  <w:style w:type="character" w:customStyle="1" w:styleId="FooterOddChar">
    <w:name w:val="Footer Odd Char"/>
    <w:basedOn w:val="DefaultParagraphFont"/>
    <w:link w:val="FooterOdd"/>
    <w:rsid w:val="00ED3A89"/>
    <w:rPr>
      <w:rFonts w:ascii="Trebuchet MS" w:eastAsia="Times New Roman" w:hAnsi="Trebuchet MS" w:cs="Arial"/>
      <w:b/>
      <w:caps/>
      <w:color w:val="333333"/>
      <w:spacing w:val="-5"/>
      <w:sz w:val="18"/>
      <w:szCs w:val="18"/>
    </w:rPr>
  </w:style>
  <w:style w:type="paragraph" w:customStyle="1" w:styleId="Footer2ndline">
    <w:name w:val="Footer 2nd line"/>
    <w:basedOn w:val="FooterOdd"/>
    <w:link w:val="Footer2ndlineChar"/>
    <w:autoRedefine/>
    <w:rsid w:val="00ED3A89"/>
    <w:pPr>
      <w:pBdr>
        <w:top w:val="none" w:sz="0" w:space="0" w:color="auto"/>
      </w:pBdr>
      <w:tabs>
        <w:tab w:val="right" w:pos="9270"/>
      </w:tabs>
    </w:pPr>
  </w:style>
  <w:style w:type="character" w:customStyle="1" w:styleId="Footer2ndlineChar">
    <w:name w:val="Footer 2nd line Char"/>
    <w:basedOn w:val="FooterOddChar"/>
    <w:link w:val="Footer2ndline"/>
    <w:rsid w:val="00ED3A89"/>
    <w:rPr>
      <w:rFonts w:ascii="Trebuchet MS" w:eastAsia="Times New Roman" w:hAnsi="Trebuchet MS" w:cs="Arial"/>
      <w:b/>
      <w:caps/>
      <w:color w:val="333333"/>
      <w:spacing w:val="-5"/>
      <w:sz w:val="18"/>
      <w:szCs w:val="18"/>
    </w:rPr>
  </w:style>
  <w:style w:type="character" w:customStyle="1" w:styleId="FooterCharChar">
    <w:name w:val="Footer Char Char"/>
    <w:basedOn w:val="DefaultParagraphFont"/>
    <w:uiPriority w:val="99"/>
    <w:rsid w:val="00ED3A89"/>
    <w:rPr>
      <w:rFonts w:ascii="Arial" w:hAnsi="Arial" w:cs="Times New Roman"/>
      <w:sz w:val="24"/>
      <w:szCs w:val="24"/>
      <w:lang w:val="en-US" w:eastAsia="en-US" w:bidi="ar-SA"/>
    </w:rPr>
  </w:style>
  <w:style w:type="character" w:customStyle="1" w:styleId="FooterEvenChar">
    <w:name w:val="Footer Even Char"/>
    <w:basedOn w:val="DefaultParagraphFont"/>
    <w:link w:val="FooterEven"/>
    <w:rsid w:val="00ED3A89"/>
    <w:rPr>
      <w:lang w:bidi="en-US"/>
    </w:rPr>
  </w:style>
  <w:style w:type="paragraph" w:customStyle="1" w:styleId="FooterOddEmphasis">
    <w:name w:val="Footer Odd Emphasis"/>
    <w:basedOn w:val="FooterOdd"/>
    <w:link w:val="FooterOddEmphasisChar"/>
    <w:autoRedefine/>
    <w:rsid w:val="00ED3A89"/>
    <w:rPr>
      <w:color w:val="FF0000"/>
    </w:rPr>
  </w:style>
  <w:style w:type="character" w:customStyle="1" w:styleId="FooterOddEmphasisChar">
    <w:name w:val="Footer Odd Emphasis Char"/>
    <w:basedOn w:val="FooterOddChar"/>
    <w:link w:val="FooterOddEmphasis"/>
    <w:rsid w:val="00ED3A89"/>
    <w:rPr>
      <w:rFonts w:ascii="Trebuchet MS" w:eastAsia="Times New Roman" w:hAnsi="Trebuchet MS" w:cs="Arial"/>
      <w:b/>
      <w:caps/>
      <w:color w:val="FF0000"/>
      <w:spacing w:val="-5"/>
      <w:sz w:val="18"/>
      <w:szCs w:val="18"/>
    </w:rPr>
  </w:style>
  <w:style w:type="paragraph" w:customStyle="1" w:styleId="FooterWide">
    <w:name w:val="Footer Wide"/>
    <w:basedOn w:val="Footer"/>
    <w:qFormat/>
    <w:rsid w:val="00ED3A89"/>
    <w:pPr>
      <w:tabs>
        <w:tab w:val="center" w:pos="10800"/>
        <w:tab w:val="right" w:pos="21600"/>
      </w:tabs>
    </w:pPr>
    <w:rPr>
      <w:lang w:val="en-GB"/>
    </w:rPr>
  </w:style>
  <w:style w:type="paragraph" w:customStyle="1" w:styleId="Header-LEFT">
    <w:name w:val="Header - LEFT"/>
    <w:basedOn w:val="Header"/>
    <w:qFormat/>
    <w:rsid w:val="00ED3A89"/>
    <w:pPr>
      <w:pBdr>
        <w:bottom w:val="single" w:sz="12" w:space="1" w:color="A6A6A6" w:themeColor="background1" w:themeShade="A6"/>
      </w:pBdr>
    </w:pPr>
    <w:rPr>
      <w:rFonts w:ascii="Arial" w:hAnsi="Arial"/>
      <w:sz w:val="28"/>
      <w:szCs w:val="36"/>
    </w:rPr>
  </w:style>
  <w:style w:type="paragraph" w:customStyle="1" w:styleId="Header-RIGHT">
    <w:name w:val="Header - RIGHT"/>
    <w:basedOn w:val="Header"/>
    <w:qFormat/>
    <w:rsid w:val="00ED3A89"/>
    <w:pPr>
      <w:pBdr>
        <w:bottom w:val="single" w:sz="12" w:space="1" w:color="A6A6A6" w:themeColor="background1" w:themeShade="A6"/>
      </w:pBdr>
    </w:pPr>
    <w:rPr>
      <w:rFonts w:ascii="Arial" w:hAnsi="Arial"/>
      <w:sz w:val="28"/>
      <w:szCs w:val="36"/>
    </w:rPr>
  </w:style>
  <w:style w:type="paragraph" w:customStyle="1" w:styleId="Header-EvenPageLandscapeLegal">
    <w:name w:val="Header - Even Page Landscape Legal"/>
    <w:basedOn w:val="Normal"/>
    <w:uiPriority w:val="99"/>
    <w:rsid w:val="00ED3A89"/>
    <w:pPr>
      <w:pBdr>
        <w:bottom w:val="single" w:sz="4" w:space="1" w:color="BFBFBF" w:themeColor="background1" w:themeShade="BF"/>
      </w:pBdr>
      <w:tabs>
        <w:tab w:val="left" w:pos="-1440"/>
        <w:tab w:val="left" w:pos="-720"/>
      </w:tabs>
      <w:spacing w:before="0" w:after="0"/>
      <w:outlineLvl w:val="0"/>
    </w:pPr>
    <w:rPr>
      <w:rFonts w:ascii="Cambria" w:eastAsiaTheme="minorHAnsi" w:hAnsi="Cambria"/>
      <w:b/>
      <w:bCs/>
      <w:noProof/>
      <w:color w:val="5B7F93"/>
      <w:spacing w:val="4"/>
      <w:sz w:val="28"/>
      <w:szCs w:val="28"/>
      <w:lang w:val="en-GB" w:bidi="ar-SA"/>
    </w:rPr>
  </w:style>
  <w:style w:type="paragraph" w:customStyle="1" w:styleId="Header-OddPageLandscapeLegal">
    <w:name w:val="Header - Odd Page Landscape Legal"/>
    <w:basedOn w:val="Normal"/>
    <w:uiPriority w:val="99"/>
    <w:rsid w:val="00ED3A89"/>
    <w:pPr>
      <w:pBdr>
        <w:bottom w:val="single" w:sz="4" w:space="1" w:color="BFBFBF" w:themeColor="background1" w:themeShade="BF"/>
      </w:pBdr>
      <w:tabs>
        <w:tab w:val="left" w:pos="-1440"/>
        <w:tab w:val="left" w:pos="-720"/>
      </w:tabs>
      <w:spacing w:before="0" w:after="0"/>
      <w:jc w:val="right"/>
      <w:outlineLvl w:val="0"/>
    </w:pPr>
    <w:rPr>
      <w:rFonts w:ascii="Cambria" w:eastAsiaTheme="minorHAnsi" w:hAnsi="Cambria"/>
      <w:b/>
      <w:bCs/>
      <w:noProof/>
      <w:color w:val="5B7F93"/>
      <w:spacing w:val="4"/>
      <w:sz w:val="28"/>
      <w:szCs w:val="28"/>
      <w:lang w:bidi="ar-SA"/>
    </w:rPr>
  </w:style>
  <w:style w:type="paragraph" w:customStyle="1" w:styleId="StemSentenceLevel1">
    <w:name w:val="Stem Sentence Level 1"/>
    <w:basedOn w:val="Body"/>
    <w:link w:val="StemSentenceLevel1Char"/>
    <w:qFormat/>
    <w:rsid w:val="00ED3A89"/>
    <w:pPr>
      <w:keepNext/>
      <w:keepLines/>
      <w:spacing w:after="240"/>
    </w:pPr>
    <w:rPr>
      <w:rFonts w:ascii="Calibri" w:hAnsi="Calibri"/>
    </w:rPr>
  </w:style>
  <w:style w:type="character" w:customStyle="1" w:styleId="StemSentenceLevel1Char">
    <w:name w:val="Stem Sentence Level 1 Char"/>
    <w:link w:val="StemSentenceLevel1"/>
    <w:rsid w:val="00ED3A89"/>
    <w:rPr>
      <w:rFonts w:ascii="Calibri" w:eastAsia="Times New Roman" w:hAnsi="Calibri" w:cs="Arial"/>
      <w:sz w:val="20"/>
      <w:szCs w:val="20"/>
    </w:rPr>
  </w:style>
  <w:style w:type="character" w:customStyle="1" w:styleId="UnresolvedMention4">
    <w:name w:val="Unresolved Mention4"/>
    <w:basedOn w:val="DefaultParagraphFont"/>
    <w:uiPriority w:val="99"/>
    <w:semiHidden/>
    <w:unhideWhenUsed/>
    <w:rsid w:val="00ED3A89"/>
    <w:rPr>
      <w:color w:val="808080"/>
      <w:shd w:val="clear" w:color="auto" w:fill="E6E6E6"/>
    </w:rPr>
  </w:style>
  <w:style w:type="paragraph" w:customStyle="1" w:styleId="ListNum1">
    <w:name w:val="List Num 1"/>
    <w:basedOn w:val="Normal"/>
    <w:rsid w:val="00ED3A89"/>
    <w:pPr>
      <w:tabs>
        <w:tab w:val="num" w:pos="720"/>
        <w:tab w:val="left" w:pos="1620"/>
      </w:tabs>
      <w:spacing w:before="80" w:after="80"/>
      <w:ind w:left="720" w:hanging="360"/>
    </w:pPr>
    <w:rPr>
      <w:rFonts w:ascii="Trebuchet MS" w:eastAsia="Times New Roman" w:hAnsi="Trebuchet MS" w:cs="Arial"/>
      <w:lang w:val="en-GB"/>
    </w:rPr>
  </w:style>
  <w:style w:type="paragraph" w:customStyle="1" w:styleId="Heading3a">
    <w:name w:val="Heading 3a"/>
    <w:basedOn w:val="Heading3"/>
    <w:autoRedefine/>
    <w:semiHidden/>
    <w:rsid w:val="00ED3A89"/>
    <w:pPr>
      <w:numPr>
        <w:numId w:val="90"/>
      </w:numPr>
      <w:tabs>
        <w:tab w:val="num" w:pos="360"/>
        <w:tab w:val="left" w:pos="864"/>
        <w:tab w:val="left" w:pos="1350"/>
        <w:tab w:val="left" w:pos="1440"/>
        <w:tab w:val="num" w:pos="2160"/>
      </w:tabs>
      <w:spacing w:before="200" w:after="120"/>
      <w:ind w:left="1440" w:hanging="360"/>
    </w:pPr>
    <w:rPr>
      <w:rFonts w:ascii="Arial" w:hAnsi="Arial"/>
      <w:color w:val="000000" w:themeColor="text1"/>
      <w:sz w:val="20"/>
      <w:szCs w:val="32"/>
      <w:lang w:bidi="en-US"/>
    </w:rPr>
  </w:style>
  <w:style w:type="paragraph" w:customStyle="1" w:styleId="Head3">
    <w:name w:val="Head3"/>
    <w:basedOn w:val="Heading6"/>
    <w:uiPriority w:val="99"/>
    <w:semiHidden/>
    <w:rsid w:val="00ED3A89"/>
    <w:pPr>
      <w:numPr>
        <w:numId w:val="90"/>
      </w:numPr>
      <w:tabs>
        <w:tab w:val="clear" w:pos="1620"/>
        <w:tab w:val="num" w:pos="360"/>
        <w:tab w:val="left" w:pos="1440"/>
      </w:tabs>
      <w:spacing w:before="200"/>
      <w:ind w:left="2520" w:right="144" w:hanging="360"/>
    </w:pPr>
    <w:rPr>
      <w:b w:val="0"/>
      <w:i/>
      <w:color w:val="2D3F49" w:themeColor="accent1" w:themeShade="7F"/>
      <w:sz w:val="28"/>
      <w:lang w:bidi="en-US"/>
    </w:rPr>
  </w:style>
  <w:style w:type="paragraph" w:customStyle="1" w:styleId="Header2B">
    <w:name w:val="Header 2B"/>
    <w:basedOn w:val="Heading2"/>
    <w:uiPriority w:val="99"/>
    <w:semiHidden/>
    <w:rsid w:val="00ED3A89"/>
    <w:pPr>
      <w:numPr>
        <w:numId w:val="90"/>
      </w:numPr>
      <w:pBdr>
        <w:top w:val="single" w:sz="4" w:space="1" w:color="002060"/>
        <w:bottom w:val="single" w:sz="4" w:space="1" w:color="002060"/>
      </w:pBdr>
      <w:shd w:val="clear" w:color="auto" w:fill="D9D9D9"/>
      <w:tabs>
        <w:tab w:val="num" w:pos="360"/>
        <w:tab w:val="num" w:pos="1080"/>
        <w:tab w:val="num" w:pos="1440"/>
      </w:tabs>
      <w:spacing w:before="120" w:after="120"/>
      <w:ind w:left="1080"/>
    </w:pPr>
    <w:rPr>
      <w:iCs/>
      <w:color w:val="000000" w:themeColor="text1"/>
      <w:szCs w:val="28"/>
      <w:lang w:bidi="en-US"/>
    </w:rPr>
  </w:style>
  <w:style w:type="paragraph" w:customStyle="1" w:styleId="Head1">
    <w:name w:val="Head 1"/>
    <w:basedOn w:val="Heading1"/>
    <w:autoRedefine/>
    <w:uiPriority w:val="99"/>
    <w:semiHidden/>
    <w:rsid w:val="00ED3A89"/>
    <w:pPr>
      <w:numPr>
        <w:numId w:val="90"/>
      </w:numPr>
      <w:tabs>
        <w:tab w:val="num" w:pos="360"/>
        <w:tab w:val="left" w:pos="864"/>
      </w:tabs>
      <w:spacing w:before="240" w:after="60"/>
    </w:pPr>
    <w:rPr>
      <w:rFonts w:ascii="Times New Roman" w:hAnsi="Times New Roman"/>
      <w:color w:val="333333"/>
      <w:sz w:val="28"/>
      <w:lang w:bidi="en-US"/>
    </w:rPr>
  </w:style>
  <w:style w:type="character" w:customStyle="1" w:styleId="hljs-meta">
    <w:name w:val="hljs-meta"/>
    <w:basedOn w:val="DefaultParagraphFont"/>
    <w:rsid w:val="00F7031D"/>
  </w:style>
  <w:style w:type="character" w:customStyle="1" w:styleId="hljs-function">
    <w:name w:val="hljs-function"/>
    <w:basedOn w:val="DefaultParagraphFont"/>
    <w:rsid w:val="00F7031D"/>
  </w:style>
  <w:style w:type="character" w:customStyle="1" w:styleId="hljs-keyword">
    <w:name w:val="hljs-keyword"/>
    <w:basedOn w:val="DefaultParagraphFont"/>
    <w:rsid w:val="00F7031D"/>
  </w:style>
  <w:style w:type="character" w:customStyle="1" w:styleId="hljs-title">
    <w:name w:val="hljs-title"/>
    <w:basedOn w:val="DefaultParagraphFont"/>
    <w:rsid w:val="00F7031D"/>
  </w:style>
  <w:style w:type="character" w:customStyle="1" w:styleId="hljs-params">
    <w:name w:val="hljs-params"/>
    <w:basedOn w:val="DefaultParagraphFont"/>
    <w:rsid w:val="00F7031D"/>
  </w:style>
  <w:style w:type="character" w:customStyle="1" w:styleId="hljs-string">
    <w:name w:val="hljs-string"/>
    <w:basedOn w:val="DefaultParagraphFont"/>
    <w:rsid w:val="00F7031D"/>
  </w:style>
  <w:style w:type="character" w:customStyle="1" w:styleId="findhit">
    <w:name w:val="findhit"/>
    <w:basedOn w:val="DefaultParagraphFont"/>
    <w:rsid w:val="00F7031D"/>
  </w:style>
  <w:style w:type="paragraph" w:styleId="Bibliography">
    <w:name w:val="Bibliography"/>
    <w:basedOn w:val="Normal"/>
    <w:next w:val="Normal"/>
    <w:uiPriority w:val="37"/>
    <w:semiHidden/>
    <w:unhideWhenUsed/>
    <w:rsid w:val="003606EB"/>
  </w:style>
  <w:style w:type="paragraph" w:styleId="BodyText3">
    <w:name w:val="Body Text 3"/>
    <w:basedOn w:val="Normal"/>
    <w:link w:val="BodyText3Char"/>
    <w:uiPriority w:val="99"/>
    <w:semiHidden/>
    <w:unhideWhenUsed/>
    <w:rsid w:val="003606EB"/>
    <w:rPr>
      <w:sz w:val="16"/>
      <w:szCs w:val="16"/>
    </w:rPr>
  </w:style>
  <w:style w:type="character" w:customStyle="1" w:styleId="BodyText3Char">
    <w:name w:val="Body Text 3 Char"/>
    <w:basedOn w:val="DefaultParagraphFont"/>
    <w:link w:val="BodyText3"/>
    <w:uiPriority w:val="99"/>
    <w:semiHidden/>
    <w:rsid w:val="003606EB"/>
    <w:rPr>
      <w:rFonts w:eastAsiaTheme="minorEastAsia" w:cs="Times New Roman"/>
      <w:sz w:val="16"/>
      <w:szCs w:val="16"/>
      <w:lang w:bidi="en-US"/>
    </w:rPr>
  </w:style>
  <w:style w:type="paragraph" w:styleId="BodyTextFirstIndent">
    <w:name w:val="Body Text First Indent"/>
    <w:basedOn w:val="BodyText"/>
    <w:link w:val="BodyTextFirstIndentChar"/>
    <w:uiPriority w:val="99"/>
    <w:semiHidden/>
    <w:unhideWhenUsed/>
    <w:rsid w:val="003606EB"/>
    <w:pPr>
      <w:ind w:firstLine="360"/>
    </w:pPr>
    <w:rPr>
      <w:rFonts w:eastAsiaTheme="minorEastAsia" w:cs="Times New Roman"/>
      <w:lang w:bidi="en-US"/>
    </w:rPr>
  </w:style>
  <w:style w:type="character" w:customStyle="1" w:styleId="BodyTextFirstIndentChar">
    <w:name w:val="Body Text First Indent Char"/>
    <w:basedOn w:val="BodyTextChar"/>
    <w:link w:val="BodyTextFirstIndent"/>
    <w:uiPriority w:val="99"/>
    <w:semiHidden/>
    <w:rsid w:val="003606EB"/>
    <w:rPr>
      <w:rFonts w:eastAsiaTheme="minorEastAsia" w:cs="Times New Roman"/>
      <w:sz w:val="20"/>
      <w:szCs w:val="20"/>
      <w:lang w:bidi="en-US"/>
    </w:rPr>
  </w:style>
  <w:style w:type="paragraph" w:styleId="BodyTextFirstIndent2">
    <w:name w:val="Body Text First Indent 2"/>
    <w:basedOn w:val="BodyTextIndent"/>
    <w:link w:val="BodyTextFirstIndent2Char"/>
    <w:uiPriority w:val="99"/>
    <w:semiHidden/>
    <w:unhideWhenUsed/>
    <w:rsid w:val="003606EB"/>
    <w:pPr>
      <w:spacing w:before="240" w:after="120"/>
      <w:ind w:left="360" w:firstLine="360"/>
    </w:pPr>
    <w:rPr>
      <w:rFonts w:asciiTheme="minorHAnsi" w:eastAsiaTheme="minorEastAsia" w:hAnsiTheme="minorHAnsi"/>
      <w:spacing w:val="0"/>
      <w:lang w:bidi="en-US"/>
    </w:rPr>
  </w:style>
  <w:style w:type="character" w:customStyle="1" w:styleId="BodyTextFirstIndent2Char">
    <w:name w:val="Body Text First Indent 2 Char"/>
    <w:basedOn w:val="BodyTextIndentChar"/>
    <w:link w:val="BodyTextFirstIndent2"/>
    <w:uiPriority w:val="99"/>
    <w:semiHidden/>
    <w:rsid w:val="003606EB"/>
    <w:rPr>
      <w:rFonts w:ascii="Arial" w:eastAsiaTheme="minorEastAsia" w:hAnsi="Arial" w:cs="Times New Roman"/>
      <w:spacing w:val="-5"/>
      <w:sz w:val="20"/>
      <w:szCs w:val="20"/>
      <w:lang w:bidi="en-US"/>
    </w:rPr>
  </w:style>
  <w:style w:type="paragraph" w:styleId="IntenseQuote">
    <w:name w:val="Intense Quote"/>
    <w:basedOn w:val="Normal"/>
    <w:next w:val="Normal"/>
    <w:link w:val="IntenseQuoteChar"/>
    <w:uiPriority w:val="30"/>
    <w:qFormat/>
    <w:rsid w:val="003606EB"/>
    <w:pPr>
      <w:pBdr>
        <w:top w:val="single" w:sz="4" w:space="10" w:color="5B7F93" w:themeColor="accent1"/>
        <w:bottom w:val="single" w:sz="4" w:space="10" w:color="5B7F93" w:themeColor="accent1"/>
      </w:pBdr>
      <w:spacing w:before="360" w:after="360"/>
      <w:ind w:left="864" w:right="864"/>
      <w:jc w:val="center"/>
    </w:pPr>
    <w:rPr>
      <w:i/>
      <w:iCs/>
      <w:color w:val="5B7F93" w:themeColor="accent1"/>
    </w:rPr>
  </w:style>
  <w:style w:type="character" w:customStyle="1" w:styleId="IntenseQuoteChar">
    <w:name w:val="Intense Quote Char"/>
    <w:basedOn w:val="DefaultParagraphFont"/>
    <w:link w:val="IntenseQuote"/>
    <w:uiPriority w:val="30"/>
    <w:rsid w:val="003606EB"/>
    <w:rPr>
      <w:rFonts w:eastAsiaTheme="minorEastAsia" w:cs="Times New Roman"/>
      <w:i/>
      <w:iCs/>
      <w:color w:val="5B7F93" w:themeColor="accent1"/>
      <w:sz w:val="20"/>
      <w:szCs w:val="20"/>
      <w:lang w:bidi="en-US"/>
    </w:rPr>
  </w:style>
  <w:style w:type="paragraph" w:styleId="List2">
    <w:name w:val="List 2"/>
    <w:basedOn w:val="Normal"/>
    <w:uiPriority w:val="99"/>
    <w:semiHidden/>
    <w:unhideWhenUsed/>
    <w:rsid w:val="003606EB"/>
    <w:pPr>
      <w:ind w:left="720" w:hanging="360"/>
      <w:contextualSpacing/>
    </w:pPr>
  </w:style>
  <w:style w:type="paragraph" w:styleId="NoteHeading">
    <w:name w:val="Note Heading"/>
    <w:basedOn w:val="Normal"/>
    <w:next w:val="Normal"/>
    <w:link w:val="NoteHeadingChar"/>
    <w:uiPriority w:val="99"/>
    <w:semiHidden/>
    <w:unhideWhenUsed/>
    <w:rsid w:val="003606EB"/>
    <w:pPr>
      <w:spacing w:before="0" w:after="0"/>
    </w:pPr>
  </w:style>
  <w:style w:type="character" w:customStyle="1" w:styleId="NoteHeadingChar">
    <w:name w:val="Note Heading Char"/>
    <w:basedOn w:val="DefaultParagraphFont"/>
    <w:link w:val="NoteHeading"/>
    <w:uiPriority w:val="99"/>
    <w:semiHidden/>
    <w:rsid w:val="003606EB"/>
    <w:rPr>
      <w:rFonts w:eastAsiaTheme="minorEastAsia" w:cs="Times New Roman"/>
      <w:sz w:val="20"/>
      <w:szCs w:val="20"/>
      <w:lang w:bidi="en-US"/>
    </w:rPr>
  </w:style>
  <w:style w:type="paragraph" w:styleId="Quote">
    <w:name w:val="Quote"/>
    <w:basedOn w:val="Normal"/>
    <w:next w:val="Normal"/>
    <w:link w:val="QuoteChar"/>
    <w:uiPriority w:val="29"/>
    <w:qFormat/>
    <w:rsid w:val="003606EB"/>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3606EB"/>
    <w:rPr>
      <w:rFonts w:eastAsiaTheme="minorEastAsia" w:cs="Times New Roman"/>
      <w:i/>
      <w:iCs/>
      <w:color w:val="404040" w:themeColor="text1" w:themeTint="BF"/>
      <w:sz w:val="20"/>
      <w:szCs w:val="20"/>
      <w:lang w:bidi="en-US"/>
    </w:rPr>
  </w:style>
  <w:style w:type="paragraph" w:styleId="Salutation">
    <w:name w:val="Salutation"/>
    <w:basedOn w:val="Normal"/>
    <w:next w:val="Normal"/>
    <w:link w:val="SalutationChar"/>
    <w:uiPriority w:val="99"/>
    <w:semiHidden/>
    <w:unhideWhenUsed/>
    <w:rsid w:val="003606EB"/>
  </w:style>
  <w:style w:type="character" w:customStyle="1" w:styleId="SalutationChar">
    <w:name w:val="Salutation Char"/>
    <w:basedOn w:val="DefaultParagraphFont"/>
    <w:link w:val="Salutation"/>
    <w:uiPriority w:val="99"/>
    <w:semiHidden/>
    <w:rsid w:val="003606EB"/>
    <w:rPr>
      <w:rFonts w:eastAsiaTheme="minorEastAsia" w:cs="Times New Roman"/>
      <w:sz w:val="20"/>
      <w:szCs w:val="20"/>
      <w:lang w:bidi="en-US"/>
    </w:rPr>
  </w:style>
  <w:style w:type="paragraph" w:styleId="Signature">
    <w:name w:val="Signature"/>
    <w:basedOn w:val="Normal"/>
    <w:link w:val="SignatureChar"/>
    <w:uiPriority w:val="99"/>
    <w:semiHidden/>
    <w:unhideWhenUsed/>
    <w:rsid w:val="003606EB"/>
    <w:pPr>
      <w:spacing w:before="0" w:after="0"/>
      <w:ind w:left="4320"/>
    </w:pPr>
  </w:style>
  <w:style w:type="character" w:customStyle="1" w:styleId="SignatureChar">
    <w:name w:val="Signature Char"/>
    <w:basedOn w:val="DefaultParagraphFont"/>
    <w:link w:val="Signature"/>
    <w:uiPriority w:val="99"/>
    <w:semiHidden/>
    <w:rsid w:val="003606EB"/>
    <w:rPr>
      <w:rFonts w:eastAsiaTheme="minorEastAsia" w:cs="Times New Roman"/>
      <w:sz w:val="20"/>
      <w:szCs w:val="20"/>
      <w:lang w:bidi="en-US"/>
    </w:rPr>
  </w:style>
  <w:style w:type="paragraph" w:styleId="Subtitle">
    <w:name w:val="Subtitle"/>
    <w:basedOn w:val="Normal"/>
    <w:next w:val="Normal"/>
    <w:link w:val="SubtitleChar"/>
    <w:uiPriority w:val="11"/>
    <w:qFormat/>
    <w:rsid w:val="003606EB"/>
    <w:pPr>
      <w:numPr>
        <w:ilvl w:val="1"/>
      </w:numPr>
      <w:spacing w:after="160"/>
    </w:pPr>
    <w:rPr>
      <w:rFonts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3606EB"/>
    <w:rPr>
      <w:rFonts w:eastAsiaTheme="minorEastAsia"/>
      <w:color w:val="5A5A5A" w:themeColor="text1" w:themeTint="A5"/>
      <w:spacing w:val="15"/>
      <w:lang w:bidi="en-US"/>
    </w:rPr>
  </w:style>
  <w:style w:type="character" w:customStyle="1" w:styleId="kwd">
    <w:name w:val="kwd"/>
    <w:basedOn w:val="DefaultParagraphFont"/>
    <w:rsid w:val="007A16AF"/>
  </w:style>
  <w:style w:type="character" w:customStyle="1" w:styleId="pln">
    <w:name w:val="pln"/>
    <w:basedOn w:val="DefaultParagraphFont"/>
    <w:rsid w:val="007A16AF"/>
  </w:style>
  <w:style w:type="character" w:customStyle="1" w:styleId="pun">
    <w:name w:val="pun"/>
    <w:basedOn w:val="DefaultParagraphFont"/>
    <w:rsid w:val="007A16AF"/>
  </w:style>
  <w:style w:type="character" w:customStyle="1" w:styleId="lit">
    <w:name w:val="lit"/>
    <w:basedOn w:val="DefaultParagraphFont"/>
    <w:rsid w:val="007A16AF"/>
  </w:style>
  <w:style w:type="character" w:customStyle="1" w:styleId="hljs-comment">
    <w:name w:val="hljs-comment"/>
    <w:basedOn w:val="DefaultParagraphFont"/>
    <w:rsid w:val="00425096"/>
  </w:style>
  <w:style w:type="character" w:customStyle="1" w:styleId="hljs-tag">
    <w:name w:val="hljs-tag"/>
    <w:basedOn w:val="DefaultParagraphFont"/>
    <w:rsid w:val="00425096"/>
  </w:style>
  <w:style w:type="character" w:customStyle="1" w:styleId="hljs-name">
    <w:name w:val="hljs-name"/>
    <w:basedOn w:val="DefaultParagraphFont"/>
    <w:rsid w:val="00425096"/>
  </w:style>
  <w:style w:type="character" w:customStyle="1" w:styleId="hljs-attr">
    <w:name w:val="hljs-attr"/>
    <w:basedOn w:val="DefaultParagraphFont"/>
    <w:rsid w:val="00425096"/>
  </w:style>
  <w:style w:type="character" w:customStyle="1" w:styleId="token">
    <w:name w:val="token"/>
    <w:basedOn w:val="DefaultParagraphFont"/>
    <w:rsid w:val="005226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594448">
      <w:bodyDiv w:val="1"/>
      <w:marLeft w:val="0"/>
      <w:marRight w:val="0"/>
      <w:marTop w:val="0"/>
      <w:marBottom w:val="0"/>
      <w:divBdr>
        <w:top w:val="none" w:sz="0" w:space="0" w:color="auto"/>
        <w:left w:val="none" w:sz="0" w:space="0" w:color="auto"/>
        <w:bottom w:val="none" w:sz="0" w:space="0" w:color="auto"/>
        <w:right w:val="none" w:sz="0" w:space="0" w:color="auto"/>
      </w:divBdr>
      <w:divsChild>
        <w:div w:id="201138407">
          <w:marLeft w:val="0"/>
          <w:marRight w:val="0"/>
          <w:marTop w:val="0"/>
          <w:marBottom w:val="0"/>
          <w:divBdr>
            <w:top w:val="none" w:sz="0" w:space="0" w:color="auto"/>
            <w:left w:val="none" w:sz="0" w:space="0" w:color="auto"/>
            <w:bottom w:val="none" w:sz="0" w:space="0" w:color="auto"/>
            <w:right w:val="none" w:sz="0" w:space="0" w:color="auto"/>
          </w:divBdr>
        </w:div>
        <w:div w:id="418214657">
          <w:marLeft w:val="0"/>
          <w:marRight w:val="0"/>
          <w:marTop w:val="0"/>
          <w:marBottom w:val="0"/>
          <w:divBdr>
            <w:top w:val="none" w:sz="0" w:space="0" w:color="auto"/>
            <w:left w:val="none" w:sz="0" w:space="0" w:color="auto"/>
            <w:bottom w:val="none" w:sz="0" w:space="0" w:color="auto"/>
            <w:right w:val="none" w:sz="0" w:space="0" w:color="auto"/>
          </w:divBdr>
        </w:div>
        <w:div w:id="1438215369">
          <w:marLeft w:val="0"/>
          <w:marRight w:val="0"/>
          <w:marTop w:val="0"/>
          <w:marBottom w:val="0"/>
          <w:divBdr>
            <w:top w:val="none" w:sz="0" w:space="0" w:color="auto"/>
            <w:left w:val="none" w:sz="0" w:space="0" w:color="auto"/>
            <w:bottom w:val="none" w:sz="0" w:space="0" w:color="auto"/>
            <w:right w:val="none" w:sz="0" w:space="0" w:color="auto"/>
          </w:divBdr>
          <w:divsChild>
            <w:div w:id="735519972">
              <w:marLeft w:val="0"/>
              <w:marRight w:val="0"/>
              <w:marTop w:val="30"/>
              <w:marBottom w:val="30"/>
              <w:divBdr>
                <w:top w:val="none" w:sz="0" w:space="0" w:color="auto"/>
                <w:left w:val="none" w:sz="0" w:space="0" w:color="auto"/>
                <w:bottom w:val="none" w:sz="0" w:space="0" w:color="auto"/>
                <w:right w:val="none" w:sz="0" w:space="0" w:color="auto"/>
              </w:divBdr>
              <w:divsChild>
                <w:div w:id="246118403">
                  <w:marLeft w:val="0"/>
                  <w:marRight w:val="0"/>
                  <w:marTop w:val="0"/>
                  <w:marBottom w:val="0"/>
                  <w:divBdr>
                    <w:top w:val="none" w:sz="0" w:space="0" w:color="auto"/>
                    <w:left w:val="none" w:sz="0" w:space="0" w:color="auto"/>
                    <w:bottom w:val="none" w:sz="0" w:space="0" w:color="auto"/>
                    <w:right w:val="none" w:sz="0" w:space="0" w:color="auto"/>
                  </w:divBdr>
                  <w:divsChild>
                    <w:div w:id="1720276071">
                      <w:marLeft w:val="0"/>
                      <w:marRight w:val="0"/>
                      <w:marTop w:val="0"/>
                      <w:marBottom w:val="0"/>
                      <w:divBdr>
                        <w:top w:val="none" w:sz="0" w:space="0" w:color="auto"/>
                        <w:left w:val="none" w:sz="0" w:space="0" w:color="auto"/>
                        <w:bottom w:val="none" w:sz="0" w:space="0" w:color="auto"/>
                        <w:right w:val="none" w:sz="0" w:space="0" w:color="auto"/>
                      </w:divBdr>
                    </w:div>
                  </w:divsChild>
                </w:div>
                <w:div w:id="722339132">
                  <w:marLeft w:val="0"/>
                  <w:marRight w:val="0"/>
                  <w:marTop w:val="0"/>
                  <w:marBottom w:val="0"/>
                  <w:divBdr>
                    <w:top w:val="none" w:sz="0" w:space="0" w:color="auto"/>
                    <w:left w:val="none" w:sz="0" w:space="0" w:color="auto"/>
                    <w:bottom w:val="none" w:sz="0" w:space="0" w:color="auto"/>
                    <w:right w:val="none" w:sz="0" w:space="0" w:color="auto"/>
                  </w:divBdr>
                  <w:divsChild>
                    <w:div w:id="567111172">
                      <w:marLeft w:val="0"/>
                      <w:marRight w:val="0"/>
                      <w:marTop w:val="0"/>
                      <w:marBottom w:val="0"/>
                      <w:divBdr>
                        <w:top w:val="none" w:sz="0" w:space="0" w:color="auto"/>
                        <w:left w:val="none" w:sz="0" w:space="0" w:color="auto"/>
                        <w:bottom w:val="none" w:sz="0" w:space="0" w:color="auto"/>
                        <w:right w:val="none" w:sz="0" w:space="0" w:color="auto"/>
                      </w:divBdr>
                    </w:div>
                    <w:div w:id="853610208">
                      <w:marLeft w:val="0"/>
                      <w:marRight w:val="0"/>
                      <w:marTop w:val="0"/>
                      <w:marBottom w:val="0"/>
                      <w:divBdr>
                        <w:top w:val="none" w:sz="0" w:space="0" w:color="auto"/>
                        <w:left w:val="none" w:sz="0" w:space="0" w:color="auto"/>
                        <w:bottom w:val="none" w:sz="0" w:space="0" w:color="auto"/>
                        <w:right w:val="none" w:sz="0" w:space="0" w:color="auto"/>
                      </w:divBdr>
                    </w:div>
                  </w:divsChild>
                </w:div>
                <w:div w:id="1127971559">
                  <w:marLeft w:val="0"/>
                  <w:marRight w:val="0"/>
                  <w:marTop w:val="0"/>
                  <w:marBottom w:val="0"/>
                  <w:divBdr>
                    <w:top w:val="none" w:sz="0" w:space="0" w:color="auto"/>
                    <w:left w:val="none" w:sz="0" w:space="0" w:color="auto"/>
                    <w:bottom w:val="none" w:sz="0" w:space="0" w:color="auto"/>
                    <w:right w:val="none" w:sz="0" w:space="0" w:color="auto"/>
                  </w:divBdr>
                  <w:divsChild>
                    <w:div w:id="617175959">
                      <w:marLeft w:val="0"/>
                      <w:marRight w:val="0"/>
                      <w:marTop w:val="0"/>
                      <w:marBottom w:val="0"/>
                      <w:divBdr>
                        <w:top w:val="none" w:sz="0" w:space="0" w:color="auto"/>
                        <w:left w:val="none" w:sz="0" w:space="0" w:color="auto"/>
                        <w:bottom w:val="none" w:sz="0" w:space="0" w:color="auto"/>
                        <w:right w:val="none" w:sz="0" w:space="0" w:color="auto"/>
                      </w:divBdr>
                    </w:div>
                  </w:divsChild>
                </w:div>
                <w:div w:id="1345671350">
                  <w:marLeft w:val="0"/>
                  <w:marRight w:val="0"/>
                  <w:marTop w:val="0"/>
                  <w:marBottom w:val="0"/>
                  <w:divBdr>
                    <w:top w:val="none" w:sz="0" w:space="0" w:color="auto"/>
                    <w:left w:val="none" w:sz="0" w:space="0" w:color="auto"/>
                    <w:bottom w:val="none" w:sz="0" w:space="0" w:color="auto"/>
                    <w:right w:val="none" w:sz="0" w:space="0" w:color="auto"/>
                  </w:divBdr>
                  <w:divsChild>
                    <w:div w:id="1187141203">
                      <w:marLeft w:val="0"/>
                      <w:marRight w:val="0"/>
                      <w:marTop w:val="0"/>
                      <w:marBottom w:val="0"/>
                      <w:divBdr>
                        <w:top w:val="none" w:sz="0" w:space="0" w:color="auto"/>
                        <w:left w:val="none" w:sz="0" w:space="0" w:color="auto"/>
                        <w:bottom w:val="none" w:sz="0" w:space="0" w:color="auto"/>
                        <w:right w:val="none" w:sz="0" w:space="0" w:color="auto"/>
                      </w:divBdr>
                    </w:div>
                  </w:divsChild>
                </w:div>
                <w:div w:id="1746143909">
                  <w:marLeft w:val="0"/>
                  <w:marRight w:val="0"/>
                  <w:marTop w:val="0"/>
                  <w:marBottom w:val="0"/>
                  <w:divBdr>
                    <w:top w:val="none" w:sz="0" w:space="0" w:color="auto"/>
                    <w:left w:val="none" w:sz="0" w:space="0" w:color="auto"/>
                    <w:bottom w:val="none" w:sz="0" w:space="0" w:color="auto"/>
                    <w:right w:val="none" w:sz="0" w:space="0" w:color="auto"/>
                  </w:divBdr>
                  <w:divsChild>
                    <w:div w:id="1426419806">
                      <w:marLeft w:val="0"/>
                      <w:marRight w:val="0"/>
                      <w:marTop w:val="0"/>
                      <w:marBottom w:val="0"/>
                      <w:divBdr>
                        <w:top w:val="none" w:sz="0" w:space="0" w:color="auto"/>
                        <w:left w:val="none" w:sz="0" w:space="0" w:color="auto"/>
                        <w:bottom w:val="none" w:sz="0" w:space="0" w:color="auto"/>
                        <w:right w:val="none" w:sz="0" w:space="0" w:color="auto"/>
                      </w:divBdr>
                    </w:div>
                  </w:divsChild>
                </w:div>
                <w:div w:id="2086876499">
                  <w:marLeft w:val="0"/>
                  <w:marRight w:val="0"/>
                  <w:marTop w:val="0"/>
                  <w:marBottom w:val="0"/>
                  <w:divBdr>
                    <w:top w:val="none" w:sz="0" w:space="0" w:color="auto"/>
                    <w:left w:val="none" w:sz="0" w:space="0" w:color="auto"/>
                    <w:bottom w:val="none" w:sz="0" w:space="0" w:color="auto"/>
                    <w:right w:val="none" w:sz="0" w:space="0" w:color="auto"/>
                  </w:divBdr>
                  <w:divsChild>
                    <w:div w:id="184740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608691">
      <w:bodyDiv w:val="1"/>
      <w:marLeft w:val="0"/>
      <w:marRight w:val="0"/>
      <w:marTop w:val="0"/>
      <w:marBottom w:val="0"/>
      <w:divBdr>
        <w:top w:val="none" w:sz="0" w:space="0" w:color="auto"/>
        <w:left w:val="none" w:sz="0" w:space="0" w:color="auto"/>
        <w:bottom w:val="none" w:sz="0" w:space="0" w:color="auto"/>
        <w:right w:val="none" w:sz="0" w:space="0" w:color="auto"/>
      </w:divBdr>
    </w:div>
    <w:div w:id="520359891">
      <w:bodyDiv w:val="1"/>
      <w:marLeft w:val="0"/>
      <w:marRight w:val="0"/>
      <w:marTop w:val="0"/>
      <w:marBottom w:val="0"/>
      <w:divBdr>
        <w:top w:val="none" w:sz="0" w:space="0" w:color="auto"/>
        <w:left w:val="none" w:sz="0" w:space="0" w:color="auto"/>
        <w:bottom w:val="none" w:sz="0" w:space="0" w:color="auto"/>
        <w:right w:val="none" w:sz="0" w:space="0" w:color="auto"/>
      </w:divBdr>
    </w:div>
    <w:div w:id="804667408">
      <w:bodyDiv w:val="1"/>
      <w:marLeft w:val="0"/>
      <w:marRight w:val="0"/>
      <w:marTop w:val="0"/>
      <w:marBottom w:val="0"/>
      <w:divBdr>
        <w:top w:val="none" w:sz="0" w:space="0" w:color="auto"/>
        <w:left w:val="none" w:sz="0" w:space="0" w:color="auto"/>
        <w:bottom w:val="none" w:sz="0" w:space="0" w:color="auto"/>
        <w:right w:val="none" w:sz="0" w:space="0" w:color="auto"/>
      </w:divBdr>
    </w:div>
    <w:div w:id="907501750">
      <w:bodyDiv w:val="1"/>
      <w:marLeft w:val="0"/>
      <w:marRight w:val="0"/>
      <w:marTop w:val="0"/>
      <w:marBottom w:val="0"/>
      <w:divBdr>
        <w:top w:val="none" w:sz="0" w:space="0" w:color="auto"/>
        <w:left w:val="none" w:sz="0" w:space="0" w:color="auto"/>
        <w:bottom w:val="none" w:sz="0" w:space="0" w:color="auto"/>
        <w:right w:val="none" w:sz="0" w:space="0" w:color="auto"/>
      </w:divBdr>
    </w:div>
    <w:div w:id="1554383839">
      <w:bodyDiv w:val="1"/>
      <w:marLeft w:val="0"/>
      <w:marRight w:val="0"/>
      <w:marTop w:val="0"/>
      <w:marBottom w:val="0"/>
      <w:divBdr>
        <w:top w:val="none" w:sz="0" w:space="0" w:color="auto"/>
        <w:left w:val="none" w:sz="0" w:space="0" w:color="auto"/>
        <w:bottom w:val="none" w:sz="0" w:space="0" w:color="auto"/>
        <w:right w:val="none" w:sz="0" w:space="0" w:color="auto"/>
      </w:divBdr>
      <w:divsChild>
        <w:div w:id="561989679">
          <w:marLeft w:val="0"/>
          <w:marRight w:val="0"/>
          <w:marTop w:val="0"/>
          <w:marBottom w:val="0"/>
          <w:divBdr>
            <w:top w:val="none" w:sz="0" w:space="0" w:color="auto"/>
            <w:left w:val="none" w:sz="0" w:space="0" w:color="auto"/>
            <w:bottom w:val="none" w:sz="0" w:space="0" w:color="auto"/>
            <w:right w:val="none" w:sz="0" w:space="0" w:color="auto"/>
          </w:divBdr>
          <w:divsChild>
            <w:div w:id="160480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728110">
      <w:bodyDiv w:val="1"/>
      <w:marLeft w:val="0"/>
      <w:marRight w:val="0"/>
      <w:marTop w:val="0"/>
      <w:marBottom w:val="0"/>
      <w:divBdr>
        <w:top w:val="none" w:sz="0" w:space="0" w:color="auto"/>
        <w:left w:val="none" w:sz="0" w:space="0" w:color="auto"/>
        <w:bottom w:val="none" w:sz="0" w:space="0" w:color="auto"/>
        <w:right w:val="none" w:sz="0" w:space="0" w:color="auto"/>
      </w:divBdr>
    </w:div>
    <w:div w:id="1803888158">
      <w:bodyDiv w:val="1"/>
      <w:marLeft w:val="0"/>
      <w:marRight w:val="0"/>
      <w:marTop w:val="0"/>
      <w:marBottom w:val="0"/>
      <w:divBdr>
        <w:top w:val="none" w:sz="0" w:space="0" w:color="auto"/>
        <w:left w:val="none" w:sz="0" w:space="0" w:color="auto"/>
        <w:bottom w:val="none" w:sz="0" w:space="0" w:color="auto"/>
        <w:right w:val="none" w:sz="0" w:space="0" w:color="auto"/>
      </w:divBdr>
    </w:div>
    <w:div w:id="2020892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package" Target="embeddings/Microsoft_Visio_Drawing.vsdx"/><Relationship Id="rId34" Type="http://schemas.openxmlformats.org/officeDocument/2006/relationships/image" Target="media/image15.png"/><Relationship Id="rId42" Type="http://schemas.openxmlformats.org/officeDocument/2006/relationships/image" Target="media/image22.png"/><Relationship Id="rId47" Type="http://schemas.openxmlformats.org/officeDocument/2006/relationships/image" Target="media/image26.png"/><Relationship Id="rId50" Type="http://schemas.openxmlformats.org/officeDocument/2006/relationships/image" Target="media/image29.emf"/><Relationship Id="rId55" Type="http://schemas.openxmlformats.org/officeDocument/2006/relationships/image" Target="media/image33.png"/><Relationship Id="rId63" Type="http://schemas.openxmlformats.org/officeDocument/2006/relationships/footer" Target="footer5.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hyperlink" Target="https://developer.paypal.com/docs/checkout/advanced/integrate" TargetMode="External"/><Relationship Id="rId11" Type="http://schemas.openxmlformats.org/officeDocument/2006/relationships/image" Target="media/image1.png"/><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hyperlink" Target="https://github.com/paypal/Checkout-Java-SDK" TargetMode="External"/><Relationship Id="rId45" Type="http://schemas.openxmlformats.org/officeDocument/2006/relationships/oleObject" Target="embeddings/Microsoft_Visio_2003-2010_Drawing.vsd"/><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eader" Target="header5.xml"/><Relationship Id="rId19" Type="http://schemas.openxmlformats.org/officeDocument/2006/relationships/hyperlink" Target="https://youtu.be/QhcyRUZmEm4" TargetMode="External"/><Relationship Id="rId14" Type="http://schemas.openxmlformats.org/officeDocument/2006/relationships/image" Target="media/image2.png"/><Relationship Id="rId22" Type="http://schemas.openxmlformats.org/officeDocument/2006/relationships/image" Target="media/image6.emf"/><Relationship Id="rId27" Type="http://schemas.openxmlformats.org/officeDocument/2006/relationships/image" Target="media/image10.png"/><Relationship Id="rId30" Type="http://schemas.openxmlformats.org/officeDocument/2006/relationships/image" Target="media/image12.emf"/><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7.png"/><Relationship Id="rId56" Type="http://schemas.openxmlformats.org/officeDocument/2006/relationships/image" Target="media/image34.png"/><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package" Target="embeddings/Microsoft_Visio_Drawing3.vsdx"/><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2.xml"/><Relationship Id="rId25"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5.png"/><Relationship Id="rId59" Type="http://schemas.openxmlformats.org/officeDocument/2006/relationships/image" Target="media/image37.png"/><Relationship Id="rId20" Type="http://schemas.openxmlformats.org/officeDocument/2006/relationships/image" Target="media/image5.emf"/><Relationship Id="rId41" Type="http://schemas.openxmlformats.org/officeDocument/2006/relationships/image" Target="media/image21.png"/><Relationship Id="rId54" Type="http://schemas.openxmlformats.org/officeDocument/2006/relationships/image" Target="media/image32.png"/><Relationship Id="rId62"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package" Target="embeddings/Microsoft_Visio_Drawing1.vsdx"/><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image" Target="media/image28.png"/><Relationship Id="rId57" Type="http://schemas.openxmlformats.org/officeDocument/2006/relationships/image" Target="media/image35.png"/><Relationship Id="rId10" Type="http://schemas.openxmlformats.org/officeDocument/2006/relationships/endnotes" Target="endnotes.xml"/><Relationship Id="rId31" Type="http://schemas.openxmlformats.org/officeDocument/2006/relationships/package" Target="embeddings/Microsoft_Visio_Drawing2.vsdx"/><Relationship Id="rId44" Type="http://schemas.openxmlformats.org/officeDocument/2006/relationships/image" Target="media/image24.emf"/><Relationship Id="rId52" Type="http://schemas.openxmlformats.org/officeDocument/2006/relationships/image" Target="media/image30.png"/><Relationship Id="rId60" Type="http://schemas.openxmlformats.org/officeDocument/2006/relationships/header" Target="header4.xml"/><Relationship Id="rId65"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footer" Target="footer3.xml"/><Relationship Id="rId39" Type="http://schemas.openxmlformats.org/officeDocument/2006/relationships/image" Target="media/image20.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ghosh\AppData\Roaming\Microsoft\Templates\KDOT%20_DDD_Template.dotx" TargetMode="External"/></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5B7F93"/>
      </a:dk2>
      <a:lt2>
        <a:srgbClr val="F2F2F2"/>
      </a:lt2>
      <a:accent1>
        <a:srgbClr val="5B7F93"/>
      </a:accent1>
      <a:accent2>
        <a:srgbClr val="AF252F"/>
      </a:accent2>
      <a:accent3>
        <a:srgbClr val="75787B"/>
      </a:accent3>
      <a:accent4>
        <a:srgbClr val="D9D9D9"/>
      </a:accent4>
      <a:accent5>
        <a:srgbClr val="5B7F93"/>
      </a:accent5>
      <a:accent6>
        <a:srgbClr val="AF252F"/>
      </a:accent6>
      <a:hlink>
        <a:srgbClr val="575A5C"/>
      </a:hlink>
      <a:folHlink>
        <a:srgbClr val="0D1F7C"/>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Flow_SignoffStatus xmlns="c1ed27eb-03b7-4e3c-a80d-6580cc545b77" xsi:nil="true"/>
    <TaxCatchAll xmlns="d276ad72-a752-4a0e-93df-3ebef28bb514" xsi:nil="true"/>
    <lcf76f155ced4ddcb4097134ff3c332f xmlns="c1ed27eb-03b7-4e3c-a80d-6580cc545b77">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C1BDEA54744C9E489C34DA75DD9CABA4" ma:contentTypeVersion="18" ma:contentTypeDescription="Create a new document." ma:contentTypeScope="" ma:versionID="1401b695a53e2b8aee4e6d49117248e2">
  <xsd:schema xmlns:xsd="http://www.w3.org/2001/XMLSchema" xmlns:xs="http://www.w3.org/2001/XMLSchema" xmlns:p="http://schemas.microsoft.com/office/2006/metadata/properties" xmlns:ns2="c1ed27eb-03b7-4e3c-a80d-6580cc545b77" xmlns:ns3="d276ad72-a752-4a0e-93df-3ebef28bb514" targetNamespace="http://schemas.microsoft.com/office/2006/metadata/properties" ma:root="true" ma:fieldsID="4312515926cd49802f07382d1c1d7c14" ns2:_="" ns3:_="">
    <xsd:import namespace="c1ed27eb-03b7-4e3c-a80d-6580cc545b77"/>
    <xsd:import namespace="d276ad72-a752-4a0e-93df-3ebef28bb51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_Flow_SignoffStatus" minOccurs="0"/>
                <xsd:element ref="ns2:MediaServiceDateTaken" minOccurs="0"/>
                <xsd:element ref="ns2:MediaLengthInSecond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1ed27eb-03b7-4e3c-a80d-6580cc545b7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Flow_SignoffStatus" ma:index="14" nillable="true" ma:displayName="Sign-off status" ma:internalName="Sign_x002d_off_x0020_status">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Length (seconds)" ma:internalName="MediaLengthInSeconds" ma:readOnly="true">
      <xsd:simpleType>
        <xsd:restriction base="dms:Unknown"/>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c6a489a9-428a-4df6-b79c-4438dfcbb1bc" ma:termSetId="09814cd3-568e-fe90-9814-8d621ff8fb84" ma:anchorId="fba54fb3-c3e1-fe81-a776-ca4b69148c4d" ma:open="true" ma:isKeyword="false">
      <xsd:complexType>
        <xsd:sequence>
          <xsd:element ref="pc:Terms" minOccurs="0" maxOccurs="1"/>
        </xsd:sequence>
      </xsd:complexType>
    </xsd:element>
    <xsd:element name="MediaServiceSearchProperties" ma:index="23" nillable="true" ma:displayName="MediaServiceSearchProperties" ma:hidden="true" ma:internalName="MediaServiceSearchProperties" ma:readOnly="true">
      <xsd:simpleType>
        <xsd:restriction base="dms:Note"/>
      </xsd:simple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276ad72-a752-4a0e-93df-3ebef28bb514"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d33c5df8-9136-468f-9562-04d425c52e4d}" ma:internalName="TaxCatchAll" ma:showField="CatchAllData" ma:web="d276ad72-a752-4a0e-93df-3ebef28bb51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B240922-BE5D-4B38-8A9F-25EA0597E23D}">
  <ds:schemaRefs>
    <ds:schemaRef ds:uri="http://schemas.microsoft.com/sharepoint/v3/contenttype/forms"/>
  </ds:schemaRefs>
</ds:datastoreItem>
</file>

<file path=customXml/itemProps2.xml><?xml version="1.0" encoding="utf-8"?>
<ds:datastoreItem xmlns:ds="http://schemas.openxmlformats.org/officeDocument/2006/customXml" ds:itemID="{90B71665-56AB-4BD2-9EEC-66D3C1554205}">
  <ds:schemaRefs>
    <ds:schemaRef ds:uri="http://schemas.openxmlformats.org/officeDocument/2006/bibliography"/>
  </ds:schemaRefs>
</ds:datastoreItem>
</file>

<file path=customXml/itemProps3.xml><?xml version="1.0" encoding="utf-8"?>
<ds:datastoreItem xmlns:ds="http://schemas.openxmlformats.org/officeDocument/2006/customXml" ds:itemID="{3E25B859-823A-42D1-98B0-005C548BF5A7}">
  <ds:schemaRefs>
    <ds:schemaRef ds:uri="http://schemas.microsoft.com/office/2006/metadata/properties"/>
    <ds:schemaRef ds:uri="http://schemas.microsoft.com/office/infopath/2007/PartnerControls"/>
    <ds:schemaRef ds:uri="c1ed27eb-03b7-4e3c-a80d-6580cc545b77"/>
    <ds:schemaRef ds:uri="d276ad72-a752-4a0e-93df-3ebef28bb514"/>
  </ds:schemaRefs>
</ds:datastoreItem>
</file>

<file path=customXml/itemProps4.xml><?xml version="1.0" encoding="utf-8"?>
<ds:datastoreItem xmlns:ds="http://schemas.openxmlformats.org/officeDocument/2006/customXml" ds:itemID="{15A5B64F-E4DC-4981-A554-8A9C4443C14A}"/>
</file>

<file path=docProps/app.xml><?xml version="1.0" encoding="utf-8"?>
<Properties xmlns="http://schemas.openxmlformats.org/officeDocument/2006/extended-properties" xmlns:vt="http://schemas.openxmlformats.org/officeDocument/2006/docPropsVTypes">
  <Template>KDOT _DDD_Template.dotx</Template>
  <TotalTime>2391</TotalTime>
  <Pages>32</Pages>
  <Words>6894</Words>
  <Characters>39302</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46104</CharactersWithSpaces>
  <SharedDoc>false</SharedDoc>
  <HLinks>
    <vt:vector size="342" baseType="variant">
      <vt:variant>
        <vt:i4>1769534</vt:i4>
      </vt:variant>
      <vt:variant>
        <vt:i4>344</vt:i4>
      </vt:variant>
      <vt:variant>
        <vt:i4>0</vt:i4>
      </vt:variant>
      <vt:variant>
        <vt:i4>5</vt:i4>
      </vt:variant>
      <vt:variant>
        <vt:lpwstr/>
      </vt:variant>
      <vt:variant>
        <vt:lpwstr>_Toc92879168</vt:lpwstr>
      </vt:variant>
      <vt:variant>
        <vt:i4>1310782</vt:i4>
      </vt:variant>
      <vt:variant>
        <vt:i4>338</vt:i4>
      </vt:variant>
      <vt:variant>
        <vt:i4>0</vt:i4>
      </vt:variant>
      <vt:variant>
        <vt:i4>5</vt:i4>
      </vt:variant>
      <vt:variant>
        <vt:lpwstr/>
      </vt:variant>
      <vt:variant>
        <vt:lpwstr>_Toc92879167</vt:lpwstr>
      </vt:variant>
      <vt:variant>
        <vt:i4>1376318</vt:i4>
      </vt:variant>
      <vt:variant>
        <vt:i4>332</vt:i4>
      </vt:variant>
      <vt:variant>
        <vt:i4>0</vt:i4>
      </vt:variant>
      <vt:variant>
        <vt:i4>5</vt:i4>
      </vt:variant>
      <vt:variant>
        <vt:lpwstr/>
      </vt:variant>
      <vt:variant>
        <vt:lpwstr>_Toc92879166</vt:lpwstr>
      </vt:variant>
      <vt:variant>
        <vt:i4>1441854</vt:i4>
      </vt:variant>
      <vt:variant>
        <vt:i4>326</vt:i4>
      </vt:variant>
      <vt:variant>
        <vt:i4>0</vt:i4>
      </vt:variant>
      <vt:variant>
        <vt:i4>5</vt:i4>
      </vt:variant>
      <vt:variant>
        <vt:lpwstr/>
      </vt:variant>
      <vt:variant>
        <vt:lpwstr>_Toc92879165</vt:lpwstr>
      </vt:variant>
      <vt:variant>
        <vt:i4>1507390</vt:i4>
      </vt:variant>
      <vt:variant>
        <vt:i4>320</vt:i4>
      </vt:variant>
      <vt:variant>
        <vt:i4>0</vt:i4>
      </vt:variant>
      <vt:variant>
        <vt:i4>5</vt:i4>
      </vt:variant>
      <vt:variant>
        <vt:lpwstr/>
      </vt:variant>
      <vt:variant>
        <vt:lpwstr>_Toc92879164</vt:lpwstr>
      </vt:variant>
      <vt:variant>
        <vt:i4>1048638</vt:i4>
      </vt:variant>
      <vt:variant>
        <vt:i4>314</vt:i4>
      </vt:variant>
      <vt:variant>
        <vt:i4>0</vt:i4>
      </vt:variant>
      <vt:variant>
        <vt:i4>5</vt:i4>
      </vt:variant>
      <vt:variant>
        <vt:lpwstr/>
      </vt:variant>
      <vt:variant>
        <vt:lpwstr>_Toc92879163</vt:lpwstr>
      </vt:variant>
      <vt:variant>
        <vt:i4>1114174</vt:i4>
      </vt:variant>
      <vt:variant>
        <vt:i4>308</vt:i4>
      </vt:variant>
      <vt:variant>
        <vt:i4>0</vt:i4>
      </vt:variant>
      <vt:variant>
        <vt:i4>5</vt:i4>
      </vt:variant>
      <vt:variant>
        <vt:lpwstr/>
      </vt:variant>
      <vt:variant>
        <vt:lpwstr>_Toc92879162</vt:lpwstr>
      </vt:variant>
      <vt:variant>
        <vt:i4>1179710</vt:i4>
      </vt:variant>
      <vt:variant>
        <vt:i4>302</vt:i4>
      </vt:variant>
      <vt:variant>
        <vt:i4>0</vt:i4>
      </vt:variant>
      <vt:variant>
        <vt:i4>5</vt:i4>
      </vt:variant>
      <vt:variant>
        <vt:lpwstr/>
      </vt:variant>
      <vt:variant>
        <vt:lpwstr>_Toc92879161</vt:lpwstr>
      </vt:variant>
      <vt:variant>
        <vt:i4>1245246</vt:i4>
      </vt:variant>
      <vt:variant>
        <vt:i4>296</vt:i4>
      </vt:variant>
      <vt:variant>
        <vt:i4>0</vt:i4>
      </vt:variant>
      <vt:variant>
        <vt:i4>5</vt:i4>
      </vt:variant>
      <vt:variant>
        <vt:lpwstr/>
      </vt:variant>
      <vt:variant>
        <vt:lpwstr>_Toc92879160</vt:lpwstr>
      </vt:variant>
      <vt:variant>
        <vt:i4>1703997</vt:i4>
      </vt:variant>
      <vt:variant>
        <vt:i4>290</vt:i4>
      </vt:variant>
      <vt:variant>
        <vt:i4>0</vt:i4>
      </vt:variant>
      <vt:variant>
        <vt:i4>5</vt:i4>
      </vt:variant>
      <vt:variant>
        <vt:lpwstr/>
      </vt:variant>
      <vt:variant>
        <vt:lpwstr>_Toc92879159</vt:lpwstr>
      </vt:variant>
      <vt:variant>
        <vt:i4>1769533</vt:i4>
      </vt:variant>
      <vt:variant>
        <vt:i4>281</vt:i4>
      </vt:variant>
      <vt:variant>
        <vt:i4>0</vt:i4>
      </vt:variant>
      <vt:variant>
        <vt:i4>5</vt:i4>
      </vt:variant>
      <vt:variant>
        <vt:lpwstr/>
      </vt:variant>
      <vt:variant>
        <vt:lpwstr>_Toc92879158</vt:lpwstr>
      </vt:variant>
      <vt:variant>
        <vt:i4>1310781</vt:i4>
      </vt:variant>
      <vt:variant>
        <vt:i4>275</vt:i4>
      </vt:variant>
      <vt:variant>
        <vt:i4>0</vt:i4>
      </vt:variant>
      <vt:variant>
        <vt:i4>5</vt:i4>
      </vt:variant>
      <vt:variant>
        <vt:lpwstr/>
      </vt:variant>
      <vt:variant>
        <vt:lpwstr>_Toc92879157</vt:lpwstr>
      </vt:variant>
      <vt:variant>
        <vt:i4>1376317</vt:i4>
      </vt:variant>
      <vt:variant>
        <vt:i4>269</vt:i4>
      </vt:variant>
      <vt:variant>
        <vt:i4>0</vt:i4>
      </vt:variant>
      <vt:variant>
        <vt:i4>5</vt:i4>
      </vt:variant>
      <vt:variant>
        <vt:lpwstr/>
      </vt:variant>
      <vt:variant>
        <vt:lpwstr>_Toc92879156</vt:lpwstr>
      </vt:variant>
      <vt:variant>
        <vt:i4>1441853</vt:i4>
      </vt:variant>
      <vt:variant>
        <vt:i4>263</vt:i4>
      </vt:variant>
      <vt:variant>
        <vt:i4>0</vt:i4>
      </vt:variant>
      <vt:variant>
        <vt:i4>5</vt:i4>
      </vt:variant>
      <vt:variant>
        <vt:lpwstr/>
      </vt:variant>
      <vt:variant>
        <vt:lpwstr>_Toc92879155</vt:lpwstr>
      </vt:variant>
      <vt:variant>
        <vt:i4>1507389</vt:i4>
      </vt:variant>
      <vt:variant>
        <vt:i4>257</vt:i4>
      </vt:variant>
      <vt:variant>
        <vt:i4>0</vt:i4>
      </vt:variant>
      <vt:variant>
        <vt:i4>5</vt:i4>
      </vt:variant>
      <vt:variant>
        <vt:lpwstr/>
      </vt:variant>
      <vt:variant>
        <vt:lpwstr>_Toc92879154</vt:lpwstr>
      </vt:variant>
      <vt:variant>
        <vt:i4>1048637</vt:i4>
      </vt:variant>
      <vt:variant>
        <vt:i4>251</vt:i4>
      </vt:variant>
      <vt:variant>
        <vt:i4>0</vt:i4>
      </vt:variant>
      <vt:variant>
        <vt:i4>5</vt:i4>
      </vt:variant>
      <vt:variant>
        <vt:lpwstr/>
      </vt:variant>
      <vt:variant>
        <vt:lpwstr>_Toc92879153</vt:lpwstr>
      </vt:variant>
      <vt:variant>
        <vt:i4>1114173</vt:i4>
      </vt:variant>
      <vt:variant>
        <vt:i4>245</vt:i4>
      </vt:variant>
      <vt:variant>
        <vt:i4>0</vt:i4>
      </vt:variant>
      <vt:variant>
        <vt:i4>5</vt:i4>
      </vt:variant>
      <vt:variant>
        <vt:lpwstr/>
      </vt:variant>
      <vt:variant>
        <vt:lpwstr>_Toc92879152</vt:lpwstr>
      </vt:variant>
      <vt:variant>
        <vt:i4>1179709</vt:i4>
      </vt:variant>
      <vt:variant>
        <vt:i4>239</vt:i4>
      </vt:variant>
      <vt:variant>
        <vt:i4>0</vt:i4>
      </vt:variant>
      <vt:variant>
        <vt:i4>5</vt:i4>
      </vt:variant>
      <vt:variant>
        <vt:lpwstr/>
      </vt:variant>
      <vt:variant>
        <vt:lpwstr>_Toc92879151</vt:lpwstr>
      </vt:variant>
      <vt:variant>
        <vt:i4>1245245</vt:i4>
      </vt:variant>
      <vt:variant>
        <vt:i4>233</vt:i4>
      </vt:variant>
      <vt:variant>
        <vt:i4>0</vt:i4>
      </vt:variant>
      <vt:variant>
        <vt:i4>5</vt:i4>
      </vt:variant>
      <vt:variant>
        <vt:lpwstr/>
      </vt:variant>
      <vt:variant>
        <vt:lpwstr>_Toc92879150</vt:lpwstr>
      </vt:variant>
      <vt:variant>
        <vt:i4>1703996</vt:i4>
      </vt:variant>
      <vt:variant>
        <vt:i4>227</vt:i4>
      </vt:variant>
      <vt:variant>
        <vt:i4>0</vt:i4>
      </vt:variant>
      <vt:variant>
        <vt:i4>5</vt:i4>
      </vt:variant>
      <vt:variant>
        <vt:lpwstr/>
      </vt:variant>
      <vt:variant>
        <vt:lpwstr>_Toc92879149</vt:lpwstr>
      </vt:variant>
      <vt:variant>
        <vt:i4>1769532</vt:i4>
      </vt:variant>
      <vt:variant>
        <vt:i4>221</vt:i4>
      </vt:variant>
      <vt:variant>
        <vt:i4>0</vt:i4>
      </vt:variant>
      <vt:variant>
        <vt:i4>5</vt:i4>
      </vt:variant>
      <vt:variant>
        <vt:lpwstr/>
      </vt:variant>
      <vt:variant>
        <vt:lpwstr>_Toc92879148</vt:lpwstr>
      </vt:variant>
      <vt:variant>
        <vt:i4>1310780</vt:i4>
      </vt:variant>
      <vt:variant>
        <vt:i4>215</vt:i4>
      </vt:variant>
      <vt:variant>
        <vt:i4>0</vt:i4>
      </vt:variant>
      <vt:variant>
        <vt:i4>5</vt:i4>
      </vt:variant>
      <vt:variant>
        <vt:lpwstr/>
      </vt:variant>
      <vt:variant>
        <vt:lpwstr>_Toc92879147</vt:lpwstr>
      </vt:variant>
      <vt:variant>
        <vt:i4>1376316</vt:i4>
      </vt:variant>
      <vt:variant>
        <vt:i4>209</vt:i4>
      </vt:variant>
      <vt:variant>
        <vt:i4>0</vt:i4>
      </vt:variant>
      <vt:variant>
        <vt:i4>5</vt:i4>
      </vt:variant>
      <vt:variant>
        <vt:lpwstr/>
      </vt:variant>
      <vt:variant>
        <vt:lpwstr>_Toc92879146</vt:lpwstr>
      </vt:variant>
      <vt:variant>
        <vt:i4>1441852</vt:i4>
      </vt:variant>
      <vt:variant>
        <vt:i4>203</vt:i4>
      </vt:variant>
      <vt:variant>
        <vt:i4>0</vt:i4>
      </vt:variant>
      <vt:variant>
        <vt:i4>5</vt:i4>
      </vt:variant>
      <vt:variant>
        <vt:lpwstr/>
      </vt:variant>
      <vt:variant>
        <vt:lpwstr>_Toc92879145</vt:lpwstr>
      </vt:variant>
      <vt:variant>
        <vt:i4>1507388</vt:i4>
      </vt:variant>
      <vt:variant>
        <vt:i4>197</vt:i4>
      </vt:variant>
      <vt:variant>
        <vt:i4>0</vt:i4>
      </vt:variant>
      <vt:variant>
        <vt:i4>5</vt:i4>
      </vt:variant>
      <vt:variant>
        <vt:lpwstr/>
      </vt:variant>
      <vt:variant>
        <vt:lpwstr>_Toc92879144</vt:lpwstr>
      </vt:variant>
      <vt:variant>
        <vt:i4>1048636</vt:i4>
      </vt:variant>
      <vt:variant>
        <vt:i4>191</vt:i4>
      </vt:variant>
      <vt:variant>
        <vt:i4>0</vt:i4>
      </vt:variant>
      <vt:variant>
        <vt:i4>5</vt:i4>
      </vt:variant>
      <vt:variant>
        <vt:lpwstr/>
      </vt:variant>
      <vt:variant>
        <vt:lpwstr>_Toc92879143</vt:lpwstr>
      </vt:variant>
      <vt:variant>
        <vt:i4>1114172</vt:i4>
      </vt:variant>
      <vt:variant>
        <vt:i4>185</vt:i4>
      </vt:variant>
      <vt:variant>
        <vt:i4>0</vt:i4>
      </vt:variant>
      <vt:variant>
        <vt:i4>5</vt:i4>
      </vt:variant>
      <vt:variant>
        <vt:lpwstr/>
      </vt:variant>
      <vt:variant>
        <vt:lpwstr>_Toc92879142</vt:lpwstr>
      </vt:variant>
      <vt:variant>
        <vt:i4>1179708</vt:i4>
      </vt:variant>
      <vt:variant>
        <vt:i4>179</vt:i4>
      </vt:variant>
      <vt:variant>
        <vt:i4>0</vt:i4>
      </vt:variant>
      <vt:variant>
        <vt:i4>5</vt:i4>
      </vt:variant>
      <vt:variant>
        <vt:lpwstr/>
      </vt:variant>
      <vt:variant>
        <vt:lpwstr>_Toc92879141</vt:lpwstr>
      </vt:variant>
      <vt:variant>
        <vt:i4>1245244</vt:i4>
      </vt:variant>
      <vt:variant>
        <vt:i4>170</vt:i4>
      </vt:variant>
      <vt:variant>
        <vt:i4>0</vt:i4>
      </vt:variant>
      <vt:variant>
        <vt:i4>5</vt:i4>
      </vt:variant>
      <vt:variant>
        <vt:lpwstr/>
      </vt:variant>
      <vt:variant>
        <vt:lpwstr>_Toc92879140</vt:lpwstr>
      </vt:variant>
      <vt:variant>
        <vt:i4>1703995</vt:i4>
      </vt:variant>
      <vt:variant>
        <vt:i4>164</vt:i4>
      </vt:variant>
      <vt:variant>
        <vt:i4>0</vt:i4>
      </vt:variant>
      <vt:variant>
        <vt:i4>5</vt:i4>
      </vt:variant>
      <vt:variant>
        <vt:lpwstr/>
      </vt:variant>
      <vt:variant>
        <vt:lpwstr>_Toc92879139</vt:lpwstr>
      </vt:variant>
      <vt:variant>
        <vt:i4>1769531</vt:i4>
      </vt:variant>
      <vt:variant>
        <vt:i4>158</vt:i4>
      </vt:variant>
      <vt:variant>
        <vt:i4>0</vt:i4>
      </vt:variant>
      <vt:variant>
        <vt:i4>5</vt:i4>
      </vt:variant>
      <vt:variant>
        <vt:lpwstr/>
      </vt:variant>
      <vt:variant>
        <vt:lpwstr>_Toc92879138</vt:lpwstr>
      </vt:variant>
      <vt:variant>
        <vt:i4>1310779</vt:i4>
      </vt:variant>
      <vt:variant>
        <vt:i4>152</vt:i4>
      </vt:variant>
      <vt:variant>
        <vt:i4>0</vt:i4>
      </vt:variant>
      <vt:variant>
        <vt:i4>5</vt:i4>
      </vt:variant>
      <vt:variant>
        <vt:lpwstr/>
      </vt:variant>
      <vt:variant>
        <vt:lpwstr>_Toc92879137</vt:lpwstr>
      </vt:variant>
      <vt:variant>
        <vt:i4>1376315</vt:i4>
      </vt:variant>
      <vt:variant>
        <vt:i4>146</vt:i4>
      </vt:variant>
      <vt:variant>
        <vt:i4>0</vt:i4>
      </vt:variant>
      <vt:variant>
        <vt:i4>5</vt:i4>
      </vt:variant>
      <vt:variant>
        <vt:lpwstr/>
      </vt:variant>
      <vt:variant>
        <vt:lpwstr>_Toc92879136</vt:lpwstr>
      </vt:variant>
      <vt:variant>
        <vt:i4>1441851</vt:i4>
      </vt:variant>
      <vt:variant>
        <vt:i4>140</vt:i4>
      </vt:variant>
      <vt:variant>
        <vt:i4>0</vt:i4>
      </vt:variant>
      <vt:variant>
        <vt:i4>5</vt:i4>
      </vt:variant>
      <vt:variant>
        <vt:lpwstr/>
      </vt:variant>
      <vt:variant>
        <vt:lpwstr>_Toc92879135</vt:lpwstr>
      </vt:variant>
      <vt:variant>
        <vt:i4>1507387</vt:i4>
      </vt:variant>
      <vt:variant>
        <vt:i4>134</vt:i4>
      </vt:variant>
      <vt:variant>
        <vt:i4>0</vt:i4>
      </vt:variant>
      <vt:variant>
        <vt:i4>5</vt:i4>
      </vt:variant>
      <vt:variant>
        <vt:lpwstr/>
      </vt:variant>
      <vt:variant>
        <vt:lpwstr>_Toc92879134</vt:lpwstr>
      </vt:variant>
      <vt:variant>
        <vt:i4>1048635</vt:i4>
      </vt:variant>
      <vt:variant>
        <vt:i4>128</vt:i4>
      </vt:variant>
      <vt:variant>
        <vt:i4>0</vt:i4>
      </vt:variant>
      <vt:variant>
        <vt:i4>5</vt:i4>
      </vt:variant>
      <vt:variant>
        <vt:lpwstr/>
      </vt:variant>
      <vt:variant>
        <vt:lpwstr>_Toc92879133</vt:lpwstr>
      </vt:variant>
      <vt:variant>
        <vt:i4>1114171</vt:i4>
      </vt:variant>
      <vt:variant>
        <vt:i4>122</vt:i4>
      </vt:variant>
      <vt:variant>
        <vt:i4>0</vt:i4>
      </vt:variant>
      <vt:variant>
        <vt:i4>5</vt:i4>
      </vt:variant>
      <vt:variant>
        <vt:lpwstr/>
      </vt:variant>
      <vt:variant>
        <vt:lpwstr>_Toc92879132</vt:lpwstr>
      </vt:variant>
      <vt:variant>
        <vt:i4>1179707</vt:i4>
      </vt:variant>
      <vt:variant>
        <vt:i4>116</vt:i4>
      </vt:variant>
      <vt:variant>
        <vt:i4>0</vt:i4>
      </vt:variant>
      <vt:variant>
        <vt:i4>5</vt:i4>
      </vt:variant>
      <vt:variant>
        <vt:lpwstr/>
      </vt:variant>
      <vt:variant>
        <vt:lpwstr>_Toc92879131</vt:lpwstr>
      </vt:variant>
      <vt:variant>
        <vt:i4>1245243</vt:i4>
      </vt:variant>
      <vt:variant>
        <vt:i4>110</vt:i4>
      </vt:variant>
      <vt:variant>
        <vt:i4>0</vt:i4>
      </vt:variant>
      <vt:variant>
        <vt:i4>5</vt:i4>
      </vt:variant>
      <vt:variant>
        <vt:lpwstr/>
      </vt:variant>
      <vt:variant>
        <vt:lpwstr>_Toc92879130</vt:lpwstr>
      </vt:variant>
      <vt:variant>
        <vt:i4>1703994</vt:i4>
      </vt:variant>
      <vt:variant>
        <vt:i4>104</vt:i4>
      </vt:variant>
      <vt:variant>
        <vt:i4>0</vt:i4>
      </vt:variant>
      <vt:variant>
        <vt:i4>5</vt:i4>
      </vt:variant>
      <vt:variant>
        <vt:lpwstr/>
      </vt:variant>
      <vt:variant>
        <vt:lpwstr>_Toc92879129</vt:lpwstr>
      </vt:variant>
      <vt:variant>
        <vt:i4>1769530</vt:i4>
      </vt:variant>
      <vt:variant>
        <vt:i4>98</vt:i4>
      </vt:variant>
      <vt:variant>
        <vt:i4>0</vt:i4>
      </vt:variant>
      <vt:variant>
        <vt:i4>5</vt:i4>
      </vt:variant>
      <vt:variant>
        <vt:lpwstr/>
      </vt:variant>
      <vt:variant>
        <vt:lpwstr>_Toc92879128</vt:lpwstr>
      </vt:variant>
      <vt:variant>
        <vt:i4>1310778</vt:i4>
      </vt:variant>
      <vt:variant>
        <vt:i4>92</vt:i4>
      </vt:variant>
      <vt:variant>
        <vt:i4>0</vt:i4>
      </vt:variant>
      <vt:variant>
        <vt:i4>5</vt:i4>
      </vt:variant>
      <vt:variant>
        <vt:lpwstr/>
      </vt:variant>
      <vt:variant>
        <vt:lpwstr>_Toc92879127</vt:lpwstr>
      </vt:variant>
      <vt:variant>
        <vt:i4>1376314</vt:i4>
      </vt:variant>
      <vt:variant>
        <vt:i4>86</vt:i4>
      </vt:variant>
      <vt:variant>
        <vt:i4>0</vt:i4>
      </vt:variant>
      <vt:variant>
        <vt:i4>5</vt:i4>
      </vt:variant>
      <vt:variant>
        <vt:lpwstr/>
      </vt:variant>
      <vt:variant>
        <vt:lpwstr>_Toc92879126</vt:lpwstr>
      </vt:variant>
      <vt:variant>
        <vt:i4>1441850</vt:i4>
      </vt:variant>
      <vt:variant>
        <vt:i4>80</vt:i4>
      </vt:variant>
      <vt:variant>
        <vt:i4>0</vt:i4>
      </vt:variant>
      <vt:variant>
        <vt:i4>5</vt:i4>
      </vt:variant>
      <vt:variant>
        <vt:lpwstr/>
      </vt:variant>
      <vt:variant>
        <vt:lpwstr>_Toc92879125</vt:lpwstr>
      </vt:variant>
      <vt:variant>
        <vt:i4>1507386</vt:i4>
      </vt:variant>
      <vt:variant>
        <vt:i4>74</vt:i4>
      </vt:variant>
      <vt:variant>
        <vt:i4>0</vt:i4>
      </vt:variant>
      <vt:variant>
        <vt:i4>5</vt:i4>
      </vt:variant>
      <vt:variant>
        <vt:lpwstr/>
      </vt:variant>
      <vt:variant>
        <vt:lpwstr>_Toc92879124</vt:lpwstr>
      </vt:variant>
      <vt:variant>
        <vt:i4>1048634</vt:i4>
      </vt:variant>
      <vt:variant>
        <vt:i4>68</vt:i4>
      </vt:variant>
      <vt:variant>
        <vt:i4>0</vt:i4>
      </vt:variant>
      <vt:variant>
        <vt:i4>5</vt:i4>
      </vt:variant>
      <vt:variant>
        <vt:lpwstr/>
      </vt:variant>
      <vt:variant>
        <vt:lpwstr>_Toc92879123</vt:lpwstr>
      </vt:variant>
      <vt:variant>
        <vt:i4>1114170</vt:i4>
      </vt:variant>
      <vt:variant>
        <vt:i4>62</vt:i4>
      </vt:variant>
      <vt:variant>
        <vt:i4>0</vt:i4>
      </vt:variant>
      <vt:variant>
        <vt:i4>5</vt:i4>
      </vt:variant>
      <vt:variant>
        <vt:lpwstr/>
      </vt:variant>
      <vt:variant>
        <vt:lpwstr>_Toc92879122</vt:lpwstr>
      </vt:variant>
      <vt:variant>
        <vt:i4>1179706</vt:i4>
      </vt:variant>
      <vt:variant>
        <vt:i4>56</vt:i4>
      </vt:variant>
      <vt:variant>
        <vt:i4>0</vt:i4>
      </vt:variant>
      <vt:variant>
        <vt:i4>5</vt:i4>
      </vt:variant>
      <vt:variant>
        <vt:lpwstr/>
      </vt:variant>
      <vt:variant>
        <vt:lpwstr>_Toc92879121</vt:lpwstr>
      </vt:variant>
      <vt:variant>
        <vt:i4>1245242</vt:i4>
      </vt:variant>
      <vt:variant>
        <vt:i4>50</vt:i4>
      </vt:variant>
      <vt:variant>
        <vt:i4>0</vt:i4>
      </vt:variant>
      <vt:variant>
        <vt:i4>5</vt:i4>
      </vt:variant>
      <vt:variant>
        <vt:lpwstr/>
      </vt:variant>
      <vt:variant>
        <vt:lpwstr>_Toc92879120</vt:lpwstr>
      </vt:variant>
      <vt:variant>
        <vt:i4>1703993</vt:i4>
      </vt:variant>
      <vt:variant>
        <vt:i4>44</vt:i4>
      </vt:variant>
      <vt:variant>
        <vt:i4>0</vt:i4>
      </vt:variant>
      <vt:variant>
        <vt:i4>5</vt:i4>
      </vt:variant>
      <vt:variant>
        <vt:lpwstr/>
      </vt:variant>
      <vt:variant>
        <vt:lpwstr>_Toc92879119</vt:lpwstr>
      </vt:variant>
      <vt:variant>
        <vt:i4>1769529</vt:i4>
      </vt:variant>
      <vt:variant>
        <vt:i4>38</vt:i4>
      </vt:variant>
      <vt:variant>
        <vt:i4>0</vt:i4>
      </vt:variant>
      <vt:variant>
        <vt:i4>5</vt:i4>
      </vt:variant>
      <vt:variant>
        <vt:lpwstr/>
      </vt:variant>
      <vt:variant>
        <vt:lpwstr>_Toc92879118</vt:lpwstr>
      </vt:variant>
      <vt:variant>
        <vt:i4>1310777</vt:i4>
      </vt:variant>
      <vt:variant>
        <vt:i4>32</vt:i4>
      </vt:variant>
      <vt:variant>
        <vt:i4>0</vt:i4>
      </vt:variant>
      <vt:variant>
        <vt:i4>5</vt:i4>
      </vt:variant>
      <vt:variant>
        <vt:lpwstr/>
      </vt:variant>
      <vt:variant>
        <vt:lpwstr>_Toc92879117</vt:lpwstr>
      </vt:variant>
      <vt:variant>
        <vt:i4>1376313</vt:i4>
      </vt:variant>
      <vt:variant>
        <vt:i4>26</vt:i4>
      </vt:variant>
      <vt:variant>
        <vt:i4>0</vt:i4>
      </vt:variant>
      <vt:variant>
        <vt:i4>5</vt:i4>
      </vt:variant>
      <vt:variant>
        <vt:lpwstr/>
      </vt:variant>
      <vt:variant>
        <vt:lpwstr>_Toc92879116</vt:lpwstr>
      </vt:variant>
      <vt:variant>
        <vt:i4>1441849</vt:i4>
      </vt:variant>
      <vt:variant>
        <vt:i4>20</vt:i4>
      </vt:variant>
      <vt:variant>
        <vt:i4>0</vt:i4>
      </vt:variant>
      <vt:variant>
        <vt:i4>5</vt:i4>
      </vt:variant>
      <vt:variant>
        <vt:lpwstr/>
      </vt:variant>
      <vt:variant>
        <vt:lpwstr>_Toc92879115</vt:lpwstr>
      </vt:variant>
      <vt:variant>
        <vt:i4>1507385</vt:i4>
      </vt:variant>
      <vt:variant>
        <vt:i4>14</vt:i4>
      </vt:variant>
      <vt:variant>
        <vt:i4>0</vt:i4>
      </vt:variant>
      <vt:variant>
        <vt:i4>5</vt:i4>
      </vt:variant>
      <vt:variant>
        <vt:lpwstr/>
      </vt:variant>
      <vt:variant>
        <vt:lpwstr>_Toc92879114</vt:lpwstr>
      </vt:variant>
      <vt:variant>
        <vt:i4>1048633</vt:i4>
      </vt:variant>
      <vt:variant>
        <vt:i4>8</vt:i4>
      </vt:variant>
      <vt:variant>
        <vt:i4>0</vt:i4>
      </vt:variant>
      <vt:variant>
        <vt:i4>5</vt:i4>
      </vt:variant>
      <vt:variant>
        <vt:lpwstr/>
      </vt:variant>
      <vt:variant>
        <vt:lpwstr>_Toc92879113</vt:lpwstr>
      </vt:variant>
      <vt:variant>
        <vt:i4>1114169</vt:i4>
      </vt:variant>
      <vt:variant>
        <vt:i4>2</vt:i4>
      </vt:variant>
      <vt:variant>
        <vt:i4>0</vt:i4>
      </vt:variant>
      <vt:variant>
        <vt:i4>5</vt:i4>
      </vt:variant>
      <vt:variant>
        <vt:lpwstr/>
      </vt:variant>
      <vt:variant>
        <vt:lpwstr>_Toc92879112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 Elmahdy</dc:creator>
  <cp:keywords/>
  <dc:description/>
  <cp:lastModifiedBy>Leo Ferro</cp:lastModifiedBy>
  <cp:revision>44</cp:revision>
  <cp:lastPrinted>2021-04-13T02:28:00Z</cp:lastPrinted>
  <dcterms:created xsi:type="dcterms:W3CDTF">2022-04-16T21:51:00Z</dcterms:created>
  <dcterms:modified xsi:type="dcterms:W3CDTF">2022-04-18T20:32:00Z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0x010100C1BDEA54744C9E489C34DA75DD9CABA4</vt:lpwstr>
  </property>
  <property fmtid="{D5CDD505-2E9C-101B-9397-08002B2CF9AE}" pid="3" name="Order">
    <vt:r8>96600</vt:r8>
  </property>
  <property fmtid="{D5CDD505-2E9C-101B-9397-08002B2CF9AE}" pid="4" name="xd_Signature">
    <vt:bool>false</vt:bool>
  </property>
  <property fmtid="{D5CDD505-2E9C-101B-9397-08002B2CF9AE}" pid="5" name="xd_ProgID">
    <vt:lpwstr/>
  </property>
  <property fmtid="{D5CDD505-2E9C-101B-9397-08002B2CF9AE}" pid="6" name="ComplianceAssetId">
    <vt:lpwstr/>
  </property>
  <property fmtid="{D5CDD505-2E9C-101B-9397-08002B2CF9AE}" pid="7" name="TemplateUrl">
    <vt:lpwstr/>
  </property>
  <property fmtid="{D5CDD505-2E9C-101B-9397-08002B2CF9AE}" pid="8" name="_ExtendedDescription">
    <vt:lpwstr/>
  </property>
</Properties>
</file>